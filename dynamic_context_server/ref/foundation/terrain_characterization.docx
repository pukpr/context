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6879C2" w:rsidRDefault="00B53A31" w:rsidP="009A7260">
      <w:pPr>
        <w:pStyle w:val="ChapterTitle"/>
        <w:rPr>
          <w:rStyle w:val="ChapterNumber"/>
        </w:rPr>
      </w:pPr>
      <w:bookmarkStart w:id="0" w:name="X88286"/>
      <w:bookmarkStart w:id="1" w:name="OLE_LINK1"/>
      <w:bookmarkStart w:id="2" w:name="OLE_LINK2"/>
      <w:commentRangeStart w:id="3"/>
      <w:r w:rsidRPr="00B53A31">
        <w:rPr>
          <w:rStyle w:val="ChapterNumber"/>
          <w:lang w:eastAsia="zh-TW"/>
        </w:rPr>
        <w:pict>
          <v:shapetype id="_x0000_t202" coordsize="21600,21600" o:spt="202" path="m,l,21600r21600,l21600,xe">
            <v:stroke joinstyle="miter"/>
            <v:path gradientshapeok="t" o:connecttype="rect"/>
          </v:shapetype>
          <v:shape id="_x0000_s1026" type="#_x0000_t202" style="position:absolute;left:0;text-align:left;margin-left:-42.2pt;margin-top:-66.25pt;width:154.4pt;height:60.6pt;z-index:251660288;mso-width-relative:margin;mso-height-relative:margin" fillcolor="white [3201]" strokecolor="#c2d69b [1942]" strokeweight="1pt">
            <v:fill color2="#d6e3bc [1302]" focusposition="1" focussize="" focus="100%" type="gradient"/>
            <v:shadow on="t" type="perspective" color="#4e6128 [1606]" opacity=".5" offset="1pt" offset2="-3pt"/>
            <v:textbox style="mso-next-textbox:#_x0000_s1026">
              <w:txbxContent>
                <w:p w:rsidR="00044937" w:rsidRPr="000C6E7F" w:rsidRDefault="00044937">
                  <w:pPr>
                    <w:rPr>
                      <w:rFonts w:ascii="Arial Narrow" w:hAnsi="Arial Narrow"/>
                      <w:sz w:val="16"/>
                      <w:szCs w:val="16"/>
                    </w:rPr>
                  </w:pPr>
                  <w:r>
                    <w:rPr>
                      <w:rFonts w:ascii="Arial Narrow" w:hAnsi="Arial Narrow"/>
                      <w:sz w:val="16"/>
                      <w:szCs w:val="16"/>
                    </w:rPr>
                    <w:t xml:space="preserve">This paper covers the detailed modeling we will require to produce PDF and PSD terrain profiles for C2M2L. For critical reviews, please mark up and send to </w:t>
                  </w:r>
                  <w:hyperlink r:id="rId9" w:history="1">
                    <w:r w:rsidRPr="00055F8C">
                      <w:rPr>
                        <w:rStyle w:val="Hyperlink"/>
                        <w:rFonts w:ascii="Arial Narrow" w:hAnsi="Arial Narrow"/>
                        <w:sz w:val="16"/>
                        <w:szCs w:val="16"/>
                      </w:rPr>
                      <w:t>paul.pukite@baesystems.com</w:t>
                    </w:r>
                  </w:hyperlink>
                  <w:r>
                    <w:rPr>
                      <w:rFonts w:ascii="Arial Narrow" w:hAnsi="Arial Narrow"/>
                      <w:sz w:val="16"/>
                      <w:szCs w:val="16"/>
                    </w:rPr>
                    <w:t xml:space="preserve"> … in process</w:t>
                  </w:r>
                </w:p>
              </w:txbxContent>
            </v:textbox>
          </v:shape>
        </w:pict>
      </w:r>
      <w:r w:rsidR="006879C2" w:rsidRPr="006879C2">
        <w:rPr>
          <w:rStyle w:val="ChapterNumber"/>
        </w:rPr>
        <w:t>Unified</w:t>
      </w:r>
      <w:commentRangeEnd w:id="3"/>
      <w:r w:rsidR="00DE58F4">
        <w:rPr>
          <w:rStyle w:val="CommentReference"/>
          <w:i w:val="0"/>
          <w:noProof w:val="0"/>
          <w:color w:val="auto"/>
        </w:rPr>
        <w:commentReference w:id="3"/>
      </w:r>
      <w:r w:rsidR="006879C2" w:rsidRPr="006879C2">
        <w:rPr>
          <w:rStyle w:val="ChapterNumber"/>
        </w:rPr>
        <w:t xml:space="preserve"> characterization of surface topography for</w:t>
      </w:r>
      <w:r w:rsidR="00B74331">
        <w:rPr>
          <w:rStyle w:val="ChapterNumber"/>
        </w:rPr>
        <w:t xml:space="preserve"> </w:t>
      </w:r>
      <w:r w:rsidR="006879C2" w:rsidRPr="006879C2">
        <w:rPr>
          <w:rStyle w:val="ChapterNumber"/>
        </w:rPr>
        <w:t xml:space="preserve">vehicle dynamics applications </w:t>
      </w:r>
      <w:bookmarkEnd w:id="0"/>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A5751F">
        <w:t>Stochastic Analysis For Context Modeling”.</w:t>
      </w:r>
    </w:p>
    <w:p w:rsidR="001479B6" w:rsidRPr="00FC18A0" w:rsidRDefault="0041744C" w:rsidP="001479B6">
      <w:pPr>
        <w:pStyle w:val="HeadingRunIn"/>
      </w:pPr>
      <w:r>
        <w:t xml:space="preserve">Primer on </w:t>
      </w:r>
      <w:r w:rsidR="00521E37">
        <w:t>Characterization and Modeling</w:t>
      </w:r>
      <w:r w:rsidR="00021FFF">
        <w:t xml:space="preserve"> </w:t>
      </w:r>
    </w:p>
    <w:p w:rsidR="00432388" w:rsidRDefault="00A53E24" w:rsidP="00880E08">
      <w:pPr>
        <w:pStyle w:val="BodyAfterHead"/>
      </w:pPr>
      <w:r>
        <w:t>To develop some breadth</w:t>
      </w:r>
      <w:r w:rsidR="0041744C">
        <w:t xml:space="preserve">, </w:t>
      </w:r>
      <w:r>
        <w:t xml:space="preserve">the models </w:t>
      </w:r>
      <w:ins w:id="4" w:author="steven.bankes" w:date="2012-12-18T21:27:00Z">
        <w:r w:rsidR="00A5751F">
          <w:t xml:space="preserve">described here </w:t>
        </w:r>
      </w:ins>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432388">
        <w:rPr>
          <w:rStyle w:val="EndnoteReference"/>
          <w:i/>
        </w:rPr>
        <w:endnoteReference w:id="1"/>
      </w:r>
      <w:r w:rsidR="00432388">
        <w:t xml:space="preserve"> </w:t>
      </w:r>
      <w:r w:rsidR="00521E37">
        <w:t xml:space="preserve">and the aquatic as </w:t>
      </w:r>
      <w:r w:rsidR="00521E37" w:rsidRPr="00F765B9">
        <w:rPr>
          <w:i/>
        </w:rPr>
        <w:t>wave</w:t>
      </w:r>
      <w:r w:rsidR="00521E37">
        <w:t xml:space="preserve"> </w:t>
      </w:r>
      <w:r>
        <w:t>(</w:t>
      </w:r>
      <w:r w:rsidR="005457F8">
        <w:t xml:space="preserve">or </w:t>
      </w:r>
      <w:r w:rsidR="005457F8" w:rsidRPr="004E5D0D">
        <w:rPr>
          <w:i/>
        </w:rPr>
        <w:t>wave energy</w:t>
      </w:r>
      <w:r>
        <w:t>)</w:t>
      </w:r>
      <w:r w:rsidR="005457F8">
        <w:t xml:space="preserve"> </w:t>
      </w:r>
      <w:r w:rsidR="00AE69F5" w:rsidRPr="00F765B9">
        <w:rPr>
          <w:i/>
        </w:rPr>
        <w:t>modeling</w:t>
      </w:r>
      <w:r w:rsidR="00AE69F5">
        <w:t>.</w:t>
      </w:r>
      <w:r w:rsidR="00432388">
        <w:rPr>
          <w:rStyle w:val="EndnoteReference"/>
        </w:rPr>
        <w:endnoteReference w:id="2"/>
      </w:r>
    </w:p>
    <w:p w:rsidR="00AE69F5" w:rsidRDefault="00AE69F5" w:rsidP="00880E08">
      <w:pPr>
        <w:pStyle w:val="Body"/>
      </w:pPr>
      <w:r>
        <w:t>For terrains</w:t>
      </w:r>
      <w:ins w:id="5" w:author="steven.bankes" w:date="2012-12-21T12:02:00Z">
        <w:r w:rsidR="00863C41">
          <w:t>,</w:t>
        </w:r>
      </w:ins>
      <w:r>
        <w:t xml:space="preserve"> we consider a rigid model of altitudes as a function of lateral dimension. Often</w:t>
      </w:r>
      <w:r w:rsidR="00256371">
        <w:t>,</w:t>
      </w:r>
      <w:r>
        <w:t xml:space="preserve"> a one-dimensional path, with provision for left and right tracks, is sufficient to characterize a terrain. The interaction of the vehicle with this type of terrain path provides enough </w:t>
      </w:r>
      <w:r w:rsidR="00E85C1C">
        <w:t xml:space="preserve">of a </w:t>
      </w:r>
      <w:r>
        <w:t xml:space="preserve">context to virtually verify requirements </w:t>
      </w:r>
      <w:r w:rsidR="00E85C1C">
        <w:t xml:space="preserve">such </w:t>
      </w:r>
      <w:r>
        <w:t>as absorbed power at speed and fuel efficiency on incline</w:t>
      </w:r>
      <w:r w:rsidR="005457F8">
        <w:t>d grades</w:t>
      </w:r>
      <w:r>
        <w:t>.</w:t>
      </w:r>
    </w:p>
    <w:p w:rsidR="00432388" w:rsidRDefault="005457F8" w:rsidP="00880E08">
      <w:pPr>
        <w:pStyle w:val="Body"/>
      </w:pPr>
      <w:r w:rsidRPr="00F765B9">
        <w:rPr>
          <w:i/>
        </w:rPr>
        <w:t>S</w:t>
      </w:r>
      <w:r w:rsidR="00A33D10" w:rsidRPr="00F765B9">
        <w:rPr>
          <w:i/>
        </w:rPr>
        <w:t>tochastic models</w:t>
      </w:r>
      <w:r w:rsidR="00432388">
        <w:rPr>
          <w:rStyle w:val="EndnoteReference"/>
          <w:i/>
        </w:rPr>
        <w:endnoteReference w:id="3"/>
      </w:r>
      <w:r w:rsidR="00432388">
        <w:t xml:space="preserve"> </w:t>
      </w:r>
      <w:r w:rsidR="00A33D10">
        <w:t xml:space="preserve">work </w:t>
      </w:r>
      <w:r w:rsidR="00E85C1C">
        <w:t>very effectively</w:t>
      </w:r>
      <w:r>
        <w:t xml:space="preserve"> to describe natural as well as artificial, man-made terrain.  Enough disorder and randomness exists in the natural world, and even within </w:t>
      </w:r>
      <w:r w:rsidR="00E85C1C">
        <w:t>an</w:t>
      </w:r>
      <w:r>
        <w:t xml:space="preserve"> artificial world</w:t>
      </w:r>
      <w:r w:rsidR="00E85C1C">
        <w:t xml:space="preserve"> of cobblestones, </w:t>
      </w:r>
      <w:r w:rsidR="00256371">
        <w:t>chatter</w:t>
      </w:r>
      <w:r w:rsidR="00E85C1C">
        <w:t xml:space="preserve"> strips, and wave machines</w:t>
      </w:r>
      <w:r>
        <w:t>, that a synthetic model using probability concepts appears indistinguishable from an empirically measured set of real-world data.</w:t>
      </w:r>
      <w:r w:rsidR="00432388">
        <w:rPr>
          <w:rStyle w:val="EndnoteReference"/>
        </w:rPr>
        <w:endnoteReference w:id="4"/>
      </w:r>
    </w:p>
    <w:p w:rsidR="00432388" w:rsidRDefault="00E85C1C" w:rsidP="00880E08">
      <w:pPr>
        <w:pStyle w:val="Body"/>
      </w:pPr>
      <w:r>
        <w:t>The stochastic tools of the trade include probability distribution functions, autocorrelation functions, power spectral densities, and moment distributions.</w:t>
      </w:r>
      <w:r w:rsidR="00432388">
        <w:rPr>
          <w:rStyle w:val="EndnoteReference"/>
        </w:rPr>
        <w:endnoteReference w:id="5"/>
      </w:r>
    </w:p>
    <w:p w:rsidR="00A33D10" w:rsidRDefault="00223E10" w:rsidP="00880E08">
      <w:pPr>
        <w:pStyle w:val="Body"/>
      </w:pPr>
      <w:r w:rsidRPr="00F765B9">
        <w:rPr>
          <w:i/>
        </w:rPr>
        <w:t>P</w:t>
      </w:r>
      <w:r w:rsidR="00A33D10" w:rsidRPr="00F765B9">
        <w:rPr>
          <w:i/>
        </w:rPr>
        <w:t>robability density functions</w:t>
      </w:r>
      <w:r w:rsidR="00A33D10">
        <w:t xml:space="preserve"> (PDF) </w:t>
      </w:r>
      <w:r>
        <w:t>mod</w:t>
      </w:r>
      <w:r w:rsidR="00A33D10">
        <w:t xml:space="preserve">el sample spaces. </w:t>
      </w:r>
      <w:r w:rsidR="00E85C1C">
        <w:t xml:space="preserve">A single </w:t>
      </w:r>
      <w:r>
        <w:t>PDF graph</w:t>
      </w:r>
      <w:r w:rsidR="00A33D10">
        <w:t xml:space="preserve"> facilitate</w:t>
      </w:r>
      <w:r w:rsidR="00E85C1C">
        <w:t>s</w:t>
      </w:r>
      <w:r w:rsidR="00A33D10">
        <w:t xml:space="preserve"> the characterization of natural phenomena that are prevalent in context modeling, including </w:t>
      </w:r>
      <w:r w:rsidR="00E85C1C">
        <w:t xml:space="preserve">terrain </w:t>
      </w:r>
      <w:r w:rsidR="00A33D10">
        <w:t>slope distribution</w:t>
      </w:r>
      <w:r w:rsidR="00E85C1C">
        <w:t>s</w:t>
      </w:r>
      <w:r>
        <w:t xml:space="preserve"> as well as</w:t>
      </w:r>
      <w:r w:rsidR="00A33D10">
        <w:t xml:space="preserve"> </w:t>
      </w:r>
      <w:r w:rsidR="00E85C1C">
        <w:t>wind, rainfall, lakes, cloud, etc.</w:t>
      </w:r>
      <w:r w:rsidR="00432388">
        <w:rPr>
          <w:rStyle w:val="EndnoteReference"/>
        </w:rPr>
        <w:endnoteReference w:id="6"/>
      </w:r>
      <w:r w:rsidR="00432388">
        <w:t xml:space="preserve"> </w:t>
      </w:r>
      <w:r w:rsidR="00E85C1C">
        <w:t xml:space="preserve">Many </w:t>
      </w:r>
      <w:r w:rsidR="00A33D10">
        <w:t>of the</w:t>
      </w:r>
      <w:r w:rsidR="00E85C1C">
        <w:t>se</w:t>
      </w:r>
      <w:r w:rsidR="00A33D10">
        <w:t xml:space="preserve"> models reduce to fairly simple analytical forms. For disordered systems and data containing </w:t>
      </w:r>
      <w:r w:rsidR="00EC3645">
        <w:t xml:space="preserve">aleatory </w:t>
      </w:r>
      <w:r w:rsidR="00A33D10">
        <w:t>uncertainty</w:t>
      </w:r>
      <w:r w:rsidR="00432388">
        <w:rPr>
          <w:rStyle w:val="EndnoteReference"/>
        </w:rPr>
        <w:endnoteReference w:id="7"/>
      </w:r>
      <w:r w:rsidR="00432388">
        <w:t>,</w:t>
      </w:r>
      <w:r>
        <w:t xml:space="preserve"> we use</w:t>
      </w:r>
      <w:r w:rsidR="004E5D0D">
        <w:t xml:space="preserve"> techniques </w:t>
      </w:r>
      <w:r w:rsidR="004E5D0D">
        <w:lastRenderedPageBreak/>
        <w:t>such as the</w:t>
      </w:r>
      <w:r w:rsidR="00880E08">
        <w:t xml:space="preserve"> </w:t>
      </w:r>
      <w:r w:rsidR="004E5D0D" w:rsidRPr="004E5D0D">
        <w:rPr>
          <w:i/>
        </w:rPr>
        <w:t>m</w:t>
      </w:r>
      <w:r w:rsidR="00A33D10" w:rsidRPr="004E5D0D">
        <w:rPr>
          <w:i/>
        </w:rPr>
        <w:t xml:space="preserve">aximum </w:t>
      </w:r>
      <w:r w:rsidR="004E5D0D" w:rsidRPr="004E5D0D">
        <w:rPr>
          <w:i/>
        </w:rPr>
        <w:t>e</w:t>
      </w:r>
      <w:r w:rsidR="00A33D10" w:rsidRPr="004E5D0D">
        <w:rPr>
          <w:i/>
        </w:rPr>
        <w:t xml:space="preserve">ntropy </w:t>
      </w:r>
      <w:r w:rsidR="004E5D0D" w:rsidRPr="004E5D0D">
        <w:rPr>
          <w:i/>
        </w:rPr>
        <w:t>p</w:t>
      </w:r>
      <w:r w:rsidR="00A33D10" w:rsidRPr="004E5D0D">
        <w:rPr>
          <w:i/>
        </w:rPr>
        <w:t>rinciple</w:t>
      </w:r>
      <w:r w:rsidR="00432388">
        <w:rPr>
          <w:rStyle w:val="EndnoteReference"/>
          <w:i/>
        </w:rPr>
        <w:endnoteReference w:id="8"/>
      </w:r>
      <w:r w:rsidR="00432388" w:rsidRPr="004E5D0D">
        <w:rPr>
          <w:i/>
        </w:rPr>
        <w:t xml:space="preserve"> </w:t>
      </w:r>
      <w:r w:rsidR="00A33D10">
        <w:t xml:space="preserve">and </w:t>
      </w:r>
      <w:r w:rsidR="00A33D10" w:rsidRPr="004E5D0D">
        <w:rPr>
          <w:i/>
        </w:rPr>
        <w:t>super</w:t>
      </w:r>
      <w:r w:rsidR="00E85C1C" w:rsidRPr="004E5D0D">
        <w:rPr>
          <w:i/>
        </w:rPr>
        <w:t>-</w:t>
      </w:r>
      <w:r w:rsidR="00A33D10" w:rsidRPr="004E5D0D">
        <w:rPr>
          <w:i/>
        </w:rPr>
        <w:t>statistics</w:t>
      </w:r>
      <w:r w:rsidR="00432388">
        <w:rPr>
          <w:rStyle w:val="EndnoteReference"/>
          <w:i/>
        </w:rPr>
        <w:endnoteReference w:id="9"/>
      </w:r>
      <w:r w:rsidR="00432388">
        <w:t>,</w:t>
      </w:r>
      <w:r w:rsidR="00A33D10">
        <w:t xml:space="preserve"> which have a more formal basis than heuristic models </w:t>
      </w:r>
      <w:r>
        <w:t>can provide</w:t>
      </w:r>
      <w:r w:rsidR="009C5E3B" w:rsidRPr="00E16C6D">
        <w:rPr>
          <w:rStyle w:val="FootnoteReference"/>
        </w:rPr>
        <w:footnoteReference w:id="1"/>
      </w:r>
      <w:r w:rsidR="00A33D10">
        <w:t xml:space="preserve">. </w:t>
      </w:r>
      <w:r w:rsidR="00256371">
        <w:t xml:space="preserve"> For narrow distributions, we can apply Normal or Gaussian statistics.</w:t>
      </w:r>
    </w:p>
    <w:p w:rsidR="00B32A56" w:rsidRDefault="00E85C1C" w:rsidP="00880E08">
      <w:pPr>
        <w:pStyle w:val="Body"/>
      </w:pPr>
      <w:r w:rsidRPr="00F765B9">
        <w:rPr>
          <w:i/>
        </w:rPr>
        <w:t>Autocorrelations</w:t>
      </w:r>
      <w:r>
        <w:t xml:space="preserve"> </w:t>
      </w:r>
      <w:r w:rsidR="00405E0B">
        <w:t xml:space="preserve">(ACF) </w:t>
      </w:r>
      <w:r>
        <w:t xml:space="preserve">and </w:t>
      </w:r>
      <w:r w:rsidRPr="00F765B9">
        <w:rPr>
          <w:i/>
        </w:rPr>
        <w:t>power spectral densities</w:t>
      </w:r>
      <w:r>
        <w:t xml:space="preserve"> (PSD) are tied closely together. </w:t>
      </w:r>
      <w:r w:rsidR="00256371">
        <w:t>In basic terms, a</w:t>
      </w:r>
      <w:r>
        <w:t>n autocorrelation describes the amount of</w:t>
      </w:r>
      <w:r w:rsidR="00405E0B">
        <w:t xml:space="preserve"> similarity between two points separated spatially or temporally.  For static terrain this is a purely spatial consideration, but at a constant vehicle speed, </w:t>
      </w:r>
      <w:r w:rsidR="00256371">
        <w:t>an autocorrelation</w:t>
      </w:r>
      <w:r w:rsidR="00405E0B">
        <w:t xml:space="preserve"> turns into a temporal characteristic</w:t>
      </w:r>
      <w:r w:rsidR="00256371">
        <w:t>, as time equates to motion across a terrain</w:t>
      </w:r>
      <w:r w:rsidR="00405E0B">
        <w:t xml:space="preserve">. A PSD contains the same information as an ACF but works in the inverse space, either the wavenumber </w:t>
      </w:r>
      <w:r w:rsidR="00E6480E">
        <w:t>(</w:t>
      </w:r>
      <w:r w:rsidR="00E6480E" w:rsidRPr="00256371">
        <w:rPr>
          <w:i/>
        </w:rPr>
        <w:t>k</w:t>
      </w:r>
      <w:r w:rsidR="00E6480E">
        <w:t xml:space="preserve">) </w:t>
      </w:r>
      <w:r w:rsidR="00405E0B">
        <w:t>space in the spatial domain, or frequency</w:t>
      </w:r>
      <w:r w:rsidR="00256371">
        <w:t xml:space="preserve"> (</w:t>
      </w:r>
      <w:r w:rsidR="00256371">
        <w:rPr>
          <w:rFonts w:ascii="Calibri" w:hAnsi="Calibri" w:cs="Calibri"/>
        </w:rPr>
        <w:t>ω</w:t>
      </w:r>
      <w:r w:rsidR="00256371">
        <w:t>)</w:t>
      </w:r>
      <w:r w:rsidR="00405E0B">
        <w:t xml:space="preserve"> space in the time domain. The decision to select</w:t>
      </w:r>
      <w:r w:rsidR="00B32A56">
        <w:t xml:space="preserve"> </w:t>
      </w:r>
      <w:r w:rsidR="00405E0B">
        <w:t>an auto</w:t>
      </w:r>
      <w:r w:rsidR="00B32A56">
        <w:t>correlation function</w:t>
      </w:r>
      <w:r w:rsidR="00405E0B">
        <w:t xml:space="preserve"> or power spectral density</w:t>
      </w:r>
      <w:r w:rsidR="00B32A56">
        <w:t xml:space="preserve"> </w:t>
      </w:r>
      <w:r w:rsidR="00405E0B">
        <w:t>will depend on the application. A</w:t>
      </w:r>
      <w:r w:rsidR="00B32A56">
        <w:t xml:space="preserve"> spectral representation </w:t>
      </w:r>
      <w:r w:rsidR="00405E0B">
        <w:t xml:space="preserve">can easily </w:t>
      </w:r>
      <w:r w:rsidR="00B32A56">
        <w:t xml:space="preserve">provide </w:t>
      </w:r>
      <w:r w:rsidR="00405E0B">
        <w:t xml:space="preserve">reconstructed </w:t>
      </w:r>
      <w:r w:rsidR="00B32A56">
        <w:t xml:space="preserve">instances for </w:t>
      </w:r>
      <w:r w:rsidR="00405E0B">
        <w:t>either</w:t>
      </w:r>
      <w:r w:rsidR="00B32A56">
        <w:t xml:space="preserve"> spatial </w:t>
      </w:r>
      <w:r w:rsidR="00E6480E">
        <w:t>or</w:t>
      </w:r>
      <w:r w:rsidR="00B32A56">
        <w:t xml:space="preserve"> temporal domains </w:t>
      </w:r>
      <w:r w:rsidR="00405E0B">
        <w:t xml:space="preserve">in a </w:t>
      </w:r>
      <w:r w:rsidR="00B32A56">
        <w:t>general system context.</w:t>
      </w:r>
      <w:r w:rsidR="00E6480E">
        <w:t xml:space="preserve"> The power of the real space autocorrelation is that it can recover a synthetic representation of the local terrain as a random walk model, while the PSD can approximate a varied terrain as a superposition of sine waves.</w:t>
      </w:r>
    </w:p>
    <w:p w:rsidR="00624292" w:rsidRDefault="00425A02" w:rsidP="00880E08">
      <w:pPr>
        <w:pStyle w:val="Body"/>
      </w:pPr>
      <w:r>
        <w:t xml:space="preserve">In addition, certain </w:t>
      </w:r>
      <w:r w:rsidRPr="00F765B9">
        <w:rPr>
          <w:i/>
        </w:rPr>
        <w:t>multiscale</w:t>
      </w:r>
      <w:r>
        <w:t xml:space="preserve"> metrics</w:t>
      </w:r>
      <w:r w:rsidR="00432388">
        <w:rPr>
          <w:rStyle w:val="EndnoteReference"/>
        </w:rPr>
        <w:endnoteReference w:id="10"/>
      </w:r>
      <w:r w:rsidR="00432388">
        <w:t xml:space="preserve"> </w:t>
      </w:r>
      <w:r>
        <w:t>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rsidR="00A53E24">
        <w:t>concise supporting</w:t>
      </w:r>
      <w:r w:rsidRPr="00223E10">
        <w:t xml:space="preserve"> characterization metric. </w:t>
      </w:r>
    </w:p>
    <w:p w:rsidR="002F01F4" w:rsidRDefault="002F01F4" w:rsidP="002F01F4">
      <w:pPr>
        <w:pStyle w:val="Caption"/>
        <w:keepNext/>
      </w:pPr>
      <w:r>
        <w:t xml:space="preserve">Table </w:t>
      </w:r>
      <w:fldSimple w:instr=" SEQ Table \* ARABIC ">
        <w:r w:rsidR="00C95D38">
          <w:rPr>
            <w:noProof/>
          </w:rPr>
          <w:t>1</w:t>
        </w:r>
      </w:fldSimple>
      <w:r>
        <w:t>: Stochastic Model Categories</w:t>
      </w:r>
    </w:p>
    <w:tbl>
      <w:tblPr>
        <w:tblStyle w:val="ColorfulShading-Accent5"/>
        <w:tblW w:w="0" w:type="auto"/>
        <w:tblLayout w:type="fixed"/>
        <w:tblLook w:val="04A0"/>
      </w:tblPr>
      <w:tblGrid>
        <w:gridCol w:w="2663"/>
        <w:gridCol w:w="685"/>
        <w:gridCol w:w="4266"/>
        <w:gridCol w:w="1962"/>
      </w:tblGrid>
      <w:tr w:rsidR="00624292" w:rsidTr="00AA663D">
        <w:trPr>
          <w:cnfStyle w:val="100000000000"/>
        </w:trPr>
        <w:tc>
          <w:tcPr>
            <w:cnfStyle w:val="001000000100"/>
            <w:tcW w:w="2663" w:type="dxa"/>
          </w:tcPr>
          <w:p w:rsidR="00624292" w:rsidRDefault="002F01F4" w:rsidP="00425A02">
            <w:r>
              <w:t>Stochastic Model</w:t>
            </w:r>
          </w:p>
        </w:tc>
        <w:tc>
          <w:tcPr>
            <w:tcW w:w="685" w:type="dxa"/>
          </w:tcPr>
          <w:p w:rsidR="00624292" w:rsidRDefault="00624292" w:rsidP="00425A02">
            <w:pPr>
              <w:cnfStyle w:val="100000000000"/>
            </w:pPr>
          </w:p>
        </w:tc>
        <w:tc>
          <w:tcPr>
            <w:tcW w:w="4266" w:type="dxa"/>
          </w:tcPr>
          <w:p w:rsidR="00624292" w:rsidRDefault="002F01F4" w:rsidP="00425A02">
            <w:pPr>
              <w:cnfStyle w:val="100000000000"/>
            </w:pPr>
            <w:r>
              <w:t>Includes and Related</w:t>
            </w:r>
          </w:p>
        </w:tc>
        <w:tc>
          <w:tcPr>
            <w:tcW w:w="1962" w:type="dxa"/>
          </w:tcPr>
          <w:p w:rsidR="00624292" w:rsidRDefault="00624292" w:rsidP="00425A02">
            <w:pPr>
              <w:cnfStyle w:val="100000000000"/>
            </w:pPr>
          </w:p>
        </w:tc>
      </w:tr>
      <w:tr w:rsidR="00624292" w:rsidTr="00AA663D">
        <w:trPr>
          <w:cnfStyle w:val="000000100000"/>
        </w:trPr>
        <w:tc>
          <w:tcPr>
            <w:cnfStyle w:val="001000000000"/>
            <w:tcW w:w="2663" w:type="dxa"/>
          </w:tcPr>
          <w:p w:rsidR="00624292" w:rsidRPr="008A36A5" w:rsidRDefault="00624292"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624292" w:rsidRDefault="00476636" w:rsidP="00425A02">
            <w:pPr>
              <w:cnfStyle w:val="000000100000"/>
            </w:pPr>
            <w:r>
              <w:t>PDF</w:t>
            </w:r>
          </w:p>
        </w:tc>
        <w:tc>
          <w:tcPr>
            <w:tcW w:w="4266" w:type="dxa"/>
          </w:tcPr>
          <w:p w:rsidR="00624292" w:rsidRDefault="00476636" w:rsidP="00476636">
            <w:pPr>
              <w:cnfStyle w:val="000000100000"/>
            </w:pPr>
            <w:r>
              <w:t>Cumulative Distribution Function, Histogram</w:t>
            </w:r>
          </w:p>
        </w:tc>
        <w:tc>
          <w:tcPr>
            <w:tcW w:w="1962" w:type="dxa"/>
          </w:tcPr>
          <w:p w:rsidR="00624292" w:rsidRDefault="00476636" w:rsidP="00425A02">
            <w:pPr>
              <w:cnfStyle w:val="000000100000"/>
            </w:pPr>
            <w:r>
              <w:t>Position Independent</w:t>
            </w:r>
          </w:p>
        </w:tc>
      </w:tr>
      <w:tr w:rsidR="00624292" w:rsidTr="00AA663D">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624292" w:rsidRDefault="00476636" w:rsidP="00425A02">
            <w:pPr>
              <w:cnfStyle w:val="000000000000"/>
            </w:pPr>
            <w:r>
              <w:t>ACF</w:t>
            </w:r>
          </w:p>
        </w:tc>
        <w:tc>
          <w:tcPr>
            <w:tcW w:w="4266" w:type="dxa"/>
          </w:tcPr>
          <w:p w:rsidR="00624292" w:rsidRDefault="00476636" w:rsidP="00425A02">
            <w:pPr>
              <w:cnfStyle w:val="000000000000"/>
            </w:pPr>
            <w:r>
              <w:t>Correlation, Autocovariance</w:t>
            </w:r>
          </w:p>
        </w:tc>
        <w:tc>
          <w:tcPr>
            <w:tcW w:w="1962" w:type="dxa"/>
          </w:tcPr>
          <w:p w:rsidR="00624292" w:rsidRDefault="002F01F4" w:rsidP="00425A02">
            <w:pPr>
              <w:cnfStyle w:val="000000000000"/>
            </w:pPr>
            <w:r>
              <w:t>Relative</w:t>
            </w:r>
          </w:p>
        </w:tc>
      </w:tr>
      <w:tr w:rsidR="00624292" w:rsidTr="00AA663D">
        <w:trPr>
          <w:cnfStyle w:val="000000100000"/>
        </w:trPr>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624292" w:rsidRDefault="00476636" w:rsidP="00425A02">
            <w:pPr>
              <w:cnfStyle w:val="000000100000"/>
            </w:pPr>
            <w:r>
              <w:t>PSD</w:t>
            </w:r>
          </w:p>
        </w:tc>
        <w:tc>
          <w:tcPr>
            <w:tcW w:w="4266" w:type="dxa"/>
          </w:tcPr>
          <w:p w:rsidR="00624292" w:rsidRDefault="00476636" w:rsidP="00425A02">
            <w:pPr>
              <w:cnfStyle w:val="000000100000"/>
            </w:pPr>
            <w:r>
              <w:t>Power Spectrum, Periodogram</w:t>
            </w:r>
            <w:r w:rsidR="00AA663D">
              <w:t>, Fourier Spectrum</w:t>
            </w:r>
          </w:p>
        </w:tc>
        <w:tc>
          <w:tcPr>
            <w:tcW w:w="1962" w:type="dxa"/>
          </w:tcPr>
          <w:p w:rsidR="00624292" w:rsidRDefault="002F01F4" w:rsidP="00425A02">
            <w:pPr>
              <w:cnfStyle w:val="000000100000"/>
            </w:pPr>
            <w:r>
              <w:t>Relative</w:t>
            </w:r>
          </w:p>
        </w:tc>
      </w:tr>
      <w:tr w:rsidR="00624292" w:rsidTr="00AA663D">
        <w:tc>
          <w:tcPr>
            <w:cnfStyle w:val="001000000000"/>
            <w:tcW w:w="2663" w:type="dxa"/>
          </w:tcPr>
          <w:p w:rsidR="00624292" w:rsidRPr="008A36A5" w:rsidRDefault="00624292" w:rsidP="00476636">
            <w:pPr>
              <w:rPr>
                <w:rFonts w:asciiTheme="minorHAnsi" w:hAnsiTheme="minorHAnsi" w:cstheme="minorHAnsi"/>
              </w:rPr>
            </w:pPr>
            <w:r w:rsidRPr="008A36A5">
              <w:rPr>
                <w:rFonts w:asciiTheme="minorHAnsi" w:hAnsiTheme="minorHAnsi" w:cstheme="minorHAnsi"/>
              </w:rPr>
              <w:t xml:space="preserve">Multiscale </w:t>
            </w:r>
            <w:r w:rsidR="00476636" w:rsidRPr="008A36A5">
              <w:rPr>
                <w:rFonts w:asciiTheme="minorHAnsi" w:hAnsiTheme="minorHAnsi" w:cstheme="minorHAnsi"/>
              </w:rPr>
              <w:t>Analysis</w:t>
            </w:r>
          </w:p>
        </w:tc>
        <w:tc>
          <w:tcPr>
            <w:tcW w:w="685" w:type="dxa"/>
          </w:tcPr>
          <w:p w:rsidR="00624292" w:rsidRDefault="00476636" w:rsidP="00425A02">
            <w:pPr>
              <w:cnfStyle w:val="000000000000"/>
            </w:pPr>
            <w:r>
              <w:t>MSA</w:t>
            </w:r>
          </w:p>
        </w:tc>
        <w:tc>
          <w:tcPr>
            <w:tcW w:w="4266" w:type="dxa"/>
          </w:tcPr>
          <w:p w:rsidR="00624292" w:rsidRDefault="00476636" w:rsidP="00425A02">
            <w:pPr>
              <w:cnfStyle w:val="000000000000"/>
            </w:pPr>
            <w:r>
              <w:t>Multiscale Variance, Multiscale Entropy</w:t>
            </w:r>
          </w:p>
        </w:tc>
        <w:tc>
          <w:tcPr>
            <w:tcW w:w="1962" w:type="dxa"/>
          </w:tcPr>
          <w:p w:rsidR="00624292" w:rsidRDefault="002F01F4" w:rsidP="00425A02">
            <w:pPr>
              <w:cnfStyle w:val="000000000000"/>
            </w:pPr>
            <w:r>
              <w:t>Relative</w:t>
            </w:r>
          </w:p>
        </w:tc>
      </w:tr>
    </w:tbl>
    <w:p w:rsidR="00425A02" w:rsidRPr="00223E10" w:rsidRDefault="00021FFF"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w:t>
      </w:r>
      <w:r w:rsidR="00A53E24">
        <w:t>n</w:t>
      </w:r>
      <w:r>
        <w:t xml:space="preserve"> the </w:t>
      </w:r>
      <w:r w:rsidR="00A53E24">
        <w:t>analysis section.</w:t>
      </w:r>
    </w:p>
    <w:p w:rsidR="00425A02" w:rsidRPr="00FC18A0" w:rsidRDefault="00EA56BF" w:rsidP="00425A02">
      <w:pPr>
        <w:pStyle w:val="HeadingRunIn"/>
      </w:pPr>
      <w:r>
        <w:t>Data</w:t>
      </w:r>
      <w:r w:rsidR="00021FFF">
        <w:t xml:space="preserve"> </w:t>
      </w:r>
      <w:r w:rsidR="00A46F47">
        <w:t>C</w:t>
      </w:r>
      <w:r>
        <w:t>haracterization</w:t>
      </w:r>
    </w:p>
    <w:p w:rsidR="00A53E24" w:rsidRDefault="00425A02" w:rsidP="00880E08">
      <w:pPr>
        <w:pStyle w:val="BodyAfterHead"/>
      </w:pPr>
      <w:r>
        <w:t>The</w:t>
      </w:r>
      <w:r w:rsidR="00A46F47">
        <w:t xml:space="preserve"> rules for</w:t>
      </w:r>
      <w:r>
        <w:t xml:space="preserve"> </w:t>
      </w:r>
      <w:r w:rsidR="00A46F47">
        <w:t xml:space="preserve">construction </w:t>
      </w:r>
      <w:r>
        <w:t>of probability</w:t>
      </w:r>
      <w:r w:rsidR="00A46F47">
        <w:t xml:space="preserve"> density functions </w:t>
      </w:r>
      <w:r w:rsidR="0097206A">
        <w:t xml:space="preserve">follow from some elementary principles. Samples from experimental data are ranked, and then normalized to the largest (i.e. scarcest) sample.  This establishes a cumulative probability of </w:t>
      </w:r>
      <w:r w:rsidR="00A53E24">
        <w:t>unity when integrated</w:t>
      </w:r>
      <w:r w:rsidR="0097206A">
        <w:t xml:space="preserve"> over the sample</w:t>
      </w:r>
      <w:r w:rsidR="00A53E24">
        <w:t>d</w:t>
      </w:r>
      <w:r w:rsidR="0097206A">
        <w:t xml:space="preserve"> data space. The rank histogram is then converted to a cumulative distribution function by interpolating across a continuum, and then a PDF derives </w:t>
      </w:r>
      <w:r w:rsidR="00A53E24">
        <w:t>from</w:t>
      </w:r>
      <w:r w:rsidR="0097206A">
        <w:t xml:space="preserve"> the first derivative with respect to the </w:t>
      </w:r>
      <w:r w:rsidR="00A53E24">
        <w:t>random variate</w:t>
      </w:r>
      <w:r w:rsidR="0097206A">
        <w:t xml:space="preserve">.  Strictly speaking, a PDF is a discrete (binned) form while a probability mass function (PMF) is the continuum, but we will </w:t>
      </w:r>
      <w:ins w:id="6" w:author="steven.bankes" w:date="2012-12-21T12:06:00Z">
        <w:r w:rsidR="00863C41">
          <w:t xml:space="preserve">uniformly </w:t>
        </w:r>
      </w:ins>
      <w:del w:id="7" w:author="steven.bankes" w:date="2012-12-21T12:05:00Z">
        <w:r w:rsidR="0097206A" w:rsidDel="00863C41">
          <w:delText>go with the name</w:delText>
        </w:r>
      </w:del>
      <w:ins w:id="8" w:author="steven.bankes" w:date="2012-12-21T12:05:00Z">
        <w:r w:rsidR="00863C41">
          <w:t>use the term</w:t>
        </w:r>
      </w:ins>
      <w:r w:rsidR="0097206A">
        <w:t xml:space="preserve"> PDF</w:t>
      </w:r>
      <w:ins w:id="9" w:author="steven.bankes" w:date="2012-12-21T12:06:00Z">
        <w:r w:rsidR="00863C41">
          <w:t>,</w:t>
        </w:r>
      </w:ins>
      <w:r w:rsidR="0097206A">
        <w:t xml:space="preserve"> even though we </w:t>
      </w:r>
      <w:ins w:id="10" w:author="steven.bankes" w:date="2012-12-21T12:06:00Z">
        <w:r w:rsidR="00863C41">
          <w:t xml:space="preserve">generally </w:t>
        </w:r>
      </w:ins>
      <w:r w:rsidR="0097206A">
        <w:t>assume the continuum.</w:t>
      </w:r>
      <w:r w:rsidR="007D2AEE">
        <w:t xml:space="preserve"> </w:t>
      </w:r>
    </w:p>
    <w:p w:rsidR="00A46F47" w:rsidRDefault="007D2AEE" w:rsidP="00880E08">
      <w:pPr>
        <w:pStyle w:val="Body"/>
      </w:pPr>
      <w:r>
        <w:t xml:space="preserve">Given that </w:t>
      </w:r>
      <w:r w:rsidRPr="007D2AEE">
        <w:rPr>
          <w:i/>
        </w:rPr>
        <w:t>X</w:t>
      </w:r>
      <w:r>
        <w:t xml:space="preserve"> is some variate</w:t>
      </w:r>
      <w:r w:rsidR="00A53E24">
        <w:t xml:space="preserve"> of interest,</w:t>
      </w:r>
      <w:r>
        <w:t xml:space="preserve"> then a PDF </w:t>
      </w:r>
      <w:r w:rsidR="00A53E24">
        <w:t xml:space="preserve">described </w:t>
      </w:r>
      <w:r>
        <w:t xml:space="preserve">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sidR="0066312E">
        <w:rPr>
          <w:b/>
        </w:rPr>
        <w:t xml:space="preserve"> </w:t>
      </w:r>
      <w:r>
        <w:t>[</w:t>
      </w:r>
      <w:r w:rsidRPr="007D2AEE">
        <w:rPr>
          <w:i/>
        </w:rPr>
        <w:t>X</w:t>
      </w:r>
      <w:r w:rsidR="0066312E">
        <w:rPr>
          <w:i/>
        </w:rPr>
        <w:t xml:space="preserve"> </w:t>
      </w:r>
      <w:r w:rsidR="0066312E">
        <w:t>]</w:t>
      </w:r>
      <w:r>
        <w:t>.</w:t>
      </w:r>
    </w:p>
    <w:p w:rsidR="007D2AEE" w:rsidRPr="007D2AEE" w:rsidRDefault="007D2AEE"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97206A" w:rsidRDefault="0097206A" w:rsidP="00EA3575">
      <w:pPr>
        <w:pStyle w:val="Body"/>
      </w:pPr>
      <w:r>
        <w:lastRenderedPageBreak/>
        <w:t>Autocorrelation functions consider the pair</w:t>
      </w:r>
      <w:r w:rsidR="00E02D24">
        <w:t>-</w:t>
      </w:r>
      <w:r>
        <w:t xml:space="preserve">wise </w:t>
      </w:r>
      <w:r w:rsidR="00765B95">
        <w:t>expected value</w:t>
      </w:r>
      <w:r>
        <w:t xml:space="preserve"> of all samples separated by a distance measure. This </w:t>
      </w:r>
      <w:r w:rsidR="00584009">
        <w:t>describes</w:t>
      </w:r>
      <w:r>
        <w:t xml:space="preserve"> the affinity for localized interactions that a PDF </w:t>
      </w:r>
      <w:r w:rsidR="00584009">
        <w:t>lacks</w:t>
      </w:r>
      <w:r w:rsidR="00A53E24">
        <w:t xml:space="preserve"> </w:t>
      </w:r>
      <w:r>
        <w:t>sensitiv</w:t>
      </w:r>
      <w:r w:rsidR="00A53E24">
        <w:t>ity</w:t>
      </w:r>
      <w:r>
        <w:t xml:space="preserve"> to. </w:t>
      </w:r>
      <w:r w:rsidR="00584009">
        <w:t xml:space="preserve"> The computational complexity of calculating a</w:t>
      </w:r>
      <w:r w:rsidR="00765B95">
        <w:t>n autocorrelation can go as N</w:t>
      </w:r>
      <w:r w:rsidR="00765B95" w:rsidRPr="00344682">
        <w:rPr>
          <w:vertAlign w:val="superscript"/>
        </w:rPr>
        <w:t>2</w:t>
      </w:r>
      <w:r w:rsidR="00765B95">
        <w:t xml:space="preserve">, but a full computation </w:t>
      </w:r>
      <w:r w:rsidR="00584009">
        <w:t xml:space="preserve">is not always necessary </w:t>
      </w:r>
      <w:r w:rsidR="00765B95">
        <w:t>for determining</w:t>
      </w:r>
      <w:r w:rsidR="00584009">
        <w:t xml:space="preserve"> </w:t>
      </w:r>
      <w:r w:rsidR="00765B95">
        <w:t>only closely separated</w:t>
      </w:r>
      <w:r w:rsidR="00584009">
        <w:t xml:space="preserve"> </w:t>
      </w:r>
      <w:r w:rsidR="00765B95">
        <w:t xml:space="preserve">distance correlations. Due to the </w:t>
      </w:r>
      <w:r w:rsidR="00584009" w:rsidRPr="00F765B9">
        <w:rPr>
          <w:i/>
        </w:rPr>
        <w:t>Wiener-K</w:t>
      </w:r>
      <w:r w:rsidR="00765B95" w:rsidRPr="00F765B9">
        <w:rPr>
          <w:i/>
        </w:rPr>
        <w:t>h</w:t>
      </w:r>
      <w:r w:rsidR="00584009" w:rsidRPr="00F765B9">
        <w:rPr>
          <w:i/>
        </w:rPr>
        <w:t>i</w:t>
      </w:r>
      <w:r w:rsidR="00765B95" w:rsidRPr="00F765B9">
        <w:rPr>
          <w:i/>
        </w:rPr>
        <w:t>n</w:t>
      </w:r>
      <w:r w:rsidR="00584009" w:rsidRPr="00F765B9">
        <w:rPr>
          <w:i/>
        </w:rPr>
        <w:t>chin</w:t>
      </w:r>
      <w:r w:rsidR="00584009">
        <w:t xml:space="preserve"> theor</w:t>
      </w:r>
      <w:r w:rsidR="0010659F">
        <w:t>em</w:t>
      </w:r>
      <w:r w:rsidR="00584009">
        <w:t>, the Fourier Transform of the data</w:t>
      </w:r>
      <w:r w:rsidR="00A53E24">
        <w:t xml:space="preserve"> itself</w:t>
      </w:r>
      <w:r w:rsidR="00584009">
        <w:t xml:space="preserve">, </w:t>
      </w:r>
      <w:r w:rsidR="00765B95">
        <w:t>calculated as a power spectrum of magnitude squared</w:t>
      </w:r>
      <w:r w:rsidR="00584009">
        <w:t>, is equal to the Fourier Transform of the autocorrelation, so that an inverse Fourier Transform of the</w:t>
      </w:r>
      <w:r w:rsidR="00A53E24">
        <w:t xml:space="preserve"> directly calculated</w:t>
      </w:r>
      <w:r w:rsidR="00584009">
        <w:t xml:space="preserve"> power spectrum will recover an autocorrelation. Due to the efficiency of a FFT, the computational time is order N</w:t>
      </w:r>
      <w:r w:rsidR="00344682">
        <w:t>×</w:t>
      </w:r>
      <w:r w:rsidR="00584009">
        <w:t>log(N)</w:t>
      </w:r>
      <w:r w:rsidR="00765B95">
        <w:t>,  so this is often used to produce an ACF and a PSD with only frequency spectrum tools</w:t>
      </w:r>
      <w:r w:rsidR="00584009">
        <w:t>.</w:t>
      </w:r>
    </w:p>
    <w:p w:rsidR="00A53E24" w:rsidRDefault="00A53E24" w:rsidP="00880E08">
      <w:pPr>
        <w:pStyle w:val="Body"/>
      </w:pPr>
      <w:r>
        <w:t>The power spectrum and autocorrelation are related by the following equation:</w:t>
      </w:r>
    </w:p>
    <w:p w:rsidR="00B81DF1" w:rsidRDefault="00B53A31"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C37593" w:rsidRDefault="0070795F" w:rsidP="00EA3575">
      <w:pPr>
        <w:pStyle w:val="Body"/>
        <w:rPr>
          <w:rFonts w:ascii="Courier New" w:hAnsi="Courier New" w:cs="Courier New"/>
        </w:rPr>
      </w:pPr>
      <w:r>
        <w:t xml:space="preserve">Where the autocorrelation is defined as </w:t>
      </w:r>
    </w:p>
    <w:p w:rsidR="0070795F" w:rsidRPr="00C37593" w:rsidRDefault="00B53A31"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C37593" w:rsidRDefault="0070795F" w:rsidP="00EA3575">
      <w:pPr>
        <w:pStyle w:val="Body"/>
      </w:pPr>
      <w:r>
        <w:t xml:space="preserve">The double </w:t>
      </w:r>
      <w:r w:rsidRPr="0070795F">
        <w:rPr>
          <w:i/>
        </w:rPr>
        <w:t>xx</w:t>
      </w:r>
      <w:r>
        <w:t xml:space="preserve"> indicates that the expected value is between pairs of points along the terrain</w:t>
      </w:r>
      <w:r w:rsidR="00EA56BF">
        <w:t xml:space="preserve">, with the </w:t>
      </w:r>
      <w:r w:rsidR="00EA56BF">
        <w:rPr>
          <w:rFonts w:ascii="Calibri" w:hAnsi="Calibri" w:cs="Calibri"/>
        </w:rPr>
        <w:t>τ</w:t>
      </w:r>
      <w:r w:rsidR="00EA56BF">
        <w:t xml:space="preserve"> serving as the sample-to-sample distance measure</w:t>
      </w:r>
      <w:r>
        <w:t>.</w:t>
      </w:r>
      <w:r w:rsidR="00DF3BDA">
        <w:t xml:space="preserve"> (The asterisk indicates the complex conjugate, which does not apply for these signals.)</w:t>
      </w:r>
    </w:p>
    <w:p w:rsidR="00765B95" w:rsidRPr="00FC18A0" w:rsidRDefault="00EA56BF" w:rsidP="00765B95">
      <w:pPr>
        <w:pStyle w:val="HeadingRunIn"/>
      </w:pPr>
      <w:r>
        <w:t xml:space="preserve">Foundation of Stochastic Model </w:t>
      </w:r>
      <w:r w:rsidR="00765B95">
        <w:t>Analysis</w:t>
      </w:r>
    </w:p>
    <w:p w:rsidR="00105A09" w:rsidRDefault="00765B95" w:rsidP="00880E08">
      <w:pPr>
        <w:pStyle w:val="BodyAfterHead"/>
      </w:pPr>
      <w:r>
        <w:t xml:space="preserve">The </w:t>
      </w:r>
      <w:r w:rsidR="00E6480E">
        <w:t>analysis</w:t>
      </w:r>
      <w:r>
        <w:t xml:space="preserve"> of </w:t>
      </w:r>
      <w:r w:rsidR="00E6480E">
        <w:t xml:space="preserve">real-world PDF’s </w:t>
      </w:r>
      <w:r w:rsidR="002B492E">
        <w:t>is aided by the fact that independence is assumed in the sample space. Each draw from a PDF is</w:t>
      </w:r>
      <w:r w:rsidR="00EA56BF">
        <w:t xml:space="preserve"> by definition</w:t>
      </w:r>
      <w:r w:rsidR="002B492E">
        <w:t xml:space="preserve"> independent</w:t>
      </w:r>
      <w:r w:rsidR="00105A09">
        <w:t xml:space="preserve"> and </w:t>
      </w:r>
      <w:r w:rsidR="00105A09" w:rsidRPr="00105A09">
        <w:rPr>
          <w:i/>
        </w:rPr>
        <w:t>stationary</w:t>
      </w:r>
      <w:r w:rsidR="00105A09">
        <w:t xml:space="preserve"> with respect to the sampling point</w:t>
      </w:r>
      <w:r w:rsidR="002B492E">
        <w:t xml:space="preserve">. </w:t>
      </w:r>
      <w:r w:rsidR="00EA56BF">
        <w:t xml:space="preserve"> We don’t always have </w:t>
      </w:r>
      <w:r w:rsidR="00105A09">
        <w:t>to understand and assert independence but enough empirical studies have been done to understand when the premise will work and when it doesn’t.</w:t>
      </w:r>
    </w:p>
    <w:p w:rsidR="00765B95" w:rsidRDefault="00765B95" w:rsidP="00880E08">
      <w:pPr>
        <w:pStyle w:val="Body"/>
      </w:pPr>
      <w:r>
        <w:t xml:space="preserve">For distributions based on energetic processes, the </w:t>
      </w:r>
      <w:r w:rsidRPr="00F765B9">
        <w:rPr>
          <w:i/>
        </w:rPr>
        <w:t>principle of maximum entropy</w:t>
      </w:r>
      <w:r>
        <w:t xml:space="preserve"> often results in </w:t>
      </w:r>
      <w:r w:rsidR="00E6480E">
        <w:t>parsimonious fits to collected data (</w:t>
      </w:r>
      <w:r w:rsidR="00EA56BF">
        <w:t xml:space="preserve">later </w:t>
      </w:r>
      <w:r w:rsidR="00E6480E">
        <w:t xml:space="preserve">will show </w:t>
      </w:r>
      <w:r w:rsidR="00105A09">
        <w:t xml:space="preserve">extended examples </w:t>
      </w:r>
      <w:r w:rsidR="00E6480E">
        <w:t>for ocean and terrain)</w:t>
      </w:r>
      <w:r w:rsidR="00EA56BF">
        <w:t>.</w:t>
      </w:r>
      <w:r w:rsidR="00E311D2">
        <w:t xml:space="preserve"> The selection of the variate 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generates </w:t>
      </w:r>
      <w:r w:rsidR="00C37593">
        <w:t>much more weight in the tails.</w:t>
      </w:r>
    </w:p>
    <w:p w:rsidR="00E6480E" w:rsidRDefault="00E6480E"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w:t>
      </w:r>
      <w:r w:rsidR="00432388">
        <w:rPr>
          <w:rStyle w:val="EndnoteReference"/>
        </w:rPr>
        <w:endnoteReference w:id="11"/>
      </w:r>
      <w:r w:rsidR="00432388">
        <w:t>.</w:t>
      </w:r>
      <w:r>
        <w:t xml:space="preserve"> Higher order loc</w:t>
      </w:r>
      <w:r w:rsidR="00DF3BDA">
        <w:t>alized interactions beyond that</w:t>
      </w:r>
      <w:r w:rsidR="00105A09">
        <w:t xml:space="preserve">, such as </w:t>
      </w:r>
      <w:r>
        <w:t>the near-neighbor memory</w:t>
      </w:r>
      <w:r w:rsidR="00E02D24">
        <w:t>-</w:t>
      </w:r>
      <w:r>
        <w:t>less Markovian random walk</w:t>
      </w:r>
      <w:r w:rsidR="00105A09">
        <w:t>,</w:t>
      </w:r>
      <w:r>
        <w:t xml:space="preserve"> </w:t>
      </w:r>
      <w:r w:rsidR="002B492E">
        <w:t>can</w:t>
      </w:r>
      <w:r>
        <w:t xml:space="preserve"> generate </w:t>
      </w:r>
      <w:r w:rsidR="002B492E">
        <w:t>smoothed/</w:t>
      </w:r>
      <w:r>
        <w:t>filtered</w:t>
      </w:r>
      <w:r w:rsidR="002B492E">
        <w:t xml:space="preserve"> or ordered/periodic profiles, depending on the signs and strengths of the interactions. This has significance for decoding both an ACF and a PSD.</w:t>
      </w:r>
      <w:r w:rsidR="00C37593">
        <w:t xml:space="preserve">  An important consideration for autocorrelations is the concept of </w:t>
      </w:r>
      <w:r w:rsidR="00C37593" w:rsidRPr="00C37593">
        <w:rPr>
          <w:i/>
        </w:rPr>
        <w:t>coherence</w:t>
      </w:r>
      <w:r w:rsidR="00C37593">
        <w:t xml:space="preserve"> length.  A coherence length is that distance at which long-range correlations cease to factor in.  Beyond that point, the state of the system could just as easily be determined by a draw from a PDF. This has significant implications on whether to apply </w:t>
      </w:r>
      <w:r w:rsidR="00624292">
        <w:t xml:space="preserve">a </w:t>
      </w:r>
      <w:r w:rsidR="00C37593">
        <w:t xml:space="preserve">Fourier Transform </w:t>
      </w:r>
      <w:r w:rsidR="00624292">
        <w:t>or invert a PDF</w:t>
      </w:r>
      <w:r w:rsidR="00C37593">
        <w:t xml:space="preserve"> to analyz</w:t>
      </w:r>
      <w:r w:rsidR="00624292">
        <w:t>e</w:t>
      </w:r>
      <w:r w:rsidR="00C37593">
        <w:t xml:space="preserve"> a power spectrum</w:t>
      </w:r>
    </w:p>
    <w:p w:rsidR="00432388" w:rsidRDefault="00C37593" w:rsidP="00880E08">
      <w:pPr>
        <w:pStyle w:val="Body"/>
      </w:pPr>
      <w:r>
        <w:t>The interplay between the use of PDF and ACF profiles for characterization is abetted by some very practical aspects of working in the spatial frequency domain.</w:t>
      </w:r>
      <w:r w:rsidR="00C33344">
        <w:t xml:space="preserve">  One novel way of looking at the problem derives from the world of diffraction spectroscopy, where because of the micro</w:t>
      </w:r>
      <w:r w:rsidR="00E02D24">
        <w:t>-</w:t>
      </w:r>
      <w:r w:rsidR="00C33344">
        <w:t>scales involved, the only way possible to get insight is to immerse oneself in the inverse of the spatial doma</w:t>
      </w:r>
      <w:r w:rsidR="00256371">
        <w:t>i</w:t>
      </w:r>
      <w:r w:rsidR="00C33344">
        <w:t xml:space="preserve">n, </w:t>
      </w:r>
      <w:del w:id="11" w:author="steven.bankes" w:date="2012-12-21T12:10:00Z">
        <w:r w:rsidR="00105A09" w:rsidDel="0036165C">
          <w:delText>and</w:delText>
        </w:r>
      </w:del>
      <w:r w:rsidR="00105A09">
        <w:t xml:space="preserve"> </w:t>
      </w:r>
      <w:r w:rsidR="00C33344">
        <w:t xml:space="preserve">into the spatial frequency domain, </w:t>
      </w:r>
      <w:r w:rsidR="00105A09">
        <w:t xml:space="preserve">in </w:t>
      </w:r>
      <w:r w:rsidR="00C33344">
        <w:t xml:space="preserve">what is known as </w:t>
      </w:r>
      <w:r w:rsidR="00C33344" w:rsidRPr="00C33344">
        <w:rPr>
          <w:i/>
        </w:rPr>
        <w:t>reciprocal space.</w:t>
      </w:r>
      <w:r w:rsidR="00432388">
        <w:rPr>
          <w:rStyle w:val="EndnoteReference"/>
          <w:i/>
        </w:rPr>
        <w:endnoteReference w:id="12"/>
      </w:r>
    </w:p>
    <w:p w:rsidR="008B0EA7" w:rsidRDefault="00C33344" w:rsidP="00880E08">
      <w:pPr>
        <w:pStyle w:val="Body"/>
      </w:pPr>
      <w:r>
        <w:lastRenderedPageBreak/>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based on limited real-world data.</w:t>
      </w:r>
    </w:p>
    <w:p w:rsidR="0063390F" w:rsidRDefault="0041744C" w:rsidP="0063390F">
      <w:pPr>
        <w:pStyle w:val="HeadingRunIn"/>
      </w:pPr>
      <w:r>
        <w:t>Unified</w:t>
      </w:r>
      <w:r w:rsidR="0063390F">
        <w:t xml:space="preserve"> Autocorrelation</w:t>
      </w:r>
      <w:r>
        <w:t xml:space="preserve"> Analysis</w:t>
      </w:r>
    </w:p>
    <w:p w:rsidR="00C37593" w:rsidRDefault="00C37593" w:rsidP="00880E08">
      <w:pPr>
        <w:pStyle w:val="BodyAfterHead"/>
      </w:pPr>
      <w:del w:id="12" w:author="steven.bankes" w:date="2012-12-21T12:11:00Z">
        <w:r w:rsidDel="0027442C">
          <w:delText xml:space="preserve">The </w:delText>
        </w:r>
      </w:del>
      <w:ins w:id="13" w:author="steven.bankes" w:date="2012-12-21T12:11:00Z">
        <w:r w:rsidR="0027442C">
          <w:t xml:space="preserve">Our </w:t>
        </w:r>
      </w:ins>
      <w:r w:rsidR="00105A09">
        <w:t>analysis based on characterizing stationary</w:t>
      </w:r>
      <w:r w:rsidR="006B56A9">
        <w:t xml:space="preserve"> profiles</w:t>
      </w:r>
      <w:r w:rsidR="003059A0">
        <w:t xml:space="preserve">. This </w:t>
      </w:r>
      <w:del w:id="14" w:author="steven.bankes" w:date="2012-12-21T12:12:00Z">
        <w:r w:rsidR="003059A0" w:rsidDel="0027442C">
          <w:delText xml:space="preserve">is </w:delText>
        </w:r>
      </w:del>
      <w:ins w:id="15" w:author="steven.bankes" w:date="2012-12-21T12:12:00Z">
        <w:r w:rsidR="0027442C">
          <w:t xml:space="preserve">approach is </w:t>
        </w:r>
      </w:ins>
      <w:r w:rsidR="003059A0">
        <w:t xml:space="preserve">fully documented in </w:t>
      </w:r>
      <w:commentRangeStart w:id="16"/>
      <w:r w:rsidR="003059A0">
        <w:t>a couple of heavily cited papers</w:t>
      </w:r>
      <w:commentRangeEnd w:id="16"/>
      <w:r w:rsidR="0027442C">
        <w:rPr>
          <w:rStyle w:val="CommentReference"/>
          <w:color w:val="auto"/>
        </w:rPr>
        <w:commentReference w:id="16"/>
      </w:r>
      <w:r w:rsidR="003059A0">
        <w:t xml:space="preserve"> </w:t>
      </w:r>
      <w:r w:rsidR="008A36A5">
        <w:t xml:space="preserve">that derive the </w:t>
      </w:r>
      <w:r w:rsidR="008A36A5" w:rsidRPr="008A36A5">
        <w:rPr>
          <w:i/>
        </w:rPr>
        <w:t>pair correlation</w:t>
      </w:r>
      <w:r w:rsidR="008A36A5">
        <w:t xml:space="preserve"> </w:t>
      </w:r>
      <w:r w:rsidR="0054185C">
        <w:t xml:space="preserve">(autocorrelation) </w:t>
      </w:r>
      <w:r w:rsidR="008A36A5">
        <w:t>functions of arbitrary surfaces.</w:t>
      </w:r>
      <w:r w:rsidR="0054185C">
        <w:t xml:space="preserve">  The derivation assumes a path in essentially a 2-dimensional slice. One dimension is the distance along the path of traversal and the other dimension is the elevation of the point along that path.</w:t>
      </w:r>
    </w:p>
    <w:p w:rsidR="00207F06" w:rsidRDefault="00207F06" w:rsidP="00880E08">
      <w:pPr>
        <w:pStyle w:val="Body"/>
        <w:rPr>
          <w:rFonts w:eastAsiaTheme="minorHAnsi"/>
        </w:rPr>
      </w:pPr>
      <w:r>
        <w:rPr>
          <w:rFonts w:eastAsiaTheme="minorHAnsi"/>
        </w:rPr>
        <w:t xml:space="preserve">A surface is constructed with </w:t>
      </w:r>
      <w:r w:rsidR="00C50B81" w:rsidRPr="00C50B81">
        <w:rPr>
          <w:rFonts w:eastAsiaTheme="minorHAnsi"/>
          <w:i/>
        </w:rPr>
        <w:t>N</w:t>
      </w:r>
      <w:r w:rsidR="00C50B81" w:rsidRPr="00C50B81">
        <w:rPr>
          <w:rFonts w:eastAsiaTheme="minorHAnsi"/>
          <w:i/>
          <w:vertAlign w:val="subscript"/>
        </w:rPr>
        <w:t>c</w:t>
      </w:r>
      <w:r w:rsidR="00C50B81">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w:t>
      </w:r>
      <w:r w:rsidR="00C50B81">
        <w:rPr>
          <w:rFonts w:eastAsiaTheme="minorHAnsi"/>
        </w:rPr>
        <w:t xml:space="preserve"> </w:t>
      </w:r>
      <w:r w:rsidR="00C50B81" w:rsidRPr="00C50B81">
        <w:rPr>
          <w:rFonts w:eastAsiaTheme="minorHAnsi"/>
          <w:i/>
        </w:rPr>
        <w:t>a</w:t>
      </w:r>
      <w:r w:rsidR="0054489E">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00C50B81" w:rsidRPr="00C50B81">
        <w:rPr>
          <w:i/>
        </w:rPr>
        <w:t>(x,</w:t>
      </w:r>
      <w:r w:rsidR="00C50B81">
        <w:rPr>
          <w:i/>
        </w:rPr>
        <w:t xml:space="preserve"> z</w:t>
      </w:r>
      <w:r w:rsidR="00C50B81" w:rsidRPr="00C50B81">
        <w:rPr>
          <w:i/>
        </w:rPr>
        <w:t>)</w:t>
      </w:r>
      <w:r>
        <w:rPr>
          <w:rFonts w:eastAsiaTheme="minorHAnsi"/>
        </w:rPr>
        <w:t xml:space="preserve"> and 0 otherwise. </w:t>
      </w:r>
      <w:r w:rsidR="00C50B81">
        <w:rPr>
          <w:rFonts w:eastAsiaTheme="minorHAnsi"/>
        </w:rPr>
        <w:t>The Fourier power spectrum is defined as:</w:t>
      </w:r>
    </w:p>
    <w:p w:rsidR="00C50B81" w:rsidRDefault="00C50B81"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54185C" w:rsidRDefault="00C50B81"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w:t>
      </w:r>
      <w:r w:rsidR="00E509DA">
        <w:t xml:space="preserve">as </w:t>
      </w:r>
      <w:r w:rsidRPr="00C50B81">
        <w:rPr>
          <w:i/>
        </w:rPr>
        <w:t>(S</w:t>
      </w:r>
      <w:r w:rsidRPr="00C50B81">
        <w:rPr>
          <w:i/>
          <w:vertAlign w:val="subscript"/>
        </w:rPr>
        <w:t>x</w:t>
      </w:r>
      <w:r w:rsidRPr="00C50B81">
        <w:rPr>
          <w:i/>
        </w:rPr>
        <w:t>, S</w:t>
      </w:r>
      <w:r w:rsidRPr="00C50B81">
        <w:rPr>
          <w:i/>
          <w:vertAlign w:val="subscript"/>
        </w:rPr>
        <w:t>z</w:t>
      </w:r>
      <w:r w:rsidRPr="00C50B81">
        <w:rPr>
          <w:i/>
        </w:rPr>
        <w:t>)</w:t>
      </w:r>
      <w:r w:rsidR="00E509DA">
        <w:rPr>
          <w:i/>
        </w:rPr>
        <w:t>.</w:t>
      </w:r>
      <w:r>
        <w:t xml:space="preserve">  This </w:t>
      </w:r>
      <w:r w:rsidR="00E509DA">
        <w:t>can be rewritten as the equivalent Weiner-Khinchin relation:</w:t>
      </w:r>
    </w:p>
    <w:p w:rsidR="00E509DA" w:rsidRDefault="00E509DA" w:rsidP="00425A02"/>
    <w:p w:rsidR="0054185C" w:rsidRDefault="00E509D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E509DA" w:rsidRDefault="00E509D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w:t>
      </w:r>
      <w:r w:rsidR="0067693B">
        <w:t xml:space="preserve"> and</w:t>
      </w:r>
    </w:p>
    <w:p w:rsidR="00E509DA" w:rsidRDefault="00E509DA" w:rsidP="00425A02"/>
    <w:p w:rsidR="0041744C" w:rsidRDefault="00E509D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E509DA" w:rsidRDefault="00E509DA" w:rsidP="00EA3575">
      <w:pPr>
        <w:pStyle w:val="Body"/>
      </w:pPr>
      <w:r>
        <w:t xml:space="preserve">is the pair correlation function on the surface. It is the probability of finding two </w:t>
      </w:r>
      <w:r w:rsidR="0067693B">
        <w:t>cells</w:t>
      </w:r>
      <w:r>
        <w:t xml:space="preserve"> on the surface separated</w:t>
      </w:r>
      <w:r w:rsidR="0067693B">
        <w:t xml:space="preserve"> by a vector </w:t>
      </w:r>
      <m:oMath>
        <m:acc>
          <m:accPr>
            <m:chr m:val="⃗"/>
            <m:ctrlPr>
              <w:rPr>
                <w:rFonts w:ascii="Cambria Math" w:hAnsi="Cambria Math"/>
                <w:b/>
                <w:i/>
              </w:rPr>
            </m:ctrlPr>
          </m:accPr>
          <m:e>
            <m:r>
              <m:rPr>
                <m:sty m:val="bi"/>
              </m:rPr>
              <w:rPr>
                <w:rFonts w:ascii="Cambria Math" w:hAnsi="Cambria Math"/>
              </w:rPr>
              <m:t>u</m:t>
            </m:r>
          </m:e>
        </m:acc>
      </m:oMath>
      <w:r w:rsidR="0067693B">
        <w:t>.  By including the array of cells as a sum of delta functions, this equation can be changed to the integral form:</w:t>
      </w:r>
    </w:p>
    <w:p w:rsidR="00C30CAC" w:rsidRDefault="00C30CAC" w:rsidP="00425A02"/>
    <w:p w:rsidR="0067693B" w:rsidRDefault="00356746"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356746" w:rsidRDefault="00356746"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rsidR="00C30CAC">
        <w:t xml:space="preserve">written expressed along the two dimensions of interest. This can be rewritten making use of the </w:t>
      </w:r>
      <w:r w:rsidR="00C30CAC" w:rsidRPr="00C30CAC">
        <w:rPr>
          <w:i/>
        </w:rPr>
        <w:t>convolution theorem</w:t>
      </w:r>
      <w:r w:rsidR="00C30CAC">
        <w:t xml:space="preserve"> as:</w:t>
      </w:r>
    </w:p>
    <w:p w:rsidR="00C30CAC" w:rsidRDefault="00C30CAC" w:rsidP="00425A02"/>
    <w:p w:rsidR="00C30CAC" w:rsidRDefault="00C30CAC"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C30CAC" w:rsidRDefault="00FF3421" w:rsidP="00EA3575">
      <w:pPr>
        <w:pStyle w:val="Body"/>
      </w:pPr>
      <w:r>
        <w:t xml:space="preserve">Where </w:t>
      </w:r>
      <m:oMath>
        <m:r>
          <w:rPr>
            <w:rFonts w:ascii="Cambria Math" w:hAnsi="Cambria Math"/>
          </w:rPr>
          <m:t>⊗</m:t>
        </m:r>
      </m:oMath>
      <w:r>
        <w:t xml:space="preserve"> is the </w:t>
      </w:r>
      <w:r w:rsidR="005E14AA">
        <w:t>convolution operator, which expands the embedded summations. By taking the Fourier transform of the first term:</w:t>
      </w:r>
    </w:p>
    <w:p w:rsidR="005E14AA" w:rsidRDefault="005E14AA" w:rsidP="00425A02"/>
    <w:p w:rsidR="005E14AA" w:rsidRDefault="005E14A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837A9C" w:rsidDel="00044937" w:rsidRDefault="00837A9C" w:rsidP="00EA3575">
      <w:pPr>
        <w:pStyle w:val="Body"/>
        <w:rPr>
          <w:del w:id="17" w:author="steven.bankes" w:date="2012-12-21T12:20:00Z"/>
        </w:rPr>
      </w:pPr>
      <w:del w:id="18" w:author="steven.bankes" w:date="2012-12-21T12:15:00Z">
        <w:r w:rsidDel="00044937">
          <w:delText>This essentially says the</w:delText>
        </w:r>
      </w:del>
      <w:ins w:id="19" w:author="steven.bankes" w:date="2012-12-21T12:15:00Z">
        <w:r w:rsidR="00044937">
          <w:t>The</w:t>
        </w:r>
      </w:ins>
      <w:r>
        <w:t xml:space="preserve"> second term repeats </w:t>
      </w:r>
      <w:r w:rsidR="00880E08">
        <w:t>along the periodi</w:t>
      </w:r>
      <w:r w:rsidR="00D06708">
        <w:t>city of the cell spacing, which is the result of a discrete representation</w:t>
      </w:r>
      <w:del w:id="20" w:author="steven.bankes" w:date="2012-12-21T12:20:00Z">
        <w:r w:rsidR="00D06708" w:rsidDel="00044937">
          <w:delText>. The second term</w:delText>
        </w:r>
      </w:del>
      <w:ins w:id="21" w:author="steven.bankes" w:date="2012-12-21T12:20:00Z">
        <w:r w:rsidR="00044937">
          <w:t>, and</w:t>
        </w:r>
      </w:ins>
      <w:r w:rsidR="00D06708">
        <w:t xml:space="preserve"> is what we are interested in for a continuous system.</w:t>
      </w:r>
    </w:p>
    <w:p w:rsidR="000B0A57" w:rsidRDefault="000B0A57" w:rsidP="00880E08">
      <w:pPr>
        <w:pStyle w:val="Body"/>
        <w:rPr>
          <w:rFonts w:eastAsiaTheme="minorHAnsi"/>
        </w:rPr>
      </w:pPr>
      <w:del w:id="22" w:author="steven.bankes" w:date="2012-12-21T12:20:00Z">
        <w:r w:rsidDel="00044937">
          <w:delText>Let’s next e</w:delText>
        </w:r>
      </w:del>
      <w:ins w:id="23" w:author="steven.bankes" w:date="2012-12-21T12:20:00Z">
        <w:r w:rsidR="00044937">
          <w:t>E</w:t>
        </w:r>
      </w:ins>
      <w:r>
        <w:t>xpand</w:t>
      </w:r>
      <w:ins w:id="24" w:author="steven.bankes" w:date="2012-12-21T12:20:00Z">
        <w:r w:rsidR="00044937">
          <w:t>ing</w:t>
        </w:r>
      </w:ins>
      <w:r>
        <w:t xml:space="preserve"> </w:t>
      </w:r>
      <w:del w:id="25" w:author="steven.bankes" w:date="2012-12-21T12:20:00Z">
        <w:r w:rsidDel="00044937">
          <w:delText>on</w:delText>
        </w:r>
      </w:del>
      <w:r>
        <w:t xml:space="preserve"> the pair correlation term </w:t>
      </w:r>
      <w:r w:rsidRPr="00356746">
        <w:rPr>
          <w:i/>
        </w:rPr>
        <w:t>C</w:t>
      </w:r>
      <w:r>
        <w:t>(</w:t>
      </w:r>
      <w:r w:rsidRPr="00356746">
        <w:rPr>
          <w:i/>
        </w:rPr>
        <w:t>x</w:t>
      </w:r>
      <w:r>
        <w:t xml:space="preserve">, </w:t>
      </w:r>
      <w:r w:rsidRPr="00356746">
        <w:rPr>
          <w:i/>
        </w:rPr>
        <w:t>ld</w:t>
      </w:r>
      <w:r>
        <w:t>)</w:t>
      </w:r>
      <w:ins w:id="26" w:author="steven.bankes" w:date="2012-12-21T12:21:00Z">
        <w:r w:rsidR="00044937">
          <w:t>,</w:t>
        </w:r>
      </w:ins>
      <w:del w:id="27" w:author="steven.bankes" w:date="2012-12-21T12:21:00Z">
        <w:r w:rsidDel="00044937">
          <w:delText>.</w:delText>
        </w:r>
      </w:del>
      <w:r>
        <w:t xml:space="preserve">  </w:t>
      </w:r>
      <w:del w:id="28" w:author="steven.bankes" w:date="2012-12-21T12:21:00Z">
        <w:r w:rsidDel="00044937">
          <w:rPr>
            <w:rFonts w:eastAsiaTheme="minorHAnsi"/>
          </w:rPr>
          <w:delText>W</w:delText>
        </w:r>
      </w:del>
      <w:ins w:id="29" w:author="steven.bankes" w:date="2012-12-21T12:21:00Z">
        <w:r w:rsidR="00044937">
          <w:rPr>
            <w:rFonts w:eastAsiaTheme="minorHAnsi"/>
          </w:rPr>
          <w:t>w</w:t>
        </w:r>
      </w:ins>
      <w:r>
        <w:rPr>
          <w:rFonts w:eastAsiaTheme="minorHAnsi"/>
        </w:rPr>
        <w:t>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0B0A57" w:rsidRDefault="000B0A57"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5009C7" w:rsidTr="00DE2EA6">
        <w:trPr>
          <w:trHeight w:val="1772"/>
          <w:jc w:val="center"/>
        </w:trPr>
        <w:tc>
          <w:tcPr>
            <w:tcW w:w="7606" w:type="dxa"/>
            <w:shd w:val="pct10" w:color="auto" w:fill="auto"/>
          </w:tcPr>
          <w:p w:rsidR="005009C7" w:rsidRDefault="00B53A31"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049" type="#_x0000_t202" style="position:absolute;margin-left:302.3pt;margin-top:22.25pt;width:19.25pt;height:18.05pt;z-index:251679744" stroked="f">
                  <v:fill opacity="0"/>
                  <v:textbox style="mso-next-textbox:#_x0000_s1049">
                    <w:txbxContent>
                      <w:p w:rsidR="00044937" w:rsidRDefault="00044937">
                        <w:r>
                          <w:t>x</w:t>
                        </w:r>
                      </w:p>
                    </w:txbxContent>
                  </v:textbox>
                </v:shape>
              </w:pict>
            </w:r>
            <w:r>
              <w:rPr>
                <w:rFonts w:asciiTheme="minorHAnsi" w:eastAsiaTheme="minorHAnsi" w:hAnsiTheme="minorHAnsi" w:cstheme="minorHAnsi"/>
                <w:noProof/>
                <w:color w:val="1D1D1D"/>
                <w:sz w:val="21"/>
                <w:szCs w:val="21"/>
              </w:rPr>
              <w:pict>
                <v:shape id="_x0000_s1050" type="#_x0000_t202" style="position:absolute;margin-left:244.8pt;margin-top:4.85pt;width:12.55pt;height:17.4pt;z-index:251680768" fillcolor="white [3212]" stroked="f">
                  <v:fill opacity="0"/>
                  <v:textbox style="mso-next-textbox:#_x0000_s1050">
                    <w:txbxContent>
                      <w:p w:rsidR="00044937" w:rsidRDefault="00044937">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048" type="#_x0000_t32" style="position:absolute;margin-left:263.95pt;margin-top:30.65pt;width:33pt;height:0;z-index:251678720" o:connectortype="straight">
                  <v:stroke endarrow="block"/>
                </v:shape>
              </w:pict>
            </w:r>
            <w:r>
              <w:rPr>
                <w:rFonts w:asciiTheme="minorHAnsi" w:eastAsiaTheme="minorHAnsi" w:hAnsiTheme="minorHAnsi" w:cstheme="minorHAnsi"/>
                <w:noProof/>
                <w:color w:val="1D1D1D"/>
                <w:sz w:val="21"/>
                <w:szCs w:val="21"/>
              </w:rPr>
              <w:pict>
                <v:shape id="_x0000_s1047" type="#_x0000_t32" style="position:absolute;margin-left:263.95pt;margin-top:13.25pt;width:0;height:17.4pt;flip:y;z-index:251677696" o:connectortype="straight">
                  <v:stroke endarrow="block"/>
                </v:shape>
              </w:pict>
            </w:r>
            <w:r>
              <w:rPr>
                <w:rFonts w:asciiTheme="minorHAnsi" w:eastAsiaTheme="minorHAnsi" w:hAnsiTheme="minorHAnsi" w:cstheme="minorHAnsi"/>
                <w:noProof/>
                <w:color w:val="1D1D1D"/>
                <w:sz w:val="21"/>
                <w:szCs w:val="21"/>
              </w:rPr>
              <w:pict>
                <v:shape id="_x0000_s1039" type="#_x0000_t32" style="position:absolute;margin-left:272.4pt;margin-top:79.8pt;width:58.8pt;height:0;z-index:251669504" o:connectortype="straight"/>
              </w:pict>
            </w:r>
            <w:r>
              <w:rPr>
                <w:rFonts w:asciiTheme="minorHAnsi" w:eastAsiaTheme="minorHAnsi" w:hAnsiTheme="minorHAnsi" w:cstheme="minorHAnsi"/>
                <w:noProof/>
                <w:color w:val="1D1D1D"/>
                <w:sz w:val="21"/>
                <w:szCs w:val="21"/>
              </w:rPr>
              <w:pict>
                <v:shape id="_x0000_s1046" type="#_x0000_t32" style="position:absolute;margin-left:272.4pt;margin-top:67.85pt;width:0;height:11.95pt;flip:y;z-index:251676672" o:connectortype="straight"/>
              </w:pict>
            </w:r>
            <w:r>
              <w:rPr>
                <w:rFonts w:asciiTheme="minorHAnsi" w:eastAsiaTheme="minorHAnsi" w:hAnsiTheme="minorHAnsi" w:cstheme="minorHAnsi"/>
                <w:noProof/>
                <w:color w:val="1D1D1D"/>
                <w:sz w:val="21"/>
                <w:szCs w:val="21"/>
              </w:rPr>
              <w:pict>
                <v:shape id="_x0000_s1042" type="#_x0000_t32" style="position:absolute;margin-left:244.8pt;margin-top:51.05pt;width:.05pt;height:16.8pt;flip:y;z-index:251672576" o:connectortype="straight"/>
              </w:pict>
            </w:r>
            <w:r>
              <w:rPr>
                <w:rFonts w:asciiTheme="minorHAnsi" w:eastAsiaTheme="minorHAnsi" w:hAnsiTheme="minorHAnsi" w:cstheme="minorHAnsi"/>
                <w:noProof/>
                <w:color w:val="1D1D1D"/>
                <w:sz w:val="21"/>
                <w:szCs w:val="21"/>
              </w:rPr>
              <w:pict>
                <v:shape id="_x0000_s1043" type="#_x0000_t32" style="position:absolute;margin-left:223.8pt;margin-top:51.7pt;width:0;height:11.95pt;flip:y;z-index:251673600" o:connectortype="straight"/>
              </w:pict>
            </w:r>
            <w:r>
              <w:rPr>
                <w:rFonts w:asciiTheme="minorHAnsi" w:eastAsiaTheme="minorHAnsi" w:hAnsiTheme="minorHAnsi" w:cstheme="minorHAnsi"/>
                <w:noProof/>
                <w:color w:val="1D1D1D"/>
                <w:sz w:val="21"/>
                <w:szCs w:val="21"/>
              </w:rPr>
              <w:pict>
                <v:shape id="_x0000_s1044" type="#_x0000_t32" style="position:absolute;margin-left:156pt;margin-top:33.75pt;width:.05pt;height:17.3pt;flip:y;z-index:251674624" o:connectortype="straight"/>
              </w:pict>
            </w:r>
            <w:r>
              <w:rPr>
                <w:rFonts w:asciiTheme="minorHAnsi" w:eastAsiaTheme="minorHAnsi" w:hAnsiTheme="minorHAnsi" w:cstheme="minorHAnsi"/>
                <w:noProof/>
                <w:color w:val="1D1D1D"/>
                <w:sz w:val="21"/>
                <w:szCs w:val="21"/>
              </w:rPr>
              <w:pict>
                <v:shape id="_x0000_s1045" type="#_x0000_t32" style="position:absolute;margin-left:183.6pt;margin-top:51.1pt;width:0;height:11.95pt;flip:y;z-index:251675648" o:connectortype="straight"/>
              </w:pict>
            </w:r>
            <w:r>
              <w:rPr>
                <w:rFonts w:asciiTheme="minorHAnsi" w:eastAsiaTheme="minorHAnsi" w:hAnsiTheme="minorHAnsi" w:cstheme="minorHAnsi"/>
                <w:noProof/>
                <w:color w:val="1D1D1D"/>
                <w:sz w:val="21"/>
                <w:szCs w:val="21"/>
              </w:rPr>
              <w:pict>
                <v:shape id="_x0000_s1041" type="#_x0000_t32" style="position:absolute;margin-left:104.4pt;margin-top:33.75pt;width:0;height:11.95pt;flip:y;z-index:251671552" o:connectortype="straight"/>
              </w:pict>
            </w:r>
            <w:r>
              <w:rPr>
                <w:rFonts w:asciiTheme="minorHAnsi" w:eastAsiaTheme="minorHAnsi" w:hAnsiTheme="minorHAnsi" w:cstheme="minorHAnsi"/>
                <w:noProof/>
                <w:color w:val="1D1D1D"/>
                <w:sz w:val="21"/>
                <w:szCs w:val="21"/>
              </w:rPr>
              <w:pict>
                <v:shape id="_x0000_s1040" type="#_x0000_t32" style="position:absolute;margin-left:76.8pt;margin-top:33.7pt;width:0;height:11.95pt;flip:y;z-index:251670528" o:connectortype="straight"/>
              </w:pict>
            </w:r>
            <w:r>
              <w:rPr>
                <w:rFonts w:asciiTheme="minorHAnsi" w:eastAsiaTheme="minorHAnsi" w:hAnsiTheme="minorHAnsi" w:cstheme="minorHAnsi"/>
                <w:noProof/>
                <w:color w:val="1D1D1D"/>
                <w:sz w:val="21"/>
                <w:szCs w:val="21"/>
              </w:rPr>
              <w:pict>
                <v:shape id="_x0000_s1036" type="#_x0000_t32" style="position:absolute;margin-left:183.6pt;margin-top:63.65pt;width:40.2pt;height:0;z-index:251666432" o:connectortype="straight"/>
              </w:pict>
            </w:r>
            <w:r>
              <w:rPr>
                <w:rFonts w:asciiTheme="minorHAnsi" w:eastAsiaTheme="minorHAnsi" w:hAnsiTheme="minorHAnsi" w:cstheme="minorHAnsi"/>
                <w:noProof/>
                <w:color w:val="1D1D1D"/>
                <w:sz w:val="21"/>
                <w:szCs w:val="21"/>
              </w:rPr>
              <w:pict>
                <v:shape id="_x0000_s1033" type="#_x0000_t32" style="position:absolute;margin-left:223.8pt;margin-top:51.05pt;width:21pt;height:.05pt;z-index:251663360" o:connectortype="straight"/>
              </w:pict>
            </w:r>
            <w:r>
              <w:rPr>
                <w:rFonts w:asciiTheme="minorHAnsi" w:eastAsiaTheme="minorHAnsi" w:hAnsiTheme="minorHAnsi" w:cstheme="minorHAnsi"/>
                <w:noProof/>
                <w:color w:val="1D1D1D"/>
                <w:sz w:val="21"/>
                <w:szCs w:val="21"/>
              </w:rPr>
              <w:pict>
                <v:shape id="_x0000_s1038" type="#_x0000_t32" style="position:absolute;margin-left:244.8pt;margin-top:67.85pt;width:27.6pt;height:0;z-index:251668480" o:connectortype="straight"/>
              </w:pict>
            </w:r>
            <w:r>
              <w:rPr>
                <w:rFonts w:asciiTheme="minorHAnsi" w:eastAsiaTheme="minorHAnsi" w:hAnsiTheme="minorHAnsi" w:cstheme="minorHAnsi"/>
                <w:noProof/>
                <w:color w:val="1D1D1D"/>
                <w:sz w:val="21"/>
                <w:szCs w:val="21"/>
              </w:rPr>
              <w:pict>
                <v:shape id="_x0000_s1032" type="#_x0000_t32" style="position:absolute;margin-left:64.8pt;margin-top:33.65pt;width:12pt;height:0;z-index:251662336" o:connectortype="straight"/>
              </w:pict>
            </w:r>
            <w:r>
              <w:rPr>
                <w:rFonts w:asciiTheme="minorHAnsi" w:eastAsiaTheme="minorHAnsi" w:hAnsiTheme="minorHAnsi" w:cstheme="minorHAnsi"/>
                <w:noProof/>
                <w:color w:val="1D1D1D"/>
                <w:sz w:val="21"/>
                <w:szCs w:val="21"/>
              </w:rPr>
              <w:pict>
                <v:shape id="_x0000_s1034" type="#_x0000_t32" style="position:absolute;margin-left:104.4pt;margin-top:33.65pt;width:51.6pt;height:.05pt;z-index:251664384" o:connectortype="straight"/>
              </w:pict>
            </w:r>
            <w:r>
              <w:rPr>
                <w:rFonts w:asciiTheme="minorHAnsi" w:eastAsiaTheme="minorHAnsi" w:hAnsiTheme="minorHAnsi" w:cstheme="minorHAnsi"/>
                <w:noProof/>
                <w:color w:val="1D1D1D"/>
                <w:sz w:val="21"/>
                <w:szCs w:val="21"/>
              </w:rPr>
              <w:pict>
                <v:shape id="_x0000_s1037" type="#_x0000_t32" style="position:absolute;margin-left:76.8pt;margin-top:45.65pt;width:27.6pt;height:0;z-index:251667456" o:connectortype="straight"/>
              </w:pict>
            </w:r>
            <w:r>
              <w:rPr>
                <w:rFonts w:asciiTheme="minorHAnsi" w:eastAsiaTheme="minorHAnsi" w:hAnsiTheme="minorHAnsi" w:cstheme="minorHAnsi"/>
                <w:noProof/>
                <w:color w:val="1D1D1D"/>
                <w:sz w:val="21"/>
                <w:szCs w:val="21"/>
              </w:rPr>
              <w:pict>
                <v:shape id="_x0000_s1035" type="#_x0000_t32" style="position:absolute;margin-left:156pt;margin-top:51.05pt;width:27.6pt;height:0;z-index:251665408" o:connectortype="straight"/>
              </w:pict>
            </w:r>
          </w:p>
          <w:p w:rsidR="00E0118D" w:rsidRPr="00E0118D" w:rsidRDefault="00E0118D" w:rsidP="00E0118D">
            <w:pPr>
              <w:keepNext/>
              <w:suppressAutoHyphens w:val="0"/>
              <w:overflowPunct/>
              <w:textAlignment w:val="auto"/>
              <w:rPr>
                <w:rFonts w:asciiTheme="minorHAnsi" w:eastAsiaTheme="minorHAnsi" w:hAnsiTheme="minorHAnsi" w:cstheme="minorHAnsi"/>
                <w:color w:val="1D1D1D"/>
                <w:sz w:val="21"/>
                <w:szCs w:val="21"/>
              </w:rPr>
            </w:pPr>
          </w:p>
        </w:tc>
      </w:tr>
    </w:tbl>
    <w:p w:rsidR="000B0A57" w:rsidRDefault="00E0118D" w:rsidP="00DE2EA6">
      <w:pPr>
        <w:pStyle w:val="Caption"/>
        <w:rPr>
          <w:rFonts w:eastAsiaTheme="minorHAnsi"/>
          <w:color w:val="1D1D1D"/>
          <w:sz w:val="21"/>
          <w:szCs w:val="21"/>
        </w:rPr>
      </w:pPr>
      <w:r>
        <w:t xml:space="preserve">Figure </w:t>
      </w:r>
      <w:fldSimple w:instr=" SEQ Figure \* ARABIC ">
        <w:r w:rsidR="00E16C6D">
          <w:rPr>
            <w:noProof/>
          </w:rPr>
          <w:t>1</w:t>
        </w:r>
      </w:fldSimple>
      <w:r>
        <w:t>: A surface composed of terraces separated by levels</w:t>
      </w:r>
    </w:p>
    <w:p w:rsidR="000B0A57" w:rsidRDefault="000B0A57" w:rsidP="00EA3575">
      <w:pPr>
        <w:pStyle w:val="Body"/>
        <w:rPr>
          <w:rFonts w:eastAsiaTheme="minorHAnsi"/>
        </w:rPr>
      </w:pPr>
      <w:r>
        <w:rPr>
          <w:rFonts w:eastAsiaTheme="minorHAnsi"/>
        </w:rPr>
        <w:t xml:space="preserve">The probability of finding a </w:t>
      </w:r>
      <w:r w:rsidR="005C23E3">
        <w:rPr>
          <w:rFonts w:eastAsiaTheme="minorHAnsi"/>
        </w:rPr>
        <w:t>cell</w:t>
      </w:r>
      <w:r>
        <w:rPr>
          <w:rFonts w:eastAsiaTheme="minorHAnsi"/>
        </w:rPr>
        <w:t xml:space="preserve">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0054489E" w:rsidRPr="0054489E">
        <w:rPr>
          <w:rFonts w:eastAsiaTheme="minorHAnsi"/>
          <w:i/>
        </w:rPr>
        <w:t>l</w:t>
      </w:r>
      <w:r w:rsidRPr="0054489E">
        <w:rPr>
          <w:rFonts w:eastAsiaTheme="minorHAnsi"/>
          <w:i/>
        </w:rPr>
        <w:t>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ame direction as in the classic descending stair. And suppose that a sequence</w:t>
      </w:r>
      <w:r w:rsidR="005C23E3">
        <w:rPr>
          <w:rFonts w:eastAsiaTheme="minorHAnsi"/>
        </w:rPr>
        <w:t xml:space="preserve"> </w:t>
      </w:r>
      <w:r>
        <w:rPr>
          <w:rFonts w:eastAsiaTheme="minorHAnsi"/>
        </w:rPr>
        <w:t xml:space="preserve">of </w:t>
      </w:r>
      <w:r w:rsidR="005C23E3">
        <w:rPr>
          <w:rFonts w:eastAsiaTheme="minorHAnsi"/>
        </w:rPr>
        <w:t>levels</w:t>
      </w:r>
      <w:r>
        <w:rPr>
          <w:rFonts w:eastAsiaTheme="minorHAnsi"/>
        </w:rPr>
        <w:t xml:space="preserve">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w:t>
      </w:r>
      <w:r w:rsidR="005C23E3">
        <w:rPr>
          <w:rFonts w:eastAsiaTheme="minorHAnsi"/>
        </w:rPr>
        <w:t>a</w:t>
      </w:r>
      <w:r>
        <w:rPr>
          <w:rFonts w:eastAsiaTheme="minorHAnsi"/>
        </w:rPr>
        <w:t xml:space="preserve"> </w:t>
      </w:r>
      <w:r w:rsidR="005C23E3">
        <w:rPr>
          <w:rFonts w:eastAsiaTheme="minorHAnsi"/>
        </w:rPr>
        <w:t>cell</w:t>
      </w:r>
      <w:r>
        <w:rPr>
          <w:rFonts w:eastAsiaTheme="minorHAnsi"/>
        </w:rPr>
        <w:t xml:space="preserve"> at an origin that is </w:t>
      </w:r>
      <w:r>
        <w:rPr>
          <w:rFonts w:eastAsiaTheme="minorHAnsi"/>
          <w:i/>
          <w:iCs/>
        </w:rPr>
        <w:t>L</w:t>
      </w:r>
      <w:r w:rsidR="005C23E3">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w:t>
      </w:r>
      <w:r w:rsidR="005C23E3">
        <w:rPr>
          <w:rFonts w:eastAsiaTheme="minorHAnsi"/>
        </w:rPr>
        <w:t>cell</w:t>
      </w:r>
      <w:r>
        <w:rPr>
          <w:rFonts w:eastAsiaTheme="minorHAnsi"/>
        </w:rPr>
        <w:t xml:space="preserve"> at</w:t>
      </w:r>
      <w:r w:rsidR="00A45CE9">
        <w:rPr>
          <w:rFonts w:eastAsiaTheme="minorHAnsi"/>
        </w:rPr>
        <w:t xml:space="preserve"> </w:t>
      </w:r>
      <w:r w:rsidR="00A45CE9" w:rsidRPr="00A45CE9">
        <w:rPr>
          <w:rFonts w:eastAsiaTheme="minorHAnsi"/>
          <w:i/>
        </w:rPr>
        <w:t>(</w:t>
      </w:r>
      <w:r w:rsidR="00A45CE9">
        <w:rPr>
          <w:rFonts w:eastAsiaTheme="minorHAnsi"/>
          <w:i/>
          <w:iCs/>
        </w:rPr>
        <w:t>x, l</w:t>
      </w:r>
      <w:r>
        <w:rPr>
          <w:rFonts w:eastAsiaTheme="minorHAnsi"/>
          <w:i/>
          <w:iCs/>
        </w:rPr>
        <w:t xml:space="preserve">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w:t>
      </w:r>
      <w:r w:rsidR="005C23E3">
        <w:rPr>
          <w:rFonts w:eastAsiaTheme="minorHAnsi"/>
        </w:rPr>
        <w:t xml:space="preserve"> </w:t>
      </w:r>
      <w:r>
        <w:rPr>
          <w:rFonts w:eastAsiaTheme="minorHAnsi"/>
        </w:rPr>
        <w:t>from the last step. Then the probability of this configuration is</w:t>
      </w:r>
    </w:p>
    <w:p w:rsidR="005C23E3" w:rsidRDefault="00B53A31"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880E08" w:rsidRDefault="003F2AC4"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sidR="00E0118D">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00E0118D" w:rsidRPr="00E0118D">
        <w:rPr>
          <w:rFonts w:eastAsiaTheme="minorHAnsi"/>
          <w:i/>
          <w:iCs/>
          <w:vertAlign w:val="subscript"/>
        </w:rPr>
        <w:t>0</w:t>
      </w:r>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w:t>
      </w:r>
      <w:r w:rsidR="00E0118D">
        <w:rPr>
          <w:rFonts w:eastAsiaTheme="minorHAnsi"/>
        </w:rPr>
        <w:t>cell</w:t>
      </w:r>
      <w:r>
        <w:rPr>
          <w:rFonts w:eastAsiaTheme="minorHAnsi"/>
        </w:rPr>
        <w:t xml:space="preserve"> at the origin</w:t>
      </w:r>
      <w:r w:rsidR="00E0118D">
        <w:rPr>
          <w:rFonts w:eastAsiaTheme="minorHAnsi"/>
        </w:rPr>
        <w:t xml:space="preserve"> </w:t>
      </w:r>
      <w:r>
        <w:rPr>
          <w:rFonts w:eastAsiaTheme="minorHAnsi"/>
        </w:rPr>
        <w:t xml:space="preserve">that is </w:t>
      </w:r>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00E0118D" w:rsidRPr="00E0118D">
        <w:rPr>
          <w:rFonts w:eastAsiaTheme="minorHAnsi"/>
          <w:i/>
          <w:iCs/>
          <w:vertAlign w:val="subscript"/>
        </w:rPr>
        <w:t>i</w:t>
      </w:r>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is the probability that</w:t>
      </w:r>
      <w:r w:rsidR="00E0118D">
        <w:rPr>
          <w:rFonts w:eastAsiaTheme="minorHAnsi"/>
        </w:rPr>
        <w:t xml:space="preserve"> </w:t>
      </w:r>
      <w:r>
        <w:rPr>
          <w:rFonts w:eastAsiaTheme="minorHAnsi"/>
        </w:rPr>
        <w:t xml:space="preserve">there is a </w:t>
      </w:r>
      <w:r w:rsidR="00E0118D">
        <w:rPr>
          <w:rFonts w:eastAsiaTheme="minorHAnsi"/>
        </w:rPr>
        <w:t>cell</w:t>
      </w:r>
      <w:r>
        <w:rPr>
          <w:rFonts w:eastAsiaTheme="minorHAnsi"/>
        </w:rPr>
        <w:t xml:space="preserve">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00E0118D" w:rsidRPr="00E0118D">
        <w:rPr>
          <w:rFonts w:eastAsiaTheme="minorHAnsi"/>
          <w:i/>
          <w:iCs/>
          <w:vertAlign w:val="subscript"/>
        </w:rPr>
        <w:t>i</w:t>
      </w:r>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are</w:t>
      </w:r>
      <w:r w:rsidR="00E0118D">
        <w:rPr>
          <w:rFonts w:eastAsiaTheme="minorHAnsi"/>
        </w:rPr>
        <w:t xml:space="preserve"> </w:t>
      </w:r>
      <w:r>
        <w:rPr>
          <w:rFonts w:eastAsiaTheme="minorHAnsi"/>
        </w:rPr>
        <w:t xml:space="preserve">identical and equal to </w:t>
      </w:r>
      <w:r>
        <w:rPr>
          <w:rFonts w:eastAsiaTheme="minorHAnsi"/>
          <w:i/>
          <w:iCs/>
        </w:rPr>
        <w:t>P(L</w:t>
      </w:r>
      <w:r w:rsidR="00E0118D"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w:t>
      </w:r>
      <w:r w:rsidR="00E0118D">
        <w:rPr>
          <w:rFonts w:eastAsiaTheme="minorHAnsi"/>
        </w:rPr>
        <w:t>This equation</w:t>
      </w:r>
      <w:r>
        <w:rPr>
          <w:rFonts w:eastAsiaTheme="minorHAnsi"/>
        </w:rPr>
        <w:t xml:space="preserve"> implicitly assumes</w:t>
      </w:r>
      <w:r w:rsidR="00E0118D">
        <w:rPr>
          <w:rFonts w:eastAsiaTheme="minorHAnsi"/>
        </w:rPr>
        <w:t xml:space="preserve"> </w:t>
      </w:r>
      <w:r>
        <w:rPr>
          <w:rFonts w:eastAsiaTheme="minorHAnsi"/>
        </w:rPr>
        <w:t xml:space="preserve">that the </w:t>
      </w:r>
      <w:r w:rsidR="00E0118D">
        <w:rPr>
          <w:rFonts w:eastAsiaTheme="minorHAnsi"/>
        </w:rPr>
        <w:t>“terrace”</w:t>
      </w:r>
      <w:r>
        <w:rPr>
          <w:rFonts w:eastAsiaTheme="minorHAnsi"/>
        </w:rPr>
        <w:t xml:space="preserve"> lengths are statistically independent from one another. The</w:t>
      </w:r>
      <w:r w:rsidR="00E0118D">
        <w:rPr>
          <w:rFonts w:eastAsiaTheme="minorHAnsi"/>
        </w:rPr>
        <w:t xml:space="preserve"> </w:t>
      </w:r>
      <w:r>
        <w:rPr>
          <w:rFonts w:eastAsiaTheme="minorHAnsi"/>
        </w:rPr>
        <w:t>length of one does not determine the length of subsequent terraces except in so</w:t>
      </w:r>
      <w:r w:rsidR="00E0118D">
        <w:rPr>
          <w:rFonts w:eastAsiaTheme="minorHAnsi"/>
        </w:rPr>
        <w:t xml:space="preserve"> </w:t>
      </w:r>
      <w:r>
        <w:rPr>
          <w:rFonts w:eastAsiaTheme="minorHAnsi"/>
        </w:rPr>
        <w:t xml:space="preserve">far as the sum of the </w:t>
      </w:r>
      <w:r>
        <w:rPr>
          <w:rFonts w:eastAsiaTheme="minorHAnsi"/>
          <w:i/>
          <w:iCs/>
          <w:sz w:val="19"/>
          <w:szCs w:val="19"/>
        </w:rPr>
        <w:t>L</w:t>
      </w:r>
      <w:r w:rsidR="00E0118D" w:rsidRPr="00E0118D">
        <w:rPr>
          <w:rFonts w:eastAsiaTheme="minorHAnsi"/>
          <w:i/>
          <w:iCs/>
          <w:sz w:val="19"/>
          <w:szCs w:val="19"/>
          <w:vertAlign w:val="subscript"/>
        </w:rPr>
        <w:t>i</w:t>
      </w:r>
      <w:r>
        <w:rPr>
          <w:rFonts w:eastAsiaTheme="minorHAnsi"/>
          <w:i/>
          <w:iCs/>
          <w:sz w:val="19"/>
          <w:szCs w:val="19"/>
        </w:rPr>
        <w:t xml:space="preserve"> </w:t>
      </w:r>
      <w:r>
        <w:rPr>
          <w:rFonts w:eastAsiaTheme="minorHAnsi"/>
        </w:rPr>
        <w:t>equal</w:t>
      </w:r>
      <w:r w:rsidR="0054489E">
        <w:rPr>
          <w:rFonts w:eastAsiaTheme="minorHAnsi"/>
        </w:rPr>
        <w:t>s</w:t>
      </w:r>
      <w:r>
        <w:rPr>
          <w:rFonts w:eastAsiaTheme="minorHAnsi"/>
        </w:rPr>
        <w:t xml:space="preserve"> the total x-coordinate and that the number of</w:t>
      </w:r>
      <w:r w:rsidR="00E0118D">
        <w:rPr>
          <w:rFonts w:eastAsiaTheme="minorHAnsi"/>
        </w:rPr>
        <w:t xml:space="preserve"> </w:t>
      </w:r>
      <w:r>
        <w:rPr>
          <w:rFonts w:eastAsiaTheme="minorHAnsi"/>
        </w:rPr>
        <w:t xml:space="preserve">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w:t>
      </w:r>
      <w:r w:rsidR="00E0118D">
        <w:rPr>
          <w:rFonts w:eastAsiaTheme="minorHAnsi"/>
        </w:rPr>
        <w:t xml:space="preserve">. </w:t>
      </w:r>
      <w:r>
        <w:rPr>
          <w:rFonts w:eastAsiaTheme="minorHAnsi"/>
        </w:rPr>
        <w:t xml:space="preserve">To </w:t>
      </w:r>
      <w:r w:rsidR="00E0118D">
        <w:rPr>
          <w:rFonts w:eastAsiaTheme="minorHAnsi"/>
        </w:rPr>
        <w:t>determine</w:t>
      </w:r>
      <w:r>
        <w:rPr>
          <w:rFonts w:eastAsiaTheme="minorHAnsi"/>
        </w:rPr>
        <w:t xml:space="preserve"> the pair correlation function</w:t>
      </w:r>
      <w:r>
        <w:rPr>
          <w:rFonts w:eastAsiaTheme="minorHAnsi"/>
          <w:color w:val="373737"/>
        </w:rPr>
        <w:t xml:space="preserve">, </w:t>
      </w:r>
      <w:r>
        <w:rPr>
          <w:rFonts w:eastAsiaTheme="minorHAnsi"/>
        </w:rPr>
        <w:t>one must</w:t>
      </w:r>
      <w:r w:rsidR="00E0118D">
        <w:rPr>
          <w:rFonts w:eastAsiaTheme="minorHAnsi"/>
        </w:rPr>
        <w:t xml:space="preserve"> </w:t>
      </w:r>
      <w:r>
        <w:rPr>
          <w:rFonts w:eastAsiaTheme="minorHAnsi"/>
        </w:rPr>
        <w:t>integrate over all po</w:t>
      </w:r>
      <w:r>
        <w:rPr>
          <w:rFonts w:eastAsiaTheme="minorHAnsi"/>
          <w:color w:val="373737"/>
        </w:rPr>
        <w:t>ss</w:t>
      </w:r>
      <w:r>
        <w:rPr>
          <w:rFonts w:eastAsiaTheme="minorHAnsi"/>
        </w:rPr>
        <w:t>ible configurations of steps that satisfy these constraints.</w:t>
      </w:r>
    </w:p>
    <w:p w:rsidR="00D06708" w:rsidRDefault="003F2AC4"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w:t>
      </w:r>
      <w:r w:rsidR="00E0118D">
        <w:rPr>
          <w:rFonts w:eastAsiaTheme="minorHAnsi"/>
        </w:rPr>
        <w:t xml:space="preserve">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00E0118D"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for</w:t>
      </w:r>
      <w:r w:rsidR="00E0118D">
        <w:rPr>
          <w:rFonts w:eastAsiaTheme="minorHAnsi"/>
        </w:rPr>
        <w:t xml:space="preserve"> </w:t>
      </w:r>
      <w:r w:rsidR="00E0118D">
        <w:rPr>
          <w:rFonts w:eastAsiaTheme="minorHAnsi"/>
          <w:color w:val="363636"/>
        </w:rPr>
        <w:t xml:space="preserve">a </w:t>
      </w:r>
      <w:r w:rsidR="00E0118D">
        <w:rPr>
          <w:rFonts w:eastAsiaTheme="minorHAnsi"/>
          <w:color w:val="1C1C1C"/>
        </w:rPr>
        <w:t xml:space="preserve">step of height </w:t>
      </w:r>
      <w:r w:rsidR="00E0118D">
        <w:rPr>
          <w:rFonts w:eastAsiaTheme="minorHAnsi"/>
          <w:i/>
          <w:iCs/>
          <w:color w:val="1C1C1C"/>
          <w:sz w:val="19"/>
          <w:szCs w:val="19"/>
        </w:rPr>
        <w:t>h</w:t>
      </w:r>
      <w:r w:rsidR="00E0118D" w:rsidRPr="00BD4097">
        <w:rPr>
          <w:rFonts w:eastAsiaTheme="minorHAnsi"/>
          <w:i/>
          <w:iCs/>
          <w:color w:val="1C1C1C"/>
          <w:sz w:val="19"/>
          <w:szCs w:val="19"/>
          <w:vertAlign w:val="subscript"/>
        </w:rPr>
        <w:t>i</w:t>
      </w:r>
      <w:r w:rsidR="00BD4097">
        <w:rPr>
          <w:rFonts w:eastAsiaTheme="minorHAnsi"/>
          <w:i/>
          <w:iCs/>
          <w:color w:val="1C1C1C"/>
          <w:sz w:val="19"/>
          <w:szCs w:val="19"/>
          <w:vertAlign w:val="subscript"/>
        </w:rPr>
        <w:t xml:space="preserve"> </w:t>
      </w:r>
      <w:r w:rsidR="00E0118D">
        <w:rPr>
          <w:rFonts w:eastAsiaTheme="minorHAnsi"/>
          <w:i/>
          <w:iCs/>
          <w:color w:val="1C1C1C"/>
          <w:sz w:val="19"/>
          <w:szCs w:val="19"/>
        </w:rPr>
        <w:t xml:space="preserve">d, </w:t>
      </w:r>
      <w:r w:rsidR="00E0118D">
        <w:rPr>
          <w:rFonts w:eastAsiaTheme="minorHAnsi"/>
          <w:color w:val="1C1C1C"/>
        </w:rPr>
        <w:t xml:space="preserve">then the correlation function </w:t>
      </w:r>
      <w:r w:rsidR="00BD4097" w:rsidRPr="00356746">
        <w:rPr>
          <w:i/>
        </w:rPr>
        <w:t>C</w:t>
      </w:r>
      <w:r w:rsidR="00BD4097">
        <w:t>(</w:t>
      </w:r>
      <w:r w:rsidR="00BD4097" w:rsidRPr="00356746">
        <w:rPr>
          <w:i/>
        </w:rPr>
        <w:t>x</w:t>
      </w:r>
      <w:r w:rsidR="00BD4097">
        <w:t xml:space="preserve">, </w:t>
      </w:r>
      <w:r w:rsidR="00BD4097" w:rsidRPr="00356746">
        <w:rPr>
          <w:i/>
        </w:rPr>
        <w:t>ld</w:t>
      </w:r>
      <w:r w:rsidR="00BD4097">
        <w:t xml:space="preserve">) </w:t>
      </w:r>
      <w:r w:rsidR="00E0118D">
        <w:rPr>
          <w:rFonts w:eastAsiaTheme="minorHAnsi"/>
          <w:color w:val="1C1C1C"/>
        </w:rPr>
        <w:t>i</w:t>
      </w:r>
      <w:r w:rsidR="00E0118D">
        <w:rPr>
          <w:rFonts w:eastAsiaTheme="minorHAnsi"/>
          <w:color w:val="363636"/>
        </w:rPr>
        <w:t>s</w:t>
      </w:r>
    </w:p>
    <w:p w:rsidR="00BD4097" w:rsidRDefault="00BD4097" w:rsidP="00E0118D">
      <w:pPr>
        <w:suppressAutoHyphens w:val="0"/>
        <w:overflowPunct/>
        <w:textAlignment w:val="auto"/>
        <w:rPr>
          <w:rFonts w:eastAsiaTheme="minorHAnsi"/>
          <w:color w:val="363636"/>
        </w:rPr>
      </w:pPr>
    </w:p>
    <w:p w:rsidR="00BD4097" w:rsidRDefault="00B53A31"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A45CE9" w:rsidRPr="00EA3575" w:rsidRDefault="00A45CE9"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and sums over all possible step</w:t>
      </w:r>
      <w:r w:rsidR="00880E08">
        <w:rPr>
          <w:rFonts w:eastAsiaTheme="minorHAnsi"/>
        </w:rPr>
        <w:t xml:space="preserve">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Pr>
          <w:rFonts w:eastAsiaTheme="minorHAnsi"/>
          <w:i/>
          <w:iCs/>
          <w:color w:val="1C1C1C"/>
        </w:rPr>
        <w:t xml:space="preserve">d </w:t>
      </w:r>
      <w:r>
        <w:rPr>
          <w:rFonts w:eastAsiaTheme="minorHAnsi"/>
          <w:i/>
          <w:iCs/>
          <w:color w:val="363636"/>
        </w:rPr>
        <w:t xml:space="preserve">, </w:t>
      </w:r>
      <w:r>
        <w:rPr>
          <w:rFonts w:eastAsiaTheme="minorHAnsi"/>
          <w:color w:val="1C1C1C"/>
        </w:rPr>
        <w:t xml:space="preserve">that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 xml:space="preserve">by </w:t>
      </w:r>
      <w:r w:rsidR="00EA3575">
        <w:rPr>
          <w:rFonts w:eastAsiaTheme="minorHAnsi"/>
          <w:color w:val="1C1C1C"/>
        </w:rPr>
        <w:t>–</w:t>
      </w:r>
      <w:r>
        <w:rPr>
          <w:rFonts w:eastAsiaTheme="minorHAnsi"/>
          <w:i/>
          <w:iCs/>
          <w:color w:val="1C1C1C"/>
          <w:szCs w:val="22"/>
        </w:rPr>
        <w:t>x</w:t>
      </w:r>
      <w:r w:rsidR="00EA3575">
        <w:rPr>
          <w:rFonts w:eastAsiaTheme="minorHAnsi"/>
          <w:i/>
          <w:iCs/>
          <w:color w:val="1C1C1C"/>
          <w:szCs w:val="22"/>
        </w:rPr>
        <w:t xml:space="preserve"> </w:t>
      </w:r>
      <w:r w:rsidRPr="00EA3575">
        <w:rPr>
          <w:rFonts w:eastAsiaTheme="minorHAnsi"/>
        </w:rPr>
        <w:t xml:space="preserve">and </w:t>
      </w:r>
      <w:r w:rsidRPr="00EA3575">
        <w:rPr>
          <w:rFonts w:eastAsiaTheme="minorHAnsi"/>
          <w:i/>
        </w:rPr>
        <w:t>z</w:t>
      </w:r>
      <w:r w:rsidRPr="00EA3575">
        <w:rPr>
          <w:rFonts w:eastAsiaTheme="minorHAnsi"/>
        </w:rPr>
        <w:t xml:space="preserve"> by</w:t>
      </w:r>
      <w:r w:rsidR="00EA3575" w:rsidRPr="00EA3575">
        <w:rPr>
          <w:rFonts w:eastAsiaTheme="minorHAnsi"/>
        </w:rPr>
        <w:t xml:space="preserve"> –</w:t>
      </w:r>
      <w:r w:rsidR="00EA3575" w:rsidRPr="00EA3575">
        <w:rPr>
          <w:rFonts w:eastAsiaTheme="minorHAnsi"/>
          <w:i/>
        </w:rPr>
        <w:t>z</w:t>
      </w:r>
      <w:r w:rsidR="00EA3575">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831B38" w:rsidRPr="00EA3575" w:rsidRDefault="00A45CE9"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are normalized according to</w:t>
      </w:r>
      <w:r w:rsidR="00831B38">
        <w:rPr>
          <w:rFonts w:eastAsiaTheme="minorHAnsi"/>
        </w:rPr>
        <w:t xml:space="preserve"> </w:t>
      </w:r>
    </w:p>
    <w:p w:rsidR="00831B38" w:rsidRDefault="00831B38"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663F67" w:rsidRDefault="00831B38" w:rsidP="00EA3575">
      <w:pPr>
        <w:suppressAutoHyphens w:val="0"/>
        <w:overflowPunct/>
        <w:textAlignment w:val="auto"/>
        <w:rPr>
          <w:rFonts w:eastAsiaTheme="minorHAnsi"/>
        </w:rPr>
      </w:pPr>
      <w:r>
        <w:t xml:space="preserve"> </w:t>
      </w:r>
      <w:r w:rsidR="00663F67">
        <w:rPr>
          <w:rFonts w:eastAsiaTheme="minorHAnsi"/>
        </w:rPr>
        <w:t xml:space="preserve">The functions </w:t>
      </w:r>
      <w:r w:rsidR="00663F67">
        <w:rPr>
          <w:rFonts w:eastAsiaTheme="minorHAnsi"/>
          <w:i/>
          <w:iCs/>
          <w:sz w:val="21"/>
          <w:szCs w:val="21"/>
        </w:rPr>
        <w:t>P</w:t>
      </w:r>
      <w:r w:rsidR="00663F67" w:rsidRPr="00663F67">
        <w:rPr>
          <w:rFonts w:eastAsiaTheme="minorHAnsi"/>
          <w:i/>
          <w:iCs/>
          <w:color w:val="363636"/>
          <w:sz w:val="21"/>
          <w:szCs w:val="21"/>
          <w:vertAlign w:val="subscript"/>
        </w:rPr>
        <w:t>0</w:t>
      </w:r>
      <w:r w:rsidR="00663F67">
        <w:rPr>
          <w:rFonts w:eastAsiaTheme="minorHAnsi"/>
          <w:i/>
          <w:iCs/>
          <w:sz w:val="21"/>
          <w:szCs w:val="21"/>
        </w:rPr>
        <w:t xml:space="preserve">(L) </w:t>
      </w:r>
      <w:r w:rsidR="00663F67">
        <w:rPr>
          <w:rFonts w:eastAsiaTheme="minorHAnsi"/>
        </w:rPr>
        <w:t xml:space="preserve">and </w:t>
      </w:r>
      <w:r w:rsidR="00663F67">
        <w:rPr>
          <w:rFonts w:eastAsiaTheme="minorHAnsi"/>
          <w:i/>
          <w:iCs/>
          <w:sz w:val="21"/>
          <w:szCs w:val="21"/>
        </w:rPr>
        <w:t>P</w:t>
      </w:r>
      <w:r w:rsidR="00663F67" w:rsidRPr="00663F67">
        <w:rPr>
          <w:rFonts w:eastAsiaTheme="minorHAnsi"/>
          <w:i/>
          <w:iCs/>
          <w:sz w:val="21"/>
          <w:szCs w:val="21"/>
          <w:vertAlign w:val="subscript"/>
        </w:rPr>
        <w:t>f</w:t>
      </w:r>
      <w:r w:rsidR="00663F67">
        <w:rPr>
          <w:rFonts w:eastAsiaTheme="minorHAnsi"/>
          <w:i/>
          <w:iCs/>
          <w:sz w:val="21"/>
          <w:szCs w:val="21"/>
          <w:vertAlign w:val="subscript"/>
        </w:rPr>
        <w:t xml:space="preserve"> </w:t>
      </w:r>
      <w:r w:rsidR="00663F67">
        <w:rPr>
          <w:rFonts w:eastAsiaTheme="minorHAnsi"/>
          <w:i/>
          <w:iCs/>
          <w:sz w:val="21"/>
          <w:szCs w:val="21"/>
        </w:rPr>
        <w:t xml:space="preserve">(L) </w:t>
      </w:r>
      <w:r w:rsidR="00663F67">
        <w:rPr>
          <w:rFonts w:eastAsiaTheme="minorHAnsi"/>
        </w:rPr>
        <w:t xml:space="preserve">can be written in terms of the terrace length distribution function </w:t>
      </w:r>
      <w:r w:rsidR="00663F67">
        <w:rPr>
          <w:rFonts w:eastAsiaTheme="minorHAnsi"/>
          <w:i/>
          <w:iCs/>
          <w:sz w:val="21"/>
          <w:szCs w:val="21"/>
        </w:rPr>
        <w:t>P(L). P</w:t>
      </w:r>
      <w:r w:rsidR="00663F67" w:rsidRPr="00663F67">
        <w:rPr>
          <w:rFonts w:eastAsiaTheme="minorHAnsi"/>
          <w:i/>
          <w:iCs/>
          <w:sz w:val="21"/>
          <w:szCs w:val="21"/>
          <w:vertAlign w:val="subscript"/>
        </w:rPr>
        <w:t>0</w:t>
      </w:r>
      <w:r w:rsidR="00663F67">
        <w:rPr>
          <w:rFonts w:eastAsiaTheme="minorHAnsi"/>
          <w:i/>
          <w:iCs/>
          <w:sz w:val="21"/>
          <w:szCs w:val="21"/>
        </w:rPr>
        <w:t xml:space="preserve">(L) </w:t>
      </w:r>
      <w:r w:rsidR="00663F67">
        <w:rPr>
          <w:rFonts w:eastAsiaTheme="minorHAnsi"/>
          <w:color w:val="363636"/>
        </w:rPr>
        <w:t>i</w:t>
      </w:r>
      <w:r w:rsidR="00663F67">
        <w:rPr>
          <w:rFonts w:eastAsiaTheme="minorHAnsi"/>
        </w:rPr>
        <w:t xml:space="preserve">s the probability that there is </w:t>
      </w:r>
      <w:r w:rsidR="00663F67">
        <w:rPr>
          <w:rFonts w:eastAsiaTheme="minorHAnsi"/>
          <w:color w:val="363636"/>
        </w:rPr>
        <w:t xml:space="preserve">a </w:t>
      </w:r>
      <w:r w:rsidR="00663F67">
        <w:rPr>
          <w:rFonts w:eastAsiaTheme="minorHAnsi"/>
        </w:rPr>
        <w:t xml:space="preserve">cell at the origin and the first step is </w:t>
      </w:r>
      <w:r w:rsidR="00663F67" w:rsidRPr="00663F67">
        <w:rPr>
          <w:rFonts w:eastAsiaTheme="minorHAnsi"/>
          <w:i/>
        </w:rPr>
        <w:t>L</w:t>
      </w:r>
      <w:r w:rsidR="00663F67">
        <w:rPr>
          <w:rFonts w:eastAsiaTheme="minorHAnsi"/>
        </w:rPr>
        <w:t xml:space="preserve"> away. </w:t>
      </w:r>
      <w:r w:rsidR="00C80F50">
        <w:rPr>
          <w:rFonts w:eastAsiaTheme="minorHAnsi"/>
        </w:rPr>
        <w:t>It i</w:t>
      </w:r>
      <w:r w:rsidR="00663F67">
        <w:rPr>
          <w:rFonts w:eastAsiaTheme="minorHAnsi"/>
        </w:rPr>
        <w:t xml:space="preserve">s given by the product of the probability that there is a cell at the </w:t>
      </w:r>
      <w:r w:rsidR="00663F67">
        <w:rPr>
          <w:rFonts w:eastAsiaTheme="minorHAnsi"/>
          <w:color w:val="363636"/>
        </w:rPr>
        <w:t>o</w:t>
      </w:r>
      <w:r w:rsidR="00663F67">
        <w:rPr>
          <w:rFonts w:eastAsiaTheme="minorHAnsi"/>
        </w:rPr>
        <w:t>rigin</w:t>
      </w:r>
      <w:r w:rsidR="00663F67">
        <w:rPr>
          <w:rFonts w:eastAsiaTheme="minorHAnsi"/>
          <w:color w:val="363636"/>
        </w:rPr>
        <w:t xml:space="preserve">, </w:t>
      </w:r>
      <w:r w:rsidR="00663F67">
        <w:rPr>
          <w:rFonts w:eastAsiaTheme="minorHAnsi"/>
        </w:rPr>
        <w:t>which is given by the coverag</w:t>
      </w:r>
      <w:r w:rsidR="00663F67">
        <w:rPr>
          <w:rFonts w:eastAsiaTheme="minorHAnsi"/>
          <w:color w:val="363636"/>
        </w:rPr>
        <w:t xml:space="preserve">e </w:t>
      </w:r>
      <w:r w:rsidR="00663F67">
        <w:rPr>
          <w:rFonts w:ascii="Calibri" w:eastAsiaTheme="minorHAnsi" w:hAnsi="Calibri" w:cs="Calibri"/>
          <w:color w:val="363636"/>
        </w:rPr>
        <w:t>ϴ</w:t>
      </w:r>
      <w:r w:rsidR="00663F67">
        <w:rPr>
          <w:rFonts w:ascii="Arial" w:eastAsiaTheme="minorHAnsi" w:hAnsi="Arial" w:cs="Arial"/>
          <w:i/>
          <w:iCs/>
          <w:sz w:val="19"/>
          <w:szCs w:val="19"/>
        </w:rPr>
        <w:t xml:space="preserve">, </w:t>
      </w:r>
      <w:r w:rsidR="00663F67">
        <w:rPr>
          <w:rFonts w:eastAsiaTheme="minorHAnsi"/>
        </w:rPr>
        <w:t>and the number of configuration</w:t>
      </w:r>
      <w:r w:rsidR="00663F67">
        <w:rPr>
          <w:rFonts w:eastAsiaTheme="minorHAnsi"/>
          <w:color w:val="363636"/>
        </w:rPr>
        <w:t xml:space="preserve">s </w:t>
      </w:r>
      <w:r w:rsidR="00663F67">
        <w:rPr>
          <w:rFonts w:eastAsiaTheme="minorHAnsi"/>
        </w:rPr>
        <w:t xml:space="preserve">that allow the first step to be at </w:t>
      </w:r>
      <w:r w:rsidR="00663F67" w:rsidRPr="00663F67">
        <w:rPr>
          <w:rFonts w:eastAsiaTheme="minorHAnsi"/>
          <w:i/>
        </w:rPr>
        <w:t>L</w:t>
      </w:r>
      <w:r w:rsidR="00663F67">
        <w:rPr>
          <w:rFonts w:ascii="Arial" w:eastAsiaTheme="minorHAnsi" w:hAnsi="Arial" w:cs="Arial"/>
        </w:rPr>
        <w:t xml:space="preserve">. </w:t>
      </w:r>
      <w:r w:rsidR="00663F67">
        <w:rPr>
          <w:rFonts w:eastAsiaTheme="minorHAnsi"/>
        </w:rPr>
        <w:t>For the infinite staircase</w:t>
      </w:r>
      <w:r w:rsidR="00663F67">
        <w:rPr>
          <w:rFonts w:eastAsiaTheme="minorHAnsi"/>
          <w:color w:val="363636"/>
        </w:rPr>
        <w:t xml:space="preserve">, </w:t>
      </w:r>
      <w:r w:rsidR="00663F67">
        <w:rPr>
          <w:rFonts w:eastAsiaTheme="minorHAnsi"/>
        </w:rPr>
        <w:t>the coverage is 1/</w:t>
      </w:r>
      <w:r w:rsidR="00663F67" w:rsidRPr="00663F67">
        <w:rPr>
          <w:rFonts w:eastAsiaTheme="minorHAnsi"/>
          <w:i/>
        </w:rPr>
        <w:t>N</w:t>
      </w:r>
      <w:r w:rsidR="00663F67" w:rsidRPr="00663F67">
        <w:rPr>
          <w:rFonts w:eastAsiaTheme="minorHAnsi"/>
          <w:i/>
          <w:vertAlign w:val="subscript"/>
        </w:rPr>
        <w:t>l</w:t>
      </w:r>
      <w:r w:rsidR="00663F67">
        <w:rPr>
          <w:rFonts w:ascii="Arial" w:eastAsiaTheme="minorHAnsi" w:hAnsi="Arial" w:cs="Arial"/>
          <w:i/>
          <w:iCs/>
          <w:szCs w:val="22"/>
        </w:rPr>
        <w:t xml:space="preserve"> </w:t>
      </w:r>
      <w:r w:rsidR="00663F67">
        <w:rPr>
          <w:rFonts w:eastAsiaTheme="minorHAnsi"/>
        </w:rPr>
        <w:t>and</w:t>
      </w:r>
    </w:p>
    <w:p w:rsidR="00663F67" w:rsidRDefault="00663F67" w:rsidP="00663F67">
      <w:pPr>
        <w:suppressAutoHyphens w:val="0"/>
        <w:overflowPunct/>
        <w:textAlignment w:val="auto"/>
        <w:rPr>
          <w:rFonts w:eastAsiaTheme="minorHAnsi"/>
          <w:color w:val="1C1C1C"/>
        </w:rPr>
      </w:pPr>
    </w:p>
    <w:p w:rsidR="00663F67" w:rsidRDefault="00663F67"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A45CE9" w:rsidRDefault="00663F67" w:rsidP="00EA3575">
      <w:pPr>
        <w:pStyle w:val="Body"/>
      </w:pPr>
      <w:r>
        <w:t>Where</w:t>
      </w:r>
    </w:p>
    <w:p w:rsidR="00663F67" w:rsidRDefault="00B53A31"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663F67" w:rsidP="004B3741">
      <w:pPr>
        <w:pStyle w:val="Body"/>
        <w:rPr>
          <w:rFonts w:eastAsiaTheme="minorHAnsi"/>
        </w:rPr>
      </w:pPr>
      <w:r>
        <w:rPr>
          <w:rFonts w:eastAsiaTheme="minorHAnsi"/>
        </w:rPr>
        <w:t xml:space="preserve">To find </w:t>
      </w:r>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method. Since</w:t>
      </w:r>
      <w:r w:rsidR="00C80F50">
        <w:rPr>
          <w:rFonts w:eastAsiaTheme="minorHAnsi"/>
        </w:rPr>
        <w:t xml:space="preserve"> </w:t>
      </w:r>
      <w:r>
        <w:rPr>
          <w:rFonts w:eastAsiaTheme="minorHAnsi"/>
        </w:rPr>
        <w:t xml:space="preserve">the probability of being at step </w:t>
      </w:r>
      <w:r>
        <w:rPr>
          <w:rFonts w:eastAsiaTheme="minorHAnsi"/>
          <w:i/>
          <w:iCs/>
          <w:sz w:val="19"/>
          <w:szCs w:val="19"/>
        </w:rPr>
        <w:t xml:space="preserve">n </w:t>
      </w:r>
      <w:r>
        <w:rPr>
          <w:rFonts w:eastAsiaTheme="minorHAnsi"/>
        </w:rPr>
        <w:t xml:space="preserve">is </w:t>
      </w:r>
      <w:r w:rsidR="00C80F50">
        <w:rPr>
          <w:rFonts w:eastAsiaTheme="minorHAnsi"/>
        </w:rPr>
        <w:t>1</w:t>
      </w:r>
      <w:r>
        <w:rPr>
          <w:rFonts w:eastAsiaTheme="minorHAnsi"/>
        </w:rPr>
        <w:t xml:space="preserve"> by construction</w:t>
      </w:r>
      <w:r>
        <w:rPr>
          <w:rFonts w:eastAsiaTheme="minorHAnsi"/>
          <w:color w:val="464646"/>
        </w:rPr>
        <w:t xml:space="preserve">, </w:t>
      </w:r>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663F67" w:rsidRDefault="00B53A31"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C80F50"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C80F50" w:rsidRDefault="00B53A31"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C80F50" w:rsidRPr="00EA3575" w:rsidRDefault="00C80F50" w:rsidP="00EA3575">
      <w:pPr>
        <w:pStyle w:val="Body"/>
        <w:rPr>
          <w:rFonts w:eastAsiaTheme="minorHAnsi"/>
        </w:rPr>
      </w:pPr>
      <w:r>
        <w:rPr>
          <w:rFonts w:eastAsiaTheme="minorHAnsi"/>
        </w:rPr>
        <w:t>as this is the correlation function of a single level. Similar derivations of the preceding probabilities applied to a microscopic domain ca</w:t>
      </w:r>
      <w:r w:rsidR="009104FD">
        <w:rPr>
          <w:rFonts w:eastAsiaTheme="minorHAnsi"/>
        </w:rPr>
        <w:t xml:space="preserve">n be found in </w:t>
      </w:r>
      <w:commentRangeStart w:id="30"/>
      <w:r w:rsidR="009104FD">
        <w:rPr>
          <w:rFonts w:eastAsiaTheme="minorHAnsi"/>
        </w:rPr>
        <w:t>[</w:t>
      </w:r>
      <w:r w:rsidR="00432388">
        <w:rPr>
          <w:rStyle w:val="EndnoteReference"/>
          <w:rFonts w:eastAsiaTheme="minorHAnsi"/>
        </w:rPr>
        <w:endnoteReference w:id="13"/>
      </w:r>
      <w:r w:rsidR="00432388">
        <w:rPr>
          <w:rFonts w:eastAsiaTheme="minorHAnsi"/>
        </w:rPr>
        <w:t>]</w:t>
      </w:r>
      <w:commentRangeEnd w:id="30"/>
      <w:r w:rsidR="00E5399C">
        <w:rPr>
          <w:rStyle w:val="CommentReference"/>
          <w:color w:val="auto"/>
        </w:rPr>
        <w:commentReference w:id="30"/>
      </w:r>
      <w:r>
        <w:rPr>
          <w:rFonts w:eastAsiaTheme="minorHAnsi"/>
        </w:rPr>
        <w:t xml:space="preserve">. </w:t>
      </w:r>
    </w:p>
    <w:p w:rsidR="00663F67" w:rsidRDefault="00C80F50" w:rsidP="00EA3575">
      <w:pPr>
        <w:pStyle w:val="Body"/>
        <w:rPr>
          <w:rFonts w:eastAsiaTheme="minorHAnsi"/>
        </w:rPr>
      </w:pPr>
      <w:r>
        <w:rPr>
          <w:rFonts w:eastAsiaTheme="minorHAnsi"/>
        </w:rPr>
        <w:lastRenderedPageBreak/>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6E1D01" w:rsidRPr="00DE2EA6" w:rsidRDefault="006E1D01"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C80F50" w:rsidRDefault="00C80F50" w:rsidP="00C80F50">
      <w:pPr>
        <w:suppressAutoHyphens w:val="0"/>
        <w:overflowPunct/>
        <w:textAlignment w:val="auto"/>
      </w:pPr>
    </w:p>
    <w:p w:rsidR="00C80F50" w:rsidRPr="00DE2EA6" w:rsidRDefault="00D409E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409EA" w:rsidRDefault="00D409E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409EA" w:rsidRDefault="004A6A9B"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4B3741" w:rsidRPr="00DE2EA6" w:rsidRDefault="004B3741" w:rsidP="004B3741">
      <w:pPr>
        <w:pStyle w:val="Equation"/>
        <w:rPr>
          <w:b/>
        </w:rPr>
      </w:pPr>
    </w:p>
    <w:p w:rsidR="004A6A9B" w:rsidRDefault="004A6A9B"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4A6A9B" w:rsidRDefault="004A6A9B" w:rsidP="00EA3575">
      <w:pPr>
        <w:pStyle w:val="Body"/>
      </w:pPr>
      <w:r>
        <w:rPr>
          <w:rFonts w:eastAsiaTheme="minorHAnsi"/>
        </w:rPr>
        <w:t>to be the Fourier transforms of the individual probability density functions. Also, the Fourier transforms of the other probability functions can be written</w:t>
      </w:r>
      <w:r w:rsidR="00434927">
        <w:rPr>
          <w:rFonts w:eastAsiaTheme="minorHAnsi"/>
        </w:rPr>
        <w:t xml:space="preserve"> </w:t>
      </w:r>
      <w:r>
        <w:rPr>
          <w:rFonts w:eastAsiaTheme="minorHAnsi"/>
        </w:rPr>
        <w:t xml:space="preserve">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BF1CAC" w:rsidRDefault="00B53A31"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F84F0D" w:rsidRDefault="00F84F0D" w:rsidP="004A6A9B">
      <w:pPr>
        <w:suppressAutoHyphens w:val="0"/>
        <w:overflowPunct/>
        <w:textAlignment w:val="auto"/>
      </w:pPr>
    </w:p>
    <w:p w:rsidR="00BF1CAC" w:rsidRDefault="00B53A31"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BF1CAC" w:rsidRDefault="00BF1CAC" w:rsidP="004A6A9B">
      <w:pPr>
        <w:suppressAutoHyphens w:val="0"/>
        <w:overflowPunct/>
        <w:textAlignment w:val="auto"/>
      </w:pPr>
    </w:p>
    <w:p w:rsidR="00BF1CAC" w:rsidRDefault="00B53A31"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F84F0D" w:rsidRDefault="00F84F0D" w:rsidP="00EA3575">
      <w:pPr>
        <w:pStyle w:val="Body"/>
      </w:pPr>
      <w:r>
        <w:t>Then the correlation function becomes</w:t>
      </w:r>
    </w:p>
    <w:p w:rsidR="00F84F0D" w:rsidRDefault="00B53A31"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BF1CAC" w:rsidRDefault="00F84F0D" w:rsidP="00EA3575">
      <w:pPr>
        <w:pStyle w:val="Body"/>
      </w:pPr>
      <w:r>
        <w:t xml:space="preserve">Taking the transform to generate </w:t>
      </w:r>
      <w:r w:rsidR="00BF1CAC">
        <w:t>a</w:t>
      </w:r>
      <w:r>
        <w:t xml:space="preserve"> PSD, we obtain:</w:t>
      </w:r>
    </w:p>
    <w:p w:rsidR="00F84F0D" w:rsidRDefault="00B53A31"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0E5982" w:rsidRDefault="00EA3575" w:rsidP="00EA3575">
      <w:pPr>
        <w:pStyle w:val="Body"/>
        <w:rPr>
          <w:rFonts w:eastAsiaTheme="minorHAnsi"/>
          <w:color w:val="1B1B1B"/>
        </w:rPr>
      </w:pPr>
      <w:r>
        <w:rPr>
          <w:color w:val="363636"/>
        </w:rPr>
        <w:t>H</w:t>
      </w:r>
      <w:r w:rsidR="000E5982">
        <w:rPr>
          <w:color w:val="363636"/>
        </w:rPr>
        <w:t>ere</w:t>
      </w:r>
      <w:r>
        <w:rPr>
          <w:color w:val="363636"/>
        </w:rPr>
        <w:t>,</w:t>
      </w:r>
      <w:r w:rsidR="000E5982">
        <w:rPr>
          <w:color w:val="363636"/>
        </w:rPr>
        <w:t xml:space="preserve"> the subscript 0 on the power spectrum intensity </w:t>
      </w:r>
      <w:r w:rsidR="000E5982">
        <w:rPr>
          <w:rFonts w:eastAsiaTheme="minorHAnsi"/>
        </w:rPr>
        <w:t>indicates the Fourier transform of the continuum part of</w:t>
      </w:r>
      <w:r>
        <w:rPr>
          <w:rFonts w:eastAsiaTheme="minorHAnsi"/>
        </w:rPr>
        <w:t xml:space="preserve"> </w:t>
      </w:r>
      <w:r w:rsidR="000E5982">
        <w:rPr>
          <w:rFonts w:eastAsiaTheme="minorHAnsi"/>
          <w:color w:val="1B1B1B"/>
        </w:rPr>
        <w:t>the correlation function. Calculating the geometric sum</w:t>
      </w:r>
      <w:r w:rsidR="000E5982">
        <w:rPr>
          <w:rFonts w:eastAsiaTheme="minorHAnsi"/>
          <w:color w:val="3A3A3A"/>
        </w:rPr>
        <w:t xml:space="preserve">, </w:t>
      </w:r>
      <w:r w:rsidR="000E5982">
        <w:rPr>
          <w:rFonts w:eastAsiaTheme="minorHAnsi"/>
          <w:color w:val="1B1B1B"/>
        </w:rPr>
        <w:t>the result is</w:t>
      </w:r>
    </w:p>
    <w:p w:rsidR="000E5982" w:rsidRDefault="000E5982"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0E5982" w:rsidRDefault="000E5982" w:rsidP="000E5982">
      <w:pPr>
        <w:suppressAutoHyphens w:val="0"/>
        <w:overflowPunct/>
        <w:textAlignment w:val="auto"/>
        <w:rPr>
          <w:color w:val="363636"/>
        </w:rPr>
      </w:pPr>
    </w:p>
    <w:p w:rsidR="000E5982" w:rsidRPr="00AF2095" w:rsidRDefault="000E5982"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AF2095" w:rsidRDefault="00AF2095" w:rsidP="000E5982">
      <w:pPr>
        <w:suppressAutoHyphens w:val="0"/>
        <w:overflowPunct/>
        <w:textAlignment w:val="auto"/>
        <w:rPr>
          <w:color w:val="363636"/>
        </w:rPr>
      </w:pPr>
    </w:p>
    <w:p w:rsidR="00AF2095" w:rsidRPr="006119CE" w:rsidRDefault="00AF2095"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6119CE" w:rsidRPr="006119CE" w:rsidRDefault="006119CE" w:rsidP="006119CE">
      <w:pPr>
        <w:pStyle w:val="EquationNumber"/>
        <w:rPr>
          <w:b/>
        </w:rPr>
      </w:pPr>
      <w:r>
        <w:t xml:space="preserve"> </w:t>
      </w:r>
      <w:r>
        <w:tab/>
      </w:r>
      <w:r>
        <w:tab/>
      </w:r>
      <w:r>
        <w:tab/>
      </w:r>
      <w:r w:rsidRPr="006119CE">
        <w:rPr>
          <w:b/>
        </w:rPr>
        <w:t>(1)</w:t>
      </w:r>
    </w:p>
    <w:p w:rsidR="003319DA" w:rsidRDefault="003319DA" w:rsidP="00EA3575">
      <w:pPr>
        <w:pStyle w:val="Body"/>
        <w:rPr>
          <w:rFonts w:eastAsiaTheme="minorHAnsi"/>
        </w:rPr>
      </w:pPr>
      <w:r>
        <w:rPr>
          <w:rFonts w:eastAsiaTheme="minorHAnsi"/>
        </w:rPr>
        <w:lastRenderedPageBreak/>
        <w:t>One simple realization of a surface forms a staircase of steps.  Each step descends or ascends in one direction.</w:t>
      </w:r>
      <w:del w:id="31" w:author="steven.bankes" w:date="2012-12-21T12:25:00Z">
        <w:r w:rsidR="00C464CF" w:rsidDel="003A785C">
          <w:rPr>
            <w:rFonts w:eastAsiaTheme="minorHAnsi"/>
            <w:color w:val="3A3A3A"/>
          </w:rPr>
          <w:delText>.</w:delText>
        </w:r>
      </w:del>
      <w:r w:rsidR="00C464CF">
        <w:rPr>
          <w:rFonts w:eastAsiaTheme="minorHAnsi"/>
          <w:color w:val="3A3A3A"/>
        </w:rPr>
        <w:t xml:space="preserve"> </w:t>
      </w:r>
      <w:r w:rsidR="00C464CF">
        <w:rPr>
          <w:rFonts w:eastAsiaTheme="minorHAnsi"/>
        </w:rPr>
        <w:t>For this case, the transform of the step height distribution</w:t>
      </w:r>
      <w:r>
        <w:rPr>
          <w:rFonts w:eastAsiaTheme="minorHAnsi"/>
        </w:rPr>
        <w:t xml:space="preserve"> </w:t>
      </w:r>
      <w:r w:rsidR="00C464CF">
        <w:rPr>
          <w:rFonts w:eastAsiaTheme="minorHAnsi"/>
        </w:rPr>
        <w:t xml:space="preserve">function, </w:t>
      </w:r>
      <w:r w:rsidR="00C464CF">
        <w:rPr>
          <w:rFonts w:eastAsiaTheme="minorHAnsi"/>
          <w:i/>
          <w:iCs/>
          <w:sz w:val="21"/>
          <w:szCs w:val="21"/>
        </w:rPr>
        <w:t>H(S</w:t>
      </w:r>
      <w:r w:rsidRPr="003319DA">
        <w:rPr>
          <w:rFonts w:eastAsiaTheme="minorHAnsi"/>
          <w:i/>
          <w:iCs/>
          <w:sz w:val="21"/>
          <w:szCs w:val="21"/>
          <w:vertAlign w:val="subscript"/>
        </w:rPr>
        <w:t>z</w:t>
      </w:r>
      <w:r w:rsidR="00C464CF">
        <w:rPr>
          <w:rFonts w:eastAsiaTheme="minorHAnsi"/>
          <w:i/>
          <w:iCs/>
          <w:sz w:val="21"/>
          <w:szCs w:val="21"/>
        </w:rPr>
        <w:t>)</w:t>
      </w:r>
      <w:r w:rsidR="00C464CF">
        <w:rPr>
          <w:rFonts w:eastAsiaTheme="minorHAnsi"/>
          <w:i/>
          <w:iCs/>
          <w:color w:val="3A3A3A"/>
          <w:sz w:val="21"/>
          <w:szCs w:val="21"/>
        </w:rPr>
        <w:t xml:space="preserve">, </w:t>
      </w:r>
      <w:r w:rsidR="00C464CF">
        <w:rPr>
          <w:rFonts w:eastAsiaTheme="minorHAnsi"/>
        </w:rPr>
        <w:t>becomes</w:t>
      </w:r>
      <w:r>
        <w:rPr>
          <w:rFonts w:eastAsiaTheme="minorHAnsi"/>
        </w:rPr>
        <w:t xml:space="preserve">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sidR="00C464CF">
        <w:rPr>
          <w:rFonts w:eastAsiaTheme="minorHAnsi"/>
        </w:rPr>
        <w:t>We also assume that the staircase is</w:t>
      </w:r>
      <w:r>
        <w:rPr>
          <w:rFonts w:eastAsiaTheme="minorHAnsi"/>
        </w:rPr>
        <w:t xml:space="preserve"> </w:t>
      </w:r>
      <w:r w:rsidR="00C464CF">
        <w:rPr>
          <w:rFonts w:eastAsiaTheme="minorHAnsi"/>
        </w:rPr>
        <w:t xml:space="preserve">not perfectly regular so that the sum in </w:t>
      </w:r>
      <w:r>
        <w:rPr>
          <w:rFonts w:eastAsiaTheme="minorHAnsi"/>
        </w:rPr>
        <w:t>the equation</w:t>
      </w:r>
      <w:r w:rsidR="00C464CF">
        <w:rPr>
          <w:rFonts w:eastAsiaTheme="minorHAnsi"/>
        </w:rPr>
        <w:t xml:space="preserve"> always converges</w:t>
      </w:r>
      <w:r>
        <w:rPr>
          <w:rFonts w:eastAsiaTheme="minorHAnsi"/>
        </w:rPr>
        <w:t xml:space="preserve">. </w:t>
      </w:r>
    </w:p>
    <w:p w:rsidR="003319DA" w:rsidRPr="006119CE" w:rsidRDefault="00B53A31"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3319DA" w:rsidRDefault="003319DA" w:rsidP="003948A0">
      <w:pPr>
        <w:pStyle w:val="Body"/>
        <w:rPr>
          <w:rFonts w:eastAsiaTheme="minorHAnsi"/>
        </w:rPr>
      </w:pPr>
      <w:r>
        <w:rPr>
          <w:rFonts w:eastAsiaTheme="minorHAnsi"/>
        </w:rPr>
        <w:t>If we then flatten the staircase, this emulates a sawtooth pattern of topography, either a set of breaking waves or a graded terrain with that structure.  To level the reciprocal space, all we need to do is follow a path along the equality</w:t>
      </w:r>
      <w:r w:rsidR="006024D3">
        <w:rPr>
          <w:rFonts w:eastAsiaTheme="minorHAnsi"/>
        </w:rPr>
        <w:t xml:space="preserve"> </w:t>
      </w:r>
      <w:r w:rsidR="006024D3" w:rsidRPr="006024D3">
        <w:rPr>
          <w:i/>
        </w:rPr>
        <w:t>x+z</w:t>
      </w:r>
      <w:r w:rsidR="006024D3">
        <w:t>/</w:t>
      </w:r>
      <w:r w:rsidR="006024D3">
        <w:rPr>
          <w:rFonts w:ascii="Calibri" w:hAnsi="Calibri" w:cs="Calibri"/>
        </w:rPr>
        <w:t xml:space="preserve">θ, </w:t>
      </w:r>
      <w:r w:rsidR="00981772" w:rsidRPr="00EA3575">
        <w:t>as shown in the figure below.  This maps the average terrain slope onto an affine transformed coordinate system that is flat from the perspective of the viewer. I</w:t>
      </w:r>
      <w:r w:rsidR="006024D3" w:rsidRPr="00EA3575">
        <w:t xml:space="preserve">n reciprocal </w:t>
      </w:r>
      <w:r w:rsidR="00981772" w:rsidRPr="00EA3575">
        <w:t>coordinates</w:t>
      </w:r>
      <w:r w:rsidR="006024D3" w:rsidRPr="00EA3575">
        <w:t>,</w:t>
      </w:r>
      <w:r w:rsidR="00981772" w:rsidRPr="00EA3575">
        <w:t xml:space="preserve"> the transformed path is</w:t>
      </w:r>
      <w:r w:rsidR="006024D3">
        <w:rPr>
          <w:rFonts w:ascii="Calibri" w:hAnsi="Calibri" w:cs="Calibri"/>
        </w:rPr>
        <w:t xml:space="preserve"> </w:t>
      </w:r>
      <w:r w:rsidR="006024D3" w:rsidRPr="00981772">
        <w:rPr>
          <w:i/>
        </w:rPr>
        <w:t>S</w:t>
      </w:r>
      <w:r w:rsidR="006024D3" w:rsidRPr="00981772">
        <w:rPr>
          <w:i/>
          <w:vertAlign w:val="subscript"/>
        </w:rPr>
        <w:t>x</w:t>
      </w:r>
      <w:r w:rsidR="003948A0">
        <w:rPr>
          <w:i/>
          <w:vertAlign w:val="subscript"/>
        </w:rPr>
        <w:t xml:space="preserve"> </w:t>
      </w:r>
      <w:r w:rsidR="006024D3" w:rsidRPr="00981772">
        <w:rPr>
          <w:i/>
        </w:rPr>
        <w:t>+</w:t>
      </w:r>
      <w:r w:rsidR="003948A0">
        <w:rPr>
          <w:i/>
        </w:rPr>
        <w:t xml:space="preserve"> </w:t>
      </w:r>
      <w:r w:rsidR="00981772" w:rsidRPr="00981772">
        <w:rPr>
          <w:i/>
        </w:rPr>
        <w:t>S</w:t>
      </w:r>
      <w:r w:rsidR="006024D3" w:rsidRPr="00981772">
        <w:rPr>
          <w:i/>
          <w:vertAlign w:val="subscript"/>
        </w:rPr>
        <w:t>z</w:t>
      </w:r>
      <w:r w:rsidR="003948A0">
        <w:rPr>
          <w:i/>
          <w:vertAlign w:val="subscript"/>
        </w:rPr>
        <w:t xml:space="preserve"> </w:t>
      </w:r>
      <w:r w:rsidR="006024D3" w:rsidRPr="003948A0">
        <w:rPr>
          <w:i/>
        </w:rPr>
        <w:t>θ</w:t>
      </w:r>
    </w:p>
    <w:tbl>
      <w:tblPr>
        <w:tblStyle w:val="TableGrid"/>
        <w:tblW w:w="0" w:type="auto"/>
        <w:jc w:val="center"/>
        <w:shd w:val="clear" w:color="auto" w:fill="D9D9D9" w:themeFill="background1" w:themeFillShade="D9"/>
        <w:tblLook w:val="04A0"/>
      </w:tblPr>
      <w:tblGrid>
        <w:gridCol w:w="7606"/>
      </w:tblGrid>
      <w:tr w:rsidR="00CE2010" w:rsidTr="00DE2EA6">
        <w:trPr>
          <w:trHeight w:val="3410"/>
          <w:jc w:val="center"/>
        </w:trPr>
        <w:tc>
          <w:tcPr>
            <w:tcW w:w="7606" w:type="dxa"/>
            <w:shd w:val="clear" w:color="auto" w:fill="D9D9D9" w:themeFill="background1" w:themeFillShade="D9"/>
          </w:tcPr>
          <w:p w:rsidR="00CE2010" w:rsidRDefault="00B53A31"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5" style="position:absolute;margin-left:64.8pt;margin-top:4.85pt;width:266.4pt;height:97.15pt;z-index:251747328" coordorigin="3721,8813" coordsize="5328,1943">
                  <v:shape id="_x0000_s1099" type="#_x0000_t32" style="position:absolute;left:7321;top:10169;width:1;height:336;flip:y" o:connectortype="straight" o:regroupid="1"/>
                  <v:shape id="_x0000_s1100" type="#_x0000_t32" style="position:absolute;left:6901;top:9918;width:0;height:239;flip:y" o:connectortype="straight" o:regroupid="1"/>
                  <v:shape id="_x0000_s1103" type="#_x0000_t32" style="position:absolute;left:7873;top:10517;width:0;height:239;flip:y" o:connectortype="straight" o:regroupid="2"/>
                  <v:shape id="_x0000_s1089" type="#_x0000_t32" style="position:absolute;left:3721;top:8813;width:240;height:0" o:connectortype="straight" o:regroupid="2"/>
                  <v:shape id="_x0000_s1090" type="#_x0000_t32" style="position:absolute;left:6901;top:10169;width:420;height:1" o:connectortype="straight" o:regroupid="2"/>
                  <v:shape id="_x0000_s1091" type="#_x0000_t32" style="position:absolute;left:4513;top:9317;width:1032;height:1" o:connectortype="straight" o:regroupid="2"/>
                  <v:shape id="_x0000_s1092" type="#_x0000_t32" style="position:absolute;left:5545;top:9665;width:552;height:0" o:connectortype="straight" o:regroupid="2"/>
                  <v:shape id="_x0000_s1093" type="#_x0000_t32" style="position:absolute;left:6097;top:9917;width:804;height:0" o:connectortype="straight" o:regroupid="2"/>
                  <v:shape id="_x0000_s1094" type="#_x0000_t32" style="position:absolute;left:3961;top:9065;width:552;height:0" o:connectortype="straight" o:regroupid="2"/>
                  <v:shape id="_x0000_s1095" type="#_x0000_t32" style="position:absolute;left:7321;top:10517;width:552;height:0" o:connectortype="straight" o:regroupid="2"/>
                  <v:shape id="_x0000_s1096" type="#_x0000_t32" style="position:absolute;left:7873;top:10756;width:1176;height:0" o:connectortype="straight" o:regroupid="2"/>
                  <v:shape id="_x0000_s1097" type="#_x0000_t32" style="position:absolute;left:3961;top:8814;width:0;height:239;flip:y" o:connectortype="straight" o:regroupid="2"/>
                  <v:shape id="_x0000_s1098" type="#_x0000_t32" style="position:absolute;left:4513;top:9067;width:0;height:239;flip:y" o:connectortype="straight" o:regroupid="2"/>
                  <v:shape id="_x0000_s1101" type="#_x0000_t32" style="position:absolute;left:5545;top:9319;width:1;height:346;flip:y" o:connectortype="straight" o:regroupid="2"/>
                  <v:shape id="_x0000_s1102" type="#_x0000_t32" style="position:absolute;left:6097;top:9666;width:0;height:239;flip:y" o:connectortype="straight" o:regroupid="2"/>
                </v:group>
              </w:pict>
            </w:r>
            <w:r>
              <w:rPr>
                <w:rFonts w:asciiTheme="minorHAnsi" w:eastAsiaTheme="minorHAnsi" w:hAnsiTheme="minorHAnsi" w:cstheme="minorHAnsi"/>
                <w:noProof/>
                <w:color w:val="1D1D1D"/>
                <w:sz w:val="21"/>
                <w:szCs w:val="21"/>
              </w:rPr>
              <w:pict>
                <v:shape id="_x0000_s1106" type="#_x0000_t202" style="position:absolute;margin-left:302.3pt;margin-top:22.25pt;width:19.25pt;height:18.05pt;z-index:251700224" stroked="f">
                  <v:fill opacity="0"/>
                  <v:textbox style="mso-next-textbox:#_x0000_s1106">
                    <w:txbxContent>
                      <w:p w:rsidR="00044937" w:rsidRDefault="00044937" w:rsidP="00CE2010">
                        <w:r>
                          <w:t>x</w:t>
                        </w:r>
                      </w:p>
                    </w:txbxContent>
                  </v:textbox>
                </v:shape>
              </w:pict>
            </w:r>
            <w:r>
              <w:rPr>
                <w:rFonts w:asciiTheme="minorHAnsi" w:eastAsiaTheme="minorHAnsi" w:hAnsiTheme="minorHAnsi" w:cstheme="minorHAnsi"/>
                <w:noProof/>
                <w:color w:val="1D1D1D"/>
                <w:sz w:val="21"/>
                <w:szCs w:val="21"/>
              </w:rPr>
              <w:pict>
                <v:shape id="_x0000_s1107" type="#_x0000_t202" style="position:absolute;margin-left:244.8pt;margin-top:4.85pt;width:12.55pt;height:17.4pt;z-index:251701248" stroked="f">
                  <v:fill opacity="0"/>
                  <v:textbox style="mso-next-textbox:#_x0000_s1107">
                    <w:txbxContent>
                      <w:p w:rsidR="00044937" w:rsidRDefault="00044937" w:rsidP="00CE2010">
                        <w:r>
                          <w:t>z</w:t>
                        </w:r>
                      </w:p>
                    </w:txbxContent>
                  </v:textbox>
                </v:shape>
              </w:pict>
            </w:r>
            <w:r>
              <w:rPr>
                <w:rFonts w:asciiTheme="minorHAnsi" w:eastAsiaTheme="minorHAnsi" w:hAnsiTheme="minorHAnsi" w:cstheme="minorHAnsi"/>
                <w:noProof/>
                <w:color w:val="1D1D1D"/>
                <w:sz w:val="21"/>
                <w:szCs w:val="21"/>
              </w:rPr>
              <w:pict>
                <v:shape id="_x0000_s1105" type="#_x0000_t32" style="position:absolute;margin-left:263.95pt;margin-top:30.65pt;width:33pt;height:0;z-index:251699200" o:connectortype="straight">
                  <v:stroke endarrow="block"/>
                </v:shape>
              </w:pict>
            </w:r>
            <w:r>
              <w:rPr>
                <w:rFonts w:asciiTheme="minorHAnsi" w:eastAsiaTheme="minorHAnsi" w:hAnsiTheme="minorHAnsi" w:cstheme="minorHAnsi"/>
                <w:noProof/>
                <w:color w:val="1D1D1D"/>
                <w:sz w:val="21"/>
                <w:szCs w:val="21"/>
              </w:rPr>
              <w:pict>
                <v:shape id="_x0000_s1104" type="#_x0000_t32" style="position:absolute;margin-left:263.95pt;margin-top:13.25pt;width:0;height:17.4pt;flip:y;z-index:251698176" o:connectortype="straight">
                  <v:stroke endarrow="block"/>
                </v:shape>
              </w:pict>
            </w:r>
          </w:p>
          <w:p w:rsidR="00CE2010" w:rsidRDefault="00CE2010" w:rsidP="00B5477F">
            <w:pPr>
              <w:keepNext/>
              <w:suppressAutoHyphens w:val="0"/>
              <w:overflowPunct/>
              <w:textAlignment w:val="auto"/>
              <w:rPr>
                <w:rFonts w:asciiTheme="minorHAnsi" w:eastAsiaTheme="minorHAnsi" w:hAnsiTheme="minorHAnsi" w:cstheme="minorHAnsi"/>
                <w:color w:val="1D1D1D"/>
                <w:sz w:val="21"/>
                <w:szCs w:val="21"/>
              </w:rPr>
            </w:pPr>
          </w:p>
          <w:p w:rsidR="00CE2010" w:rsidRDefault="00B53A31"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6" style="position:absolute;margin-left:67.85pt;margin-top:61.05pt;width:266.4pt;height:97.15pt;rotation:-1436666fd;z-index:251748352" coordorigin="3721,8813" coordsize="5328,1943">
                  <v:shape id="_x0000_s1157" type="#_x0000_t32" style="position:absolute;left:7321;top:10169;width:1;height:336;flip:y" o:connectortype="straight"/>
                  <v:shape id="_x0000_s1158" type="#_x0000_t32" style="position:absolute;left:6901;top:9918;width:0;height:239;flip:y" o:connectortype="straight"/>
                  <v:shape id="_x0000_s1159" type="#_x0000_t32" style="position:absolute;left:7873;top:10517;width:0;height:239;flip:y" o:connectortype="straight"/>
                  <v:shape id="_x0000_s1160" type="#_x0000_t32" style="position:absolute;left:3721;top:8813;width:240;height:0" o:connectortype="straight"/>
                  <v:shape id="_x0000_s1161" type="#_x0000_t32" style="position:absolute;left:6901;top:10169;width:420;height:1" o:connectortype="straight"/>
                  <v:shape id="_x0000_s1162" type="#_x0000_t32" style="position:absolute;left:4513;top:9317;width:1032;height:1" o:connectortype="straight"/>
                  <v:shape id="_x0000_s1163" type="#_x0000_t32" style="position:absolute;left:5545;top:9665;width:552;height:0" o:connectortype="straight"/>
                  <v:shape id="_x0000_s1164" type="#_x0000_t32" style="position:absolute;left:6097;top:9917;width:804;height:0" o:connectortype="straight"/>
                  <v:shape id="_x0000_s1165" type="#_x0000_t32" style="position:absolute;left:3961;top:9065;width:552;height:0" o:connectortype="straight"/>
                  <v:shape id="_x0000_s1166" type="#_x0000_t32" style="position:absolute;left:7321;top:10517;width:552;height:0" o:connectortype="straight"/>
                  <v:shape id="_x0000_s1167" type="#_x0000_t32" style="position:absolute;left:7873;top:10756;width:1176;height:0" o:connectortype="straight"/>
                  <v:shape id="_x0000_s1168" type="#_x0000_t32" style="position:absolute;left:3961;top:8814;width:0;height:239;flip:y" o:connectortype="straight"/>
                  <v:shape id="_x0000_s1169" type="#_x0000_t32" style="position:absolute;left:4513;top:9067;width:0;height:239;flip:y" o:connectortype="straight"/>
                  <v:shape id="_x0000_s1170" type="#_x0000_t32" style="position:absolute;left:5545;top:9319;width:1;height:346;flip:y" o:connectortype="straight"/>
                  <v:shape id="_x0000_s1171" type="#_x0000_t32" style="position:absolute;left:6097;top:9666;width:0;height:239;flip:y" o:connectortype="straight"/>
                </v:group>
              </w:pict>
            </w:r>
            <w:r w:rsidR="00B5477F">
              <w:rPr>
                <w:rFonts w:asciiTheme="minorHAnsi" w:eastAsiaTheme="minorHAnsi" w:hAnsiTheme="minorHAnsi" w:cstheme="minorHAnsi"/>
                <w:color w:val="1D1D1D"/>
                <w:sz w:val="21"/>
                <w:szCs w:val="21"/>
              </w:rPr>
              <w:t>Staircase</w: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53A31"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78" type="#_x0000_t19" style="position:absolute;margin-left:158.8pt;margin-top:1.2pt;width:7.15pt;height:7pt;flip:x;z-index:251753472"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174" type="#_x0000_t32" style="position:absolute;margin-left:150.95pt;margin-top:4.35pt;width:47pt;height:17.1pt;z-index:251751424" o:connectortype="straight">
                  <v:stroke dashstyle="dash"/>
                </v:shape>
              </w:pict>
            </w:r>
            <w:r>
              <w:rPr>
                <w:rFonts w:asciiTheme="minorHAnsi" w:eastAsiaTheme="minorHAnsi" w:hAnsiTheme="minorHAnsi" w:cstheme="minorHAnsi"/>
                <w:noProof/>
                <w:color w:val="1D1D1D"/>
                <w:sz w:val="21"/>
                <w:szCs w:val="21"/>
              </w:rPr>
              <w:pict>
                <v:shape id="_x0000_s1177" type="#_x0000_t202" style="position:absolute;margin-left:145.75pt;margin-top:4.35pt;width:25.5pt;height:20.35pt;z-index:251659263" stroked="f">
                  <v:fill opacity="0"/>
                  <v:textbox style="mso-next-textbox:#_x0000_s1177">
                    <w:txbxContent>
                      <w:p w:rsidR="00044937" w:rsidRDefault="00044937">
                        <w:r>
                          <w:rPr>
                            <w:rFonts w:ascii="Calibri" w:hAnsi="Calibri" w:cs="Calibri"/>
                          </w:rPr>
                          <w:t>θ</w:t>
                        </w:r>
                      </w:p>
                    </w:txbxContent>
                  </v:textbox>
                </v:shape>
              </w:pict>
            </w:r>
          </w:p>
          <w:p w:rsidR="00B5477F" w:rsidRDefault="00B53A31"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80" type="#_x0000_t19" style="position:absolute;margin-left:158.8pt;margin-top:8.6pt;width:7.15pt;height:8.7pt;flip:x y;z-index:251754496">
                  <v:stroke endarrow="classic" endarrowwidth="narrow" endarrowlength="short"/>
                </v:shape>
              </w:pict>
            </w:r>
            <w:r>
              <w:rPr>
                <w:rFonts w:asciiTheme="minorHAnsi" w:eastAsiaTheme="minorHAnsi" w:hAnsiTheme="minorHAnsi" w:cstheme="minorHAnsi"/>
                <w:noProof/>
                <w:color w:val="1D1D1D"/>
                <w:sz w:val="21"/>
                <w:szCs w:val="21"/>
              </w:rPr>
              <w:pict>
                <v:shape id="_x0000_s1175" type="#_x0000_t32" style="position:absolute;margin-left:150.95pt;margin-top:8.55pt;width:45.8pt;height:.05pt;flip:y;z-index:251752448" o:connectortype="straight">
                  <v:stroke dashstyle="dash"/>
                </v:shape>
              </w:pic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53A31"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2" type="#_x0000_t202" style="position:absolute;margin-left:296.95pt;margin-top:12pt;width:45.3pt;height:16.85pt;z-index:251749376" stroked="f" strokecolor="white [3212]">
                  <v:fill opacity="0"/>
                  <v:textbox style="mso-next-textbox:#_x0000_s1172">
                    <w:txbxContent>
                      <w:p w:rsidR="00044937" w:rsidRDefault="00044937">
                        <w:r>
                          <w:t>x+z/</w:t>
                        </w:r>
                        <w:r>
                          <w:rPr>
                            <w:rFonts w:ascii="Calibri" w:hAnsi="Calibri" w:cs="Calibri"/>
                          </w:rPr>
                          <w:t>θ</w:t>
                        </w:r>
                      </w:p>
                    </w:txbxContent>
                  </v:textbox>
                </v:shape>
              </w:pict>
            </w:r>
          </w:p>
          <w:p w:rsidR="00B5477F" w:rsidRPr="00E0118D" w:rsidRDefault="00B53A31"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3" type="#_x0000_t32" style="position:absolute;margin-left:263.95pt;margin-top:9.25pt;width:33pt;height:0;z-index:251750400" o:connectortype="straight">
                  <v:stroke endarrow="block"/>
                </v:shape>
              </w:pict>
            </w:r>
            <w:r w:rsidR="00B5477F">
              <w:rPr>
                <w:rFonts w:asciiTheme="minorHAnsi" w:eastAsiaTheme="minorHAnsi" w:hAnsiTheme="minorHAnsi" w:cstheme="minorHAnsi"/>
                <w:color w:val="1D1D1D"/>
                <w:sz w:val="21"/>
                <w:szCs w:val="21"/>
              </w:rPr>
              <w:t>Sawtooth</w:t>
            </w:r>
          </w:p>
        </w:tc>
      </w:tr>
    </w:tbl>
    <w:p w:rsidR="003319DA" w:rsidRDefault="006024D3" w:rsidP="00DE2EA6">
      <w:pPr>
        <w:pStyle w:val="Caption"/>
        <w:rPr>
          <w:rFonts w:eastAsiaTheme="minorHAnsi"/>
          <w:color w:val="1B1B1B"/>
        </w:rPr>
      </w:pPr>
      <w:r>
        <w:t xml:space="preserve">Figure </w:t>
      </w:r>
      <w:fldSimple w:instr=" SEQ Figure \* ARABIC ">
        <w:r w:rsidR="00E16C6D">
          <w:rPr>
            <w:noProof/>
          </w:rPr>
          <w:t>2</w:t>
        </w:r>
      </w:fldSimple>
      <w:r>
        <w:t>:</w:t>
      </w:r>
      <w:r w:rsidR="00DE2EA6">
        <w:t xml:space="preserve"> A descending staircase is used to derive an autocorrelation and then the coordinate system is rotated to model a sawtooth terrain profile.</w:t>
      </w:r>
    </w:p>
    <w:p w:rsidR="000A7D2D" w:rsidRDefault="000A7D2D" w:rsidP="00EA3575">
      <w:pPr>
        <w:pStyle w:val="Body"/>
        <w:rPr>
          <w:rFonts w:eastAsiaTheme="minorHAnsi"/>
        </w:rPr>
      </w:pPr>
      <w:r>
        <w:rPr>
          <w:rFonts w:eastAsiaTheme="minorHAnsi"/>
        </w:rPr>
        <w:t>The general approach falls under the categorization of a semi-Markov analysis. We allow the distri</w:t>
      </w:r>
      <w:r w:rsidR="00AF2095">
        <w:rPr>
          <w:rFonts w:eastAsiaTheme="minorHAnsi"/>
        </w:rPr>
        <w:t xml:space="preserve">bution for </w:t>
      </w:r>
      <w:r w:rsidR="00AF2095" w:rsidRPr="00AF2095">
        <w:rPr>
          <w:rFonts w:eastAsiaTheme="minorHAnsi"/>
          <w:i/>
        </w:rPr>
        <w:t>P</w:t>
      </w:r>
      <w:r w:rsidR="00AF2095">
        <w:rPr>
          <w:rFonts w:eastAsiaTheme="minorHAnsi"/>
        </w:rPr>
        <w:t>(</w:t>
      </w:r>
      <w:r w:rsidR="00AF2095" w:rsidRPr="00AF2095">
        <w:rPr>
          <w:rFonts w:eastAsiaTheme="minorHAnsi"/>
          <w:i/>
        </w:rPr>
        <w:t>S</w:t>
      </w:r>
      <w:r w:rsidR="00AF2095" w:rsidRPr="00AF2095">
        <w:rPr>
          <w:rFonts w:eastAsiaTheme="minorHAnsi"/>
          <w:i/>
          <w:vertAlign w:val="subscript"/>
        </w:rPr>
        <w:t>x</w:t>
      </w:r>
      <w:r w:rsidR="00AF2095">
        <w:rPr>
          <w:rFonts w:eastAsiaTheme="minorHAnsi"/>
        </w:rPr>
        <w:t>) and H(</w:t>
      </w:r>
      <w:r w:rsidR="00AF2095" w:rsidRPr="00AF2095">
        <w:rPr>
          <w:rFonts w:eastAsiaTheme="minorHAnsi"/>
          <w:i/>
        </w:rPr>
        <w:t>S</w:t>
      </w:r>
      <w:r w:rsidR="00AF2095">
        <w:rPr>
          <w:rFonts w:eastAsiaTheme="minorHAnsi"/>
          <w:i/>
          <w:vertAlign w:val="subscript"/>
        </w:rPr>
        <w:t>z</w:t>
      </w:r>
      <w:r w:rsidR="00AF2095">
        <w:rPr>
          <w:rFonts w:eastAsiaTheme="minorHAnsi"/>
        </w:rPr>
        <w:t>) to take on any form</w:t>
      </w:r>
      <w:r w:rsidR="001B2EEB">
        <w:rPr>
          <w:rFonts w:eastAsiaTheme="minorHAnsi"/>
        </w:rPr>
        <w:t xml:space="preserve">.  To recover the elementary Markov spectrum, we apply a maximally disordered distribution to </w:t>
      </w:r>
      <w:r w:rsidR="001B2EEB" w:rsidRPr="001B2EEB">
        <w:rPr>
          <w:rFonts w:eastAsiaTheme="minorHAnsi"/>
          <w:i/>
        </w:rPr>
        <w:t>P</w:t>
      </w:r>
      <w:r w:rsidR="001B2EEB">
        <w:rPr>
          <w:rFonts w:eastAsiaTheme="minorHAnsi"/>
        </w:rPr>
        <w:t>(</w:t>
      </w:r>
      <w:r w:rsidR="001B2EEB" w:rsidRPr="001B2EEB">
        <w:rPr>
          <w:rFonts w:eastAsiaTheme="minorHAnsi"/>
          <w:i/>
        </w:rPr>
        <w:t>L</w:t>
      </w:r>
      <w:r w:rsidR="001B2EEB">
        <w:rPr>
          <w:rFonts w:eastAsiaTheme="minorHAnsi"/>
        </w:rPr>
        <w:t>).</w:t>
      </w:r>
    </w:p>
    <w:p w:rsidR="001B2EEB" w:rsidRDefault="001B2EEB"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1B2EEB" w:rsidRDefault="001B2EEB" w:rsidP="00EA3575">
      <w:pPr>
        <w:pStyle w:val="Body"/>
        <w:rPr>
          <w:rFonts w:eastAsiaTheme="minorHAnsi"/>
        </w:rPr>
      </w:pPr>
      <w:r>
        <w:rPr>
          <w:rFonts w:eastAsiaTheme="minorHAnsi"/>
        </w:rPr>
        <w:t xml:space="preserve">This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1B2EEB" w:rsidRPr="006119CE" w:rsidRDefault="001B2EEB"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1B2EEB" w:rsidRDefault="001B2EEB" w:rsidP="00EA3575">
      <w:pPr>
        <w:pStyle w:val="Body"/>
        <w:rPr>
          <w:rFonts w:eastAsiaTheme="minorHAnsi"/>
        </w:rPr>
      </w:pPr>
      <w:r>
        <w:rPr>
          <w:rFonts w:eastAsiaTheme="minorHAnsi"/>
        </w:rPr>
        <w:t xml:space="preserve">Applying the same transform to the step height, the </w:t>
      </w:r>
      <w:r w:rsidR="0077494C">
        <w:rPr>
          <w:rFonts w:eastAsiaTheme="minorHAnsi"/>
        </w:rPr>
        <w:t>resulting PSD is</w:t>
      </w:r>
      <w:r w:rsidR="009104FD">
        <w:rPr>
          <w:rFonts w:eastAsiaTheme="minorHAnsi"/>
        </w:rPr>
        <w:t xml:space="preserve"> the Cauchy or Lorentzian profile</w:t>
      </w:r>
      <w:r w:rsidR="0077494C">
        <w:rPr>
          <w:rFonts w:eastAsiaTheme="minorHAnsi"/>
        </w:rPr>
        <w:t>:</w:t>
      </w:r>
    </w:p>
    <w:p w:rsidR="0077494C" w:rsidRPr="00A5179F" w:rsidRDefault="00B53A31"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A5179F" w:rsidRPr="00A5179F" w:rsidRDefault="00A5179F"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sidR="006119CE">
        <w:rPr>
          <w:rFonts w:eastAsiaTheme="minorHAnsi"/>
          <w:b/>
        </w:rPr>
        <w:t>4</w:t>
      </w:r>
      <w:r w:rsidRPr="00A5179F">
        <w:rPr>
          <w:rFonts w:eastAsiaTheme="minorHAnsi"/>
          <w:b/>
        </w:rPr>
        <w:t>)</w:t>
      </w:r>
    </w:p>
    <w:p w:rsidR="00DE2EA6" w:rsidRDefault="0077494C" w:rsidP="00EA3575">
      <w:pPr>
        <w:pStyle w:val="Body"/>
        <w:rPr>
          <w:rFonts w:eastAsiaTheme="minorHAnsi"/>
        </w:rPr>
      </w:pPr>
      <w:r>
        <w:rPr>
          <w:rFonts w:eastAsiaTheme="minorHAnsi"/>
        </w:rPr>
        <w:t>This has the classic PSD second-order power-law fall-off of a random terrain</w:t>
      </w:r>
      <w:r w:rsidR="007F2670">
        <w:rPr>
          <w:rFonts w:eastAsiaTheme="minorHAnsi"/>
        </w:rPr>
        <w:t>, shown below</w:t>
      </w:r>
      <w:r>
        <w:rPr>
          <w:rFonts w:eastAsiaTheme="minorHAnsi"/>
        </w:rPr>
        <w:t>.</w:t>
      </w:r>
      <w:r w:rsidR="007F2670">
        <w:rPr>
          <w:rFonts w:eastAsiaTheme="minorHAnsi"/>
        </w:rPr>
        <w:t xml:space="preserve">  The deviations from this fall-off are due either to further order in the terrain relief or filtering of the data set. This particular data was </w:t>
      </w:r>
      <w:r w:rsidR="00355E5B">
        <w:rPr>
          <w:rFonts w:eastAsiaTheme="minorHAnsi"/>
        </w:rPr>
        <w:t>extracted</w:t>
      </w:r>
      <w:r w:rsidR="007F2670">
        <w:rPr>
          <w:rFonts w:eastAsiaTheme="minorHAnsi"/>
        </w:rPr>
        <w:t xml:space="preserve"> </w:t>
      </w:r>
      <w:r w:rsidR="00355E5B">
        <w:rPr>
          <w:rFonts w:eastAsiaTheme="minorHAnsi"/>
        </w:rPr>
        <w:t>from an unclassified</w:t>
      </w:r>
      <w:r w:rsidR="00DE2EA6">
        <w:rPr>
          <w:rFonts w:eastAsiaTheme="minorHAnsi"/>
        </w:rPr>
        <w:t xml:space="preserve"> military </w:t>
      </w:r>
      <w:r w:rsidR="00355E5B">
        <w:rPr>
          <w:rFonts w:eastAsiaTheme="minorHAnsi"/>
        </w:rPr>
        <w:t>test course.</w:t>
      </w:r>
    </w:p>
    <w:p w:rsidR="00E31112" w:rsidRDefault="00E31112" w:rsidP="00DE2EA6">
      <w:pPr>
        <w:suppressAutoHyphens w:val="0"/>
        <w:overflowPunct/>
        <w:textAlignment w:val="auto"/>
        <w:rPr>
          <w:rFonts w:eastAsiaTheme="minorHAnsi"/>
          <w:color w:val="1B1B1B"/>
        </w:rPr>
      </w:pPr>
    </w:p>
    <w:p w:rsidR="007F2670" w:rsidRDefault="00DE2EA6" w:rsidP="004B3741">
      <w:pPr>
        <w:pStyle w:val="Figure"/>
      </w:pPr>
      <w:r w:rsidRPr="00DE2EA6">
        <w:rPr>
          <w:noProof/>
        </w:rPr>
        <w:lastRenderedPageBreak/>
        <w:drawing>
          <wp:inline distT="0" distB="0" distL="0" distR="0">
            <wp:extent cx="3836670" cy="2343150"/>
            <wp:effectExtent l="0" t="19050" r="68580" b="57150"/>
            <wp:docPr id="30"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7494C" w:rsidRDefault="007F2670" w:rsidP="007F2670">
      <w:pPr>
        <w:pStyle w:val="Caption"/>
        <w:rPr>
          <w:vertAlign w:val="superscript"/>
        </w:rPr>
      </w:pPr>
      <w:bookmarkStart w:id="32" w:name="_Ref322690755"/>
      <w:r>
        <w:t xml:space="preserve">Figure </w:t>
      </w:r>
      <w:fldSimple w:instr=" SEQ Figure \* ARABIC ">
        <w:r w:rsidR="00E16C6D">
          <w:rPr>
            <w:noProof/>
          </w:rPr>
          <w:t>3</w:t>
        </w:r>
      </w:fldSimple>
      <w:bookmarkEnd w:id="32"/>
      <w:r>
        <w:t>:</w:t>
      </w:r>
      <w:r w:rsidR="001D01A8">
        <w:t xml:space="preserve"> Power Spectral Density (PSD) plot from a declassified military test course, with a random walk terrain profile overlaid as 1/S</w:t>
      </w:r>
      <w:r w:rsidR="001D01A8">
        <w:rPr>
          <w:vertAlign w:val="superscript"/>
        </w:rPr>
        <w:t>2</w:t>
      </w:r>
    </w:p>
    <w:p w:rsidR="00DE2EA6" w:rsidRDefault="00E31112" w:rsidP="00EA3575">
      <w:pPr>
        <w:pStyle w:val="Body"/>
        <w:rPr>
          <w:rFonts w:eastAsiaTheme="minorHAnsi"/>
        </w:rPr>
      </w:pPr>
      <w:r>
        <w:rPr>
          <w:rFonts w:eastAsiaTheme="minorHAnsi"/>
        </w:rPr>
        <w:t xml:space="preserve">The data and spectra </w:t>
      </w:r>
      <w:r w:rsidR="00447B9D">
        <w:rPr>
          <w:rFonts w:eastAsiaTheme="minorHAnsi"/>
        </w:rPr>
        <w:t>from</w:t>
      </w:r>
      <w:r>
        <w:rPr>
          <w:rFonts w:eastAsiaTheme="minorHAnsi"/>
        </w:rPr>
        <w:t xml:space="preserve"> </w:t>
      </w:r>
      <w:r w:rsidR="00B53A31">
        <w:rPr>
          <w:rFonts w:eastAsiaTheme="minorHAnsi"/>
        </w:rPr>
        <w:fldChar w:fldCharType="begin"/>
      </w:r>
      <w:r>
        <w:rPr>
          <w:rFonts w:eastAsiaTheme="minorHAnsi"/>
        </w:rPr>
        <w:instrText xml:space="preserve"> REF _Ref322690755 \h </w:instrText>
      </w:r>
      <w:r w:rsidR="00B53A31">
        <w:rPr>
          <w:rFonts w:eastAsiaTheme="minorHAnsi"/>
        </w:rPr>
      </w:r>
      <w:r w:rsidR="00B53A31">
        <w:rPr>
          <w:rFonts w:eastAsiaTheme="minorHAnsi"/>
        </w:rPr>
        <w:fldChar w:fldCharType="separate"/>
      </w:r>
      <w:r w:rsidR="00C95D38">
        <w:t xml:space="preserve">Figure </w:t>
      </w:r>
      <w:r w:rsidR="00C95D38">
        <w:rPr>
          <w:noProof/>
        </w:rPr>
        <w:t>3</w:t>
      </w:r>
      <w:r w:rsidR="00B53A31">
        <w:rPr>
          <w:rFonts w:eastAsiaTheme="minorHAnsi"/>
        </w:rPr>
        <w:fldChar w:fldCharType="end"/>
      </w:r>
      <w:r>
        <w:rPr>
          <w:rFonts w:eastAsiaTheme="minorHAnsi"/>
        </w:rPr>
        <w:t xml:space="preserve"> </w:t>
      </w:r>
      <w:del w:id="33" w:author="steven.bankes" w:date="2012-12-24T09:07:00Z">
        <w:r w:rsidR="00447B9D" w:rsidDel="00320294">
          <w:rPr>
            <w:rFonts w:eastAsiaTheme="minorHAnsi"/>
          </w:rPr>
          <w:delText>was</w:delText>
        </w:r>
        <w:r w:rsidR="004A53E8" w:rsidDel="00320294">
          <w:rPr>
            <w:rFonts w:eastAsiaTheme="minorHAnsi"/>
          </w:rPr>
          <w:delText xml:space="preserve"> </w:delText>
        </w:r>
      </w:del>
      <w:ins w:id="34" w:author="steven.bankes" w:date="2012-12-24T09:07:00Z">
        <w:r w:rsidR="00320294">
          <w:rPr>
            <w:rFonts w:eastAsiaTheme="minorHAnsi"/>
          </w:rPr>
          <w:t>i</w:t>
        </w:r>
        <w:r w:rsidR="00320294">
          <w:rPr>
            <w:rFonts w:eastAsiaTheme="minorHAnsi"/>
          </w:rPr>
          <w:t xml:space="preserve">s </w:t>
        </w:r>
      </w:ins>
      <w:r w:rsidR="004A53E8">
        <w:rPr>
          <w:rFonts w:eastAsiaTheme="minorHAnsi"/>
        </w:rPr>
        <w:t>taken</w:t>
      </w:r>
      <w:r w:rsidR="00CB08B9">
        <w:rPr>
          <w:rFonts w:eastAsiaTheme="minorHAnsi"/>
        </w:rPr>
        <w:t xml:space="preserve"> from a historical unclassified test document</w:t>
      </w:r>
      <w:r>
        <w:rPr>
          <w:rFonts w:eastAsiaTheme="minorHAnsi"/>
        </w:rPr>
        <w:t xml:space="preserve">.  </w:t>
      </w:r>
      <w:del w:id="35" w:author="steven.bankes" w:date="2012-12-24T09:07:00Z">
        <w:r w:rsidDel="00320294">
          <w:rPr>
            <w:rFonts w:eastAsiaTheme="minorHAnsi"/>
          </w:rPr>
          <w:delText>The following is</w:delText>
        </w:r>
      </w:del>
      <w:ins w:id="36" w:author="steven.bankes" w:date="2012-12-24T09:07:00Z">
        <w:r w:rsidR="00320294">
          <w:rPr>
            <w:rFonts w:eastAsiaTheme="minorHAnsi"/>
          </w:rPr>
          <w:t xml:space="preserve">Figure 4 </w:t>
        </w:r>
      </w:ins>
      <w:ins w:id="37" w:author="steven.bankes" w:date="2012-12-24T09:08:00Z">
        <w:r w:rsidR="00320294">
          <w:rPr>
            <w:rFonts w:eastAsiaTheme="minorHAnsi"/>
          </w:rPr>
          <w:t>presents data from</w:t>
        </w:r>
      </w:ins>
      <w:r>
        <w:rPr>
          <w:rFonts w:eastAsiaTheme="minorHAnsi"/>
        </w:rPr>
        <w:t xml:space="preserve"> the present day “rough road” test track data from </w:t>
      </w:r>
      <w:r w:rsidR="00E02D24">
        <w:rPr>
          <w:rFonts w:eastAsiaTheme="minorHAnsi"/>
        </w:rPr>
        <w:t xml:space="preserve">a </w:t>
      </w:r>
      <w:r>
        <w:rPr>
          <w:rFonts w:eastAsiaTheme="minorHAnsi"/>
        </w:rPr>
        <w:t>Mercedes-Benz</w:t>
      </w:r>
      <w:r w:rsidR="00E02D24">
        <w:rPr>
          <w:rFonts w:eastAsiaTheme="minorHAnsi"/>
        </w:rPr>
        <w:t xml:space="preserve"> course</w:t>
      </w:r>
      <w:r w:rsidR="00432388">
        <w:rPr>
          <w:rStyle w:val="EndnoteReference"/>
          <w:rFonts w:eastAsiaTheme="minorHAnsi"/>
        </w:rPr>
        <w:endnoteReference w:id="14"/>
      </w:r>
      <w:r w:rsidR="00432388">
        <w:rPr>
          <w:rFonts w:eastAsiaTheme="minorHAnsi"/>
        </w:rPr>
        <w:t>,</w:t>
      </w:r>
      <w:r w:rsidR="00447B9D">
        <w:rPr>
          <w:rFonts w:eastAsiaTheme="minorHAnsi"/>
        </w:rPr>
        <w:t xml:space="preserve"> note the reduced fluctuation noise and wide dynamic range in the data</w:t>
      </w:r>
      <w:ins w:id="38" w:author="steven.bankes" w:date="2012-12-24T09:09:00Z">
        <w:r w:rsidR="00320294">
          <w:rPr>
            <w:rFonts w:eastAsiaTheme="minorHAnsi"/>
          </w:rPr>
          <w:t>.</w:t>
        </w:r>
      </w:ins>
      <w:del w:id="39" w:author="steven.bankes" w:date="2012-12-24T09:09:00Z">
        <w:r w:rsidDel="00320294">
          <w:rPr>
            <w:rFonts w:eastAsiaTheme="minorHAnsi"/>
          </w:rPr>
          <w:delText>:</w:delText>
        </w:r>
      </w:del>
    </w:p>
    <w:p w:rsidR="00E31112" w:rsidRDefault="00E31112" w:rsidP="003319DA">
      <w:pPr>
        <w:suppressAutoHyphens w:val="0"/>
        <w:overflowPunct/>
        <w:textAlignment w:val="auto"/>
        <w:rPr>
          <w:rFonts w:eastAsiaTheme="minorHAnsi"/>
          <w:color w:val="1B1B1B"/>
        </w:rPr>
      </w:pPr>
    </w:p>
    <w:p w:rsidR="00E31112" w:rsidRDefault="00E31112" w:rsidP="003319DA">
      <w:pPr>
        <w:suppressAutoHyphens w:val="0"/>
        <w:overflowPunct/>
        <w:textAlignment w:val="auto"/>
        <w:rPr>
          <w:rFonts w:eastAsiaTheme="minorHAnsi"/>
          <w:color w:val="1B1B1B"/>
        </w:rPr>
      </w:pPr>
    </w:p>
    <w:p w:rsidR="00E31112" w:rsidRDefault="00E31112" w:rsidP="004B3741">
      <w:pPr>
        <w:pStyle w:val="Figure"/>
      </w:pPr>
      <w:r>
        <w:rPr>
          <w:rFonts w:eastAsiaTheme="minorHAnsi"/>
          <w:noProof/>
        </w:rPr>
        <w:drawing>
          <wp:inline distT="0" distB="0" distL="0" distR="0">
            <wp:extent cx="4672090" cy="2872740"/>
            <wp:effectExtent l="0" t="19050" r="71360" b="609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E2EA6" w:rsidRDefault="00E31112" w:rsidP="00E02D24">
      <w:pPr>
        <w:pStyle w:val="Caption"/>
        <w:rPr>
          <w:rFonts w:eastAsiaTheme="minorHAnsi"/>
          <w:color w:val="1B1B1B"/>
        </w:rPr>
      </w:pPr>
      <w:bookmarkStart w:id="40" w:name="_Ref322691378"/>
      <w:r>
        <w:t xml:space="preserve">Figure </w:t>
      </w:r>
      <w:fldSimple w:instr=" SEQ Figure \* ARABIC ">
        <w:r w:rsidR="00E16C6D">
          <w:rPr>
            <w:noProof/>
          </w:rPr>
          <w:t>4</w:t>
        </w:r>
      </w:fldSimple>
      <w:bookmarkEnd w:id="40"/>
      <w:r>
        <w:t>:</w:t>
      </w:r>
      <w:r w:rsidR="001D01A8">
        <w:t xml:space="preserve"> PSD of data collected from a higher resolution and more extensive terrain data set from a Mercedes-Benz test track. </w:t>
      </w:r>
      <w:r w:rsidR="001D01A8">
        <w:rPr>
          <w:rFonts w:eastAsiaTheme="minorHAnsi"/>
          <w:color w:val="1B1B1B"/>
        </w:rPr>
        <w:t>Note the weak high frequency spike with a definite even harmonic</w:t>
      </w:r>
      <w:r w:rsidR="00A142EC">
        <w:rPr>
          <w:rFonts w:eastAsiaTheme="minorHAnsi"/>
          <w:color w:val="1B1B1B"/>
        </w:rPr>
        <w:t xml:space="preserve"> signal</w:t>
      </w:r>
      <w:r w:rsidR="001D01A8">
        <w:rPr>
          <w:rFonts w:eastAsiaTheme="minorHAnsi"/>
          <w:color w:val="1B1B1B"/>
        </w:rPr>
        <w:t>.</w:t>
      </w:r>
      <w:r w:rsidR="00A142EC">
        <w:rPr>
          <w:rFonts w:eastAsiaTheme="minorHAnsi"/>
          <w:color w:val="1B1B1B"/>
        </w:rPr>
        <w:t xml:space="preserve"> The overall tendency of the terrain profile follows a random semi-Markov model very well.</w:t>
      </w:r>
    </w:p>
    <w:p w:rsidR="00E02D24" w:rsidRDefault="00E02D24" w:rsidP="004B3741">
      <w:pPr>
        <w:pStyle w:val="Figure"/>
      </w:pPr>
      <w:r w:rsidRPr="00445132">
        <w:rPr>
          <w:noProof/>
        </w:rPr>
        <w:lastRenderedPageBreak/>
        <w:drawing>
          <wp:inline distT="0" distB="0" distL="0" distR="0">
            <wp:extent cx="5444490" cy="2533650"/>
            <wp:effectExtent l="0" t="19050" r="80010" b="5715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E02D24" w:rsidRPr="00E02D24" w:rsidRDefault="00E02D24" w:rsidP="00E02D24">
      <w:pPr>
        <w:pStyle w:val="Caption"/>
      </w:pPr>
      <w:bookmarkStart w:id="41" w:name="_Ref323027700"/>
      <w:r>
        <w:t xml:space="preserve">Figure </w:t>
      </w:r>
      <w:fldSimple w:instr=" SEQ Figure \* ARABIC ">
        <w:r w:rsidR="00E16C6D">
          <w:rPr>
            <w:noProof/>
          </w:rPr>
          <w:t>5</w:t>
        </w:r>
      </w:fldSimple>
      <w:bookmarkEnd w:id="41"/>
      <w:r>
        <w:t>: Monte Carlo generated course based on random walk model</w:t>
      </w:r>
    </w:p>
    <w:p w:rsidR="00B84537" w:rsidRDefault="00AF2095" w:rsidP="00EA3575">
      <w:pPr>
        <w:pStyle w:val="Body"/>
        <w:rPr>
          <w:rFonts w:eastAsiaTheme="minorHAnsi"/>
        </w:rPr>
      </w:pPr>
      <w:r>
        <w:rPr>
          <w:rFonts w:eastAsiaTheme="minorHAnsi"/>
        </w:rPr>
        <w:t xml:space="preserve">The </w:t>
      </w:r>
      <w:r w:rsidR="000A7D2D">
        <w:rPr>
          <w:rFonts w:eastAsiaTheme="minorHAnsi"/>
        </w:rPr>
        <w:t xml:space="preserve">power of </w:t>
      </w:r>
      <w:r>
        <w:rPr>
          <w:rFonts w:eastAsiaTheme="minorHAnsi"/>
        </w:rPr>
        <w:t xml:space="preserve">the analysis is that it can detect asymmetries in the surface </w:t>
      </w:r>
      <w:r w:rsidR="00E829FA">
        <w:rPr>
          <w:rFonts w:eastAsiaTheme="minorHAnsi"/>
        </w:rPr>
        <w:t>relief</w:t>
      </w:r>
      <w:r>
        <w:rPr>
          <w:rFonts w:eastAsiaTheme="minorHAnsi"/>
        </w:rPr>
        <w:t xml:space="preserve">. For example, a terrain that shows sawtooth waves will contain </w:t>
      </w:r>
      <w:r w:rsidR="003319DA">
        <w:rPr>
          <w:rFonts w:eastAsiaTheme="minorHAnsi"/>
        </w:rPr>
        <w:t>even harmonics</w:t>
      </w:r>
      <w:r w:rsidR="001D01A8">
        <w:rPr>
          <w:rFonts w:eastAsiaTheme="minorHAnsi"/>
        </w:rPr>
        <w:t xml:space="preserve"> (</w:t>
      </w:r>
      <w:r w:rsidR="00447B9D">
        <w:rPr>
          <w:rFonts w:eastAsiaTheme="minorHAnsi"/>
        </w:rPr>
        <w:t>note</w:t>
      </w:r>
      <w:r w:rsidR="001D01A8">
        <w:rPr>
          <w:rFonts w:eastAsiaTheme="minorHAnsi"/>
        </w:rPr>
        <w:t xml:space="preserve"> </w:t>
      </w:r>
      <w:r w:rsidR="00447B9D">
        <w:rPr>
          <w:rFonts w:eastAsiaTheme="minorHAnsi"/>
        </w:rPr>
        <w:t>the</w:t>
      </w:r>
      <w:r w:rsidR="001D01A8">
        <w:rPr>
          <w:rFonts w:eastAsiaTheme="minorHAnsi"/>
        </w:rPr>
        <w:t xml:space="preserve"> weak harmonic in </w:t>
      </w:r>
      <w:r w:rsidR="00B53A31">
        <w:rPr>
          <w:rFonts w:eastAsiaTheme="minorHAnsi"/>
        </w:rPr>
        <w:fldChar w:fldCharType="begin"/>
      </w:r>
      <w:r w:rsidR="001D01A8">
        <w:rPr>
          <w:rFonts w:eastAsiaTheme="minorHAnsi"/>
        </w:rPr>
        <w:instrText xml:space="preserve"> REF _Ref322691378 \h </w:instrText>
      </w:r>
      <w:r w:rsidR="00B53A31">
        <w:rPr>
          <w:rFonts w:eastAsiaTheme="minorHAnsi"/>
        </w:rPr>
      </w:r>
      <w:r w:rsidR="00B53A31">
        <w:rPr>
          <w:rFonts w:eastAsiaTheme="minorHAnsi"/>
        </w:rPr>
        <w:fldChar w:fldCharType="separate"/>
      </w:r>
      <w:r w:rsidR="00C95D38">
        <w:t xml:space="preserve">Figure </w:t>
      </w:r>
      <w:r w:rsidR="00C95D38">
        <w:rPr>
          <w:noProof/>
        </w:rPr>
        <w:t>4</w:t>
      </w:r>
      <w:r w:rsidR="00B53A31">
        <w:rPr>
          <w:rFonts w:eastAsiaTheme="minorHAnsi"/>
        </w:rPr>
        <w:fldChar w:fldCharType="end"/>
      </w:r>
      <w:r w:rsidR="001D01A8">
        <w:rPr>
          <w:rFonts w:eastAsiaTheme="minorHAnsi"/>
        </w:rPr>
        <w:t>)</w:t>
      </w:r>
      <w:r>
        <w:rPr>
          <w:rFonts w:eastAsiaTheme="minorHAnsi"/>
        </w:rPr>
        <w:t>, while a terrain that contains symmetric square or rolling pseudo-sinusoidal waves will contain odd harmonics.</w:t>
      </w:r>
      <w:r w:rsidR="00B84537">
        <w:rPr>
          <w:rFonts w:eastAsiaTheme="minorHAnsi"/>
        </w:rPr>
        <w:t xml:space="preserve"> Additionally, for the surface shown above, much detail may be obscured by a long-wavelength trend in the underlying terrain. The slope for the “rough road” example of </w:t>
      </w:r>
      <w:r w:rsidR="00B53A31">
        <w:rPr>
          <w:rFonts w:eastAsiaTheme="minorHAnsi"/>
        </w:rPr>
        <w:fldChar w:fldCharType="begin"/>
      </w:r>
      <w:r w:rsidR="00B84537">
        <w:rPr>
          <w:rFonts w:eastAsiaTheme="minorHAnsi"/>
        </w:rPr>
        <w:instrText xml:space="preserve"> REF _Ref322691378 \h </w:instrText>
      </w:r>
      <w:r w:rsidR="00B53A31">
        <w:rPr>
          <w:rFonts w:eastAsiaTheme="minorHAnsi"/>
        </w:rPr>
      </w:r>
      <w:r w:rsidR="00B53A31">
        <w:rPr>
          <w:rFonts w:eastAsiaTheme="minorHAnsi"/>
        </w:rPr>
        <w:fldChar w:fldCharType="separate"/>
      </w:r>
      <w:r w:rsidR="00C95D38">
        <w:t xml:space="preserve">Figure </w:t>
      </w:r>
      <w:r w:rsidR="00C95D38">
        <w:rPr>
          <w:noProof/>
        </w:rPr>
        <w:t>4</w:t>
      </w:r>
      <w:r w:rsidR="00B53A31">
        <w:rPr>
          <w:rFonts w:eastAsiaTheme="minorHAnsi"/>
        </w:rPr>
        <w:fldChar w:fldCharType="end"/>
      </w:r>
      <w:r w:rsidR="00B84537">
        <w:rPr>
          <w:rFonts w:eastAsiaTheme="minorHAnsi"/>
        </w:rPr>
        <w:t xml:space="preserve"> is fairly large and this contributes to a strong 1/</w:t>
      </w:r>
      <w:r w:rsidR="00B84537" w:rsidRPr="00B84537">
        <w:rPr>
          <w:rFonts w:eastAsiaTheme="minorHAnsi"/>
          <w:i/>
        </w:rPr>
        <w:t>S</w:t>
      </w:r>
      <w:r w:rsidR="00B84537" w:rsidRPr="00B84537">
        <w:rPr>
          <w:rFonts w:eastAsiaTheme="minorHAnsi"/>
          <w:vertAlign w:val="superscript"/>
        </w:rPr>
        <w:t>2</w:t>
      </w:r>
      <w:r w:rsidR="00B84537">
        <w:rPr>
          <w:rFonts w:eastAsiaTheme="minorHAnsi"/>
        </w:rPr>
        <w:t xml:space="preserve"> tail above a certain wave</w:t>
      </w:r>
      <w:ins w:id="42" w:author="steven.bankes" w:date="2012-12-24T09:13:00Z">
        <w:r w:rsidR="0092590E">
          <w:rPr>
            <w:rFonts w:eastAsiaTheme="minorHAnsi"/>
          </w:rPr>
          <w:t xml:space="preserve"> </w:t>
        </w:r>
      </w:ins>
      <w:r w:rsidR="00B84537">
        <w:rPr>
          <w:rFonts w:eastAsiaTheme="minorHAnsi"/>
        </w:rPr>
        <w:t>number, i.e. a linear slope in real space generates a inverse squared response in reciprocal space according to Fourier analysis. This can also be inferred by the reduction of noise at high wave</w:t>
      </w:r>
      <w:ins w:id="43" w:author="steven.bankes" w:date="2012-12-24T09:13:00Z">
        <w:r w:rsidR="0092590E">
          <w:rPr>
            <w:rFonts w:eastAsiaTheme="minorHAnsi"/>
          </w:rPr>
          <w:t xml:space="preserve"> </w:t>
        </w:r>
      </w:ins>
      <w:r w:rsidR="00B84537">
        <w:rPr>
          <w:rFonts w:eastAsiaTheme="minorHAnsi"/>
        </w:rPr>
        <w:t>numbers, since a static slope is deterministic and dominates over the stochastic fluctuations.</w:t>
      </w:r>
    </w:p>
    <w:p w:rsidR="003319DA" w:rsidRDefault="001B2EEB" w:rsidP="00EA3575">
      <w:pPr>
        <w:pStyle w:val="Body"/>
        <w:rPr>
          <w:rFonts w:eastAsiaTheme="minorHAnsi"/>
        </w:rPr>
      </w:pPr>
      <w:del w:id="44" w:author="steven.bankes" w:date="2012-12-24T09:14:00Z">
        <w:r w:rsidDel="0092590E">
          <w:rPr>
            <w:rFonts w:eastAsiaTheme="minorHAnsi"/>
          </w:rPr>
          <w:delText xml:space="preserve">This </w:delText>
        </w:r>
        <w:r w:rsidR="00B84537" w:rsidDel="0092590E">
          <w:rPr>
            <w:rFonts w:eastAsiaTheme="minorHAnsi"/>
          </w:rPr>
          <w:delText xml:space="preserve">all </w:delText>
        </w:r>
        <w:r w:rsidDel="0092590E">
          <w:rPr>
            <w:rFonts w:eastAsiaTheme="minorHAnsi"/>
          </w:rPr>
          <w:delText>comes out of</w:delText>
        </w:r>
      </w:del>
      <w:ins w:id="45" w:author="steven.bankes" w:date="2012-12-24T09:14:00Z">
        <w:r w:rsidR="0092590E">
          <w:rPr>
            <w:rFonts w:eastAsiaTheme="minorHAnsi"/>
          </w:rPr>
          <w:t>These insights derive from</w:t>
        </w:r>
      </w:ins>
      <w:ins w:id="46" w:author="steven.bankes" w:date="2012-12-24T09:15:00Z">
        <w:r w:rsidR="0092590E">
          <w:rPr>
            <w:rFonts w:eastAsiaTheme="minorHAnsi"/>
          </w:rPr>
          <w:t xml:space="preserve"> </w:t>
        </w:r>
      </w:ins>
      <w:ins w:id="47" w:author="steven.bankes" w:date="2012-12-24T09:14:00Z">
        <w:r w:rsidR="0092590E">
          <w:rPr>
            <w:rFonts w:eastAsiaTheme="minorHAnsi"/>
          </w:rPr>
          <w:t>a the</w:t>
        </w:r>
      </w:ins>
      <w:r>
        <w:rPr>
          <w:rFonts w:eastAsiaTheme="minorHAnsi"/>
        </w:rPr>
        <w:t xml:space="preserve"> Fourier series decomposition of periodic waveforms, but here we apply </w:t>
      </w:r>
      <w:del w:id="48" w:author="steven.bankes" w:date="2012-12-24T09:15:00Z">
        <w:r w:rsidDel="0092590E">
          <w:rPr>
            <w:rFonts w:eastAsiaTheme="minorHAnsi"/>
          </w:rPr>
          <w:delText xml:space="preserve">it </w:delText>
        </w:r>
      </w:del>
      <w:ins w:id="49" w:author="steven.bankes" w:date="2012-12-24T09:15:00Z">
        <w:r w:rsidR="0092590E">
          <w:rPr>
            <w:rFonts w:eastAsiaTheme="minorHAnsi"/>
          </w:rPr>
          <w:t>this technique</w:t>
        </w:r>
        <w:r w:rsidR="0092590E">
          <w:rPr>
            <w:rFonts w:eastAsiaTheme="minorHAnsi"/>
          </w:rPr>
          <w:t xml:space="preserve"> </w:t>
        </w:r>
      </w:ins>
      <w:r>
        <w:rPr>
          <w:rFonts w:eastAsiaTheme="minorHAnsi"/>
        </w:rPr>
        <w:t xml:space="preserve">to stochastically varying waveforms </w:t>
      </w:r>
      <w:r w:rsidR="00447B9D">
        <w:rPr>
          <w:rFonts w:eastAsiaTheme="minorHAnsi"/>
        </w:rPr>
        <w:t>– stochastic profiles</w:t>
      </w:r>
      <w:r>
        <w:rPr>
          <w:rFonts w:eastAsiaTheme="minorHAnsi"/>
        </w:rPr>
        <w:t xml:space="preserve"> are very prevalent in </w:t>
      </w:r>
      <w:r w:rsidR="00447B9D">
        <w:rPr>
          <w:rFonts w:eastAsiaTheme="minorHAnsi"/>
        </w:rPr>
        <w:t>artificial</w:t>
      </w:r>
      <w:r>
        <w:rPr>
          <w:rFonts w:eastAsiaTheme="minorHAnsi"/>
        </w:rPr>
        <w:t xml:space="preserve"> and </w:t>
      </w:r>
      <w:r w:rsidR="00447B9D">
        <w:rPr>
          <w:rFonts w:eastAsiaTheme="minorHAnsi"/>
        </w:rPr>
        <w:t>natural</w:t>
      </w:r>
      <w:r>
        <w:rPr>
          <w:rFonts w:eastAsiaTheme="minorHAnsi"/>
        </w:rPr>
        <w:t xml:space="preserve"> terrain, as we will describe next.</w:t>
      </w:r>
      <w:r w:rsidR="00B84537">
        <w:rPr>
          <w:rFonts w:eastAsiaTheme="minorHAnsi"/>
        </w:rPr>
        <w:t xml:space="preserve"> </w:t>
      </w:r>
    </w:p>
    <w:p w:rsidR="00E02D24" w:rsidRDefault="00E02D24" w:rsidP="00EA3575">
      <w:pPr>
        <w:pStyle w:val="Body"/>
        <w:rPr>
          <w:rFonts w:eastAsiaTheme="minorHAnsi"/>
        </w:rPr>
      </w:pPr>
      <w:r>
        <w:rPr>
          <w:rFonts w:eastAsiaTheme="minorHAnsi"/>
        </w:rPr>
        <w:t xml:space="preserve">In the following sections, we will look more closely at the spectra features of aquatic and land terrain. </w:t>
      </w:r>
    </w:p>
    <w:p w:rsidR="00A142EC" w:rsidRDefault="00A142EC" w:rsidP="003319DA">
      <w:pPr>
        <w:pBdr>
          <w:bottom w:val="single" w:sz="6" w:space="1" w:color="auto"/>
        </w:pBdr>
        <w:suppressAutoHyphens w:val="0"/>
        <w:overflowPunct/>
        <w:textAlignment w:val="auto"/>
        <w:rPr>
          <w:rFonts w:eastAsiaTheme="minorHAnsi"/>
          <w:color w:val="1B1B1B"/>
        </w:rPr>
      </w:pPr>
    </w:p>
    <w:p w:rsidR="00A142EC" w:rsidRDefault="00A142EC" w:rsidP="003319DA">
      <w:pPr>
        <w:suppressAutoHyphens w:val="0"/>
        <w:overflowPunct/>
        <w:textAlignment w:val="auto"/>
        <w:rPr>
          <w:rFonts w:eastAsiaTheme="minorHAnsi"/>
          <w:color w:val="1B1B1B"/>
        </w:rPr>
      </w:pPr>
    </w:p>
    <w:p w:rsidR="00E02D24" w:rsidRDefault="00E02D24">
      <w:pPr>
        <w:suppressAutoHyphens w:val="0"/>
        <w:overflowPunct/>
        <w:autoSpaceDE/>
        <w:autoSpaceDN/>
        <w:adjustRightInd/>
        <w:spacing w:after="200" w:line="276" w:lineRule="auto"/>
        <w:textAlignment w:val="auto"/>
        <w:rPr>
          <w:b/>
          <w:color w:val="000000"/>
          <w:sz w:val="28"/>
        </w:rPr>
      </w:pPr>
      <w:r>
        <w:br w:type="page"/>
      </w:r>
    </w:p>
    <w:p w:rsidR="0041744C" w:rsidRDefault="0041744C" w:rsidP="0041744C">
      <w:pPr>
        <w:pStyle w:val="HeadingRunIn"/>
      </w:pPr>
      <w:r>
        <w:lastRenderedPageBreak/>
        <w:t xml:space="preserve">Application to </w:t>
      </w:r>
      <w:r w:rsidR="002642B0">
        <w:t xml:space="preserve">Aquatic </w:t>
      </w:r>
      <w:r>
        <w:t>Waves</w:t>
      </w:r>
    </w:p>
    <w:p w:rsidR="00432388" w:rsidRDefault="00A142EC" w:rsidP="00092895">
      <w:pPr>
        <w:pStyle w:val="BodyAfterHead"/>
      </w:pPr>
      <w:r>
        <w:t xml:space="preserve">We </w:t>
      </w:r>
      <w:del w:id="50" w:author="steven.bankes" w:date="2012-12-24T09:16:00Z">
        <w:r w:rsidDel="0024211F">
          <w:delText>s</w:delText>
        </w:r>
        <w:r w:rsidR="00E829FA" w:rsidDel="0024211F">
          <w:delText>tart with</w:delText>
        </w:r>
      </w:del>
      <w:ins w:id="51" w:author="steven.bankes" w:date="2012-12-24T09:16:00Z">
        <w:r w:rsidR="0024211F">
          <w:t>first consider</w:t>
        </w:r>
      </w:ins>
      <w:r w:rsidR="00E829FA">
        <w:t xml:space="preserve"> aquatic wave spectra because these have a more consistent character than land terrain.</w:t>
      </w:r>
      <w:r w:rsidR="00E02D24">
        <w:t xml:space="preserve"> Gravity plays a critical role as it automatically detrends the </w:t>
      </w:r>
      <w:r w:rsidR="00731ED9">
        <w:t xml:space="preserve">data to maintain a level profile over the distances of interest. Sea waves also are very sensitive to long-range </w:t>
      </w:r>
      <w:r w:rsidR="00731ED9" w:rsidRPr="00731ED9">
        <w:rPr>
          <w:i/>
        </w:rPr>
        <w:t>coherence</w:t>
      </w:r>
      <w:r w:rsidR="00731ED9">
        <w:t>, that is, the ability to maintain phase relationships over a significant distance.</w:t>
      </w:r>
      <w:r w:rsidR="00432388">
        <w:rPr>
          <w:rStyle w:val="EndnoteReference"/>
        </w:rPr>
        <w:endnoteReference w:id="15"/>
      </w:r>
    </w:p>
    <w:p w:rsidR="009466AE" w:rsidRDefault="009466AE" w:rsidP="00E77100">
      <w:pPr>
        <w:pStyle w:val="Heading1"/>
      </w:pPr>
      <w:r w:rsidRPr="00E829FA">
        <w:t xml:space="preserve">Incoherent </w:t>
      </w:r>
      <w:r w:rsidR="00731ED9">
        <w:t>W</w:t>
      </w:r>
      <w:r w:rsidRPr="00E829FA">
        <w:t xml:space="preserve">ave </w:t>
      </w:r>
      <w:r w:rsidR="00731ED9">
        <w:t>S</w:t>
      </w:r>
      <w:r w:rsidRPr="00E829FA">
        <w:t>pectr</w:t>
      </w:r>
      <w:r w:rsidR="005E7845">
        <w:t>a</w:t>
      </w:r>
    </w:p>
    <w:p w:rsidR="00731ED9" w:rsidRDefault="00731ED9" w:rsidP="00092895">
      <w:pPr>
        <w:pStyle w:val="BodyAfterHead"/>
      </w:pPr>
      <w:r>
        <w:t xml:space="preserve">In the wild, waves display little coherence over long spatial scales. In other words, the knowledge that one </w:t>
      </w:r>
      <w:ins w:id="52" w:author="steven.bankes" w:date="2012-12-21T12:50:00Z">
        <w:r w:rsidR="00B32BE5">
          <w:t xml:space="preserve">has about one </w:t>
        </w:r>
      </w:ins>
      <w:r>
        <w:t xml:space="preserve">wave has </w:t>
      </w:r>
      <w:ins w:id="53" w:author="steven.bankes" w:date="2012-12-21T12:50:00Z">
        <w:r w:rsidR="00B32BE5">
          <w:t xml:space="preserve">limited implications regarding </w:t>
        </w:r>
      </w:ins>
      <w:del w:id="54" w:author="steven.bankes" w:date="2012-12-21T12:51:00Z">
        <w:r w:rsidDel="00B32BE5">
          <w:delText>over</w:delText>
        </w:r>
      </w:del>
      <w:r>
        <w:t xml:space="preserve"> another wave </w:t>
      </w:r>
      <w:r w:rsidR="00E77100">
        <w:t xml:space="preserve">separated by </w:t>
      </w:r>
      <w:r>
        <w:t xml:space="preserve">several </w:t>
      </w:r>
      <w:r w:rsidR="00E77100">
        <w:t>undulations</w:t>
      </w:r>
      <w:del w:id="55" w:author="steven.bankes" w:date="2012-12-21T12:51:00Z">
        <w:r w:rsidDel="00B32BE5">
          <w:delText xml:space="preserve"> is limited</w:delText>
        </w:r>
      </w:del>
      <w:r>
        <w:t>.</w:t>
      </w:r>
    </w:p>
    <w:p w:rsidR="009466AE" w:rsidRDefault="009466AE" w:rsidP="00092895">
      <w:pPr>
        <w:pStyle w:val="Body"/>
      </w:pPr>
      <w:r>
        <w:t xml:space="preserve">We make a maximum entropy estimation of the energy of a one-dimensional propagating wave driven by a prevailing wind direction. The mean energy of the wave is </w:t>
      </w:r>
      <w:del w:id="56" w:author="steven.bankes" w:date="2012-12-21T12:53:00Z">
        <w:r w:rsidDel="00375672">
          <w:delText>related to the wave height by</w:delText>
        </w:r>
      </w:del>
      <w:ins w:id="57" w:author="steven.bankes" w:date="2012-12-21T12:53:00Z">
        <w:r w:rsidR="00375672">
          <w:t>a function of</w:t>
        </w:r>
      </w:ins>
      <w:r>
        <w:t xml:space="preserve"> the square of the </w:t>
      </w:r>
      <w:ins w:id="58" w:author="steven.bankes" w:date="2012-12-21T12:53:00Z">
        <w:r w:rsidR="00375672">
          <w:t xml:space="preserve">wave </w:t>
        </w:r>
      </w:ins>
      <w:r>
        <w:t xml:space="preserve">height, </w:t>
      </w:r>
      <w:r>
        <w:rPr>
          <w:b/>
          <w:bCs/>
        </w:rPr>
        <w:t>H</w:t>
      </w:r>
      <w:r>
        <w:t>.</w:t>
      </w:r>
      <w:r w:rsidR="00432388">
        <w:rPr>
          <w:rStyle w:val="EndnoteReference"/>
        </w:rPr>
        <w:endnoteReference w:id="16"/>
      </w:r>
      <w:r w:rsidR="00432388">
        <w:t xml:space="preserve"> </w:t>
      </w:r>
      <w:r w:rsidR="009104FD">
        <w:t xml:space="preserve"> </w:t>
      </w:r>
      <w:r>
        <w:t xml:space="preserve">This makes sense because a taller wave needs a broader base to support that height, leading to a scaled pseudo-triangular shape, as shown </w:t>
      </w:r>
      <w:r w:rsidR="00E829FA">
        <w:t>in the figure</w:t>
      </w:r>
      <w:r>
        <w:t xml:space="preserve"> below. </w:t>
      </w:r>
    </w:p>
    <w:tbl>
      <w:tblPr>
        <w:tblStyle w:val="TableGrid"/>
        <w:tblW w:w="0" w:type="auto"/>
        <w:tblInd w:w="198" w:type="dxa"/>
        <w:tblLook w:val="04A0"/>
      </w:tblPr>
      <w:tblGrid>
        <w:gridCol w:w="4716"/>
        <w:gridCol w:w="4662"/>
      </w:tblGrid>
      <w:tr w:rsidR="00A142EC" w:rsidTr="00EB4F77">
        <w:tc>
          <w:tcPr>
            <w:tcW w:w="4590" w:type="dxa"/>
            <w:vAlign w:val="center"/>
          </w:tcPr>
          <w:p w:rsidR="00A142EC" w:rsidRDefault="00A142EC" w:rsidP="003948A0">
            <w:pPr>
              <w:pStyle w:val="Body"/>
              <w:jc w:val="center"/>
            </w:pPr>
            <w:r>
              <w:rPr>
                <w:noProof/>
              </w:rPr>
              <w:drawing>
                <wp:inline distT="0" distB="0" distL="0" distR="0">
                  <wp:extent cx="1227240" cy="922020"/>
                  <wp:effectExtent l="19050" t="0" r="0" b="0"/>
                  <wp:docPr id="35"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4" cstate="print"/>
                          <a:stretch>
                            <a:fillRect/>
                          </a:stretch>
                        </pic:blipFill>
                        <pic:spPr>
                          <a:xfrm flipH="1">
                            <a:off x="0" y="0"/>
                            <a:ext cx="1227240" cy="922020"/>
                          </a:xfrm>
                          <a:prstGeom prst="rect">
                            <a:avLst/>
                          </a:prstGeom>
                        </pic:spPr>
                      </pic:pic>
                    </a:graphicData>
                  </a:graphic>
                </wp:inline>
              </w:drawing>
            </w:r>
          </w:p>
          <w:p w:rsidR="00EB4F77" w:rsidRDefault="00EB4F77" w:rsidP="003948A0">
            <w:pPr>
              <w:pStyle w:val="Body"/>
              <w:jc w:val="center"/>
            </w:pPr>
            <w:r>
              <w:rPr>
                <w:noProof/>
              </w:rPr>
              <w:drawing>
                <wp:inline distT="0" distB="0" distL="0" distR="0">
                  <wp:extent cx="2838450" cy="1077155"/>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A142EC" w:rsidRDefault="00A142EC" w:rsidP="003948A0">
            <w:pPr>
              <w:pStyle w:val="Body"/>
              <w:jc w:val="center"/>
            </w:pPr>
            <w:r>
              <w:rPr>
                <w:noProof/>
              </w:rPr>
              <w:drawing>
                <wp:inline distT="0" distB="0" distL="0" distR="0">
                  <wp:extent cx="2594610" cy="1665706"/>
                  <wp:effectExtent l="19050" t="0" r="0" b="0"/>
                  <wp:docPr id="33" name="Picture 2" descr="scaled_wave_sha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d_wave_shape.GIF"/>
                          <pic:cNvPicPr/>
                        </pic:nvPicPr>
                        <pic:blipFill>
                          <a:blip r:embed="rId16" cstate="print"/>
                          <a:stretch>
                            <a:fillRect/>
                          </a:stretch>
                        </pic:blipFill>
                        <pic:spPr>
                          <a:xfrm>
                            <a:off x="0" y="0"/>
                            <a:ext cx="2596341" cy="1666817"/>
                          </a:xfrm>
                          <a:prstGeom prst="rect">
                            <a:avLst/>
                          </a:prstGeom>
                        </pic:spPr>
                      </pic:pic>
                    </a:graphicData>
                  </a:graphic>
                </wp:inline>
              </w:drawing>
            </w:r>
          </w:p>
        </w:tc>
      </w:tr>
    </w:tbl>
    <w:p w:rsidR="00E02D24" w:rsidRDefault="00E02D24" w:rsidP="00E02D24">
      <w:pPr>
        <w:pStyle w:val="Caption"/>
      </w:pPr>
      <w:r>
        <w:t xml:space="preserve">Figure </w:t>
      </w:r>
      <w:fldSimple w:instr=" SEQ Figure \* ARABIC ">
        <w:r w:rsidR="00E16C6D">
          <w:rPr>
            <w:noProof/>
          </w:rPr>
          <w:t>6</w:t>
        </w:r>
      </w:fldSimple>
      <w:r>
        <w:t>: (left) The goal is to model the spectral density of waves. Enough disorder exists</w:t>
      </w:r>
      <w:r w:rsidR="00EB4F77">
        <w:t xml:space="preserve"> in open water</w:t>
      </w:r>
      <w:r>
        <w:t xml:space="preserve"> that periodic coherence between spatially se</w:t>
      </w:r>
      <w:r w:rsidR="00EB4F77">
        <w:t>parate waves is not maintained, measurement from wave buoy in north At</w:t>
      </w:r>
      <w:ins w:id="59" w:author="steven.bankes" w:date="2012-12-21T12:53:00Z">
        <w:r w:rsidR="00375672">
          <w:t>l</w:t>
        </w:r>
      </w:ins>
      <w:r w:rsidR="00EB4F77">
        <w:t xml:space="preserve">antic. </w:t>
      </w:r>
      <w:r w:rsidR="00EB4F77">
        <w:rPr>
          <w:rStyle w:val="EndnoteReference"/>
        </w:rPr>
        <w:endnoteReference w:id="17"/>
      </w:r>
      <w:r>
        <w:t xml:space="preserve"> (right)</w:t>
      </w:r>
      <w:r w:rsidR="00EB4F77">
        <w:t xml:space="preserve"> </w:t>
      </w:r>
      <w:r>
        <w:t>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9466AE" w:rsidTr="009466AE">
        <w:trPr>
          <w:tblCellSpacing w:w="0" w:type="dxa"/>
          <w:jc w:val="center"/>
        </w:trPr>
        <w:tc>
          <w:tcPr>
            <w:tcW w:w="0" w:type="auto"/>
            <w:vAlign w:val="center"/>
            <w:hideMark/>
          </w:tcPr>
          <w:p w:rsidR="009466AE" w:rsidRDefault="009466AE">
            <w:pPr>
              <w:jc w:val="center"/>
              <w:rPr>
                <w:sz w:val="24"/>
                <w:szCs w:val="24"/>
              </w:rPr>
            </w:pPr>
          </w:p>
        </w:tc>
      </w:tr>
    </w:tbl>
    <w:p w:rsidR="009466AE" w:rsidRDefault="009466AE"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E829FA" w:rsidRDefault="00E829F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9466AE" w:rsidRDefault="009466AE"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very common oceanography measure. So we consider -- based on the energy stored in a specific wave -- the time, </w:t>
      </w:r>
      <w:r>
        <w:rPr>
          <w:i/>
          <w:iCs/>
        </w:rPr>
        <w:t>t</w:t>
      </w:r>
      <w:r>
        <w:t xml:space="preserve">, it will take to drop a height, </w:t>
      </w:r>
      <w:r>
        <w:rPr>
          <w:i/>
          <w:iCs/>
        </w:rPr>
        <w:t>H</w:t>
      </w:r>
      <w:r>
        <w:t>, by the Newton's law relation:</w:t>
      </w:r>
    </w:p>
    <w:p w:rsidR="00E829FA" w:rsidRDefault="00B53A31"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9466AE" w:rsidRDefault="009466AE" w:rsidP="00092895">
      <w:pPr>
        <w:pStyle w:val="Body"/>
      </w:pPr>
      <w:r>
        <w:t xml:space="preserve">and since </w:t>
      </w:r>
      <w:r>
        <w:rPr>
          <w:i/>
          <w:iCs/>
        </w:rPr>
        <w:t>t</w:t>
      </w:r>
      <w:r>
        <w:t xml:space="preserve"> goes as 1/</w:t>
      </w:r>
      <w:r>
        <w:rPr>
          <w:i/>
          <w:iCs/>
        </w:rPr>
        <w:t>f</w:t>
      </w:r>
      <w:r>
        <w:t>, then we can create a new PDF from the height cumulative as follows:</w:t>
      </w:r>
    </w:p>
    <w:p w:rsidR="00E829FA" w:rsidRPr="006119CE" w:rsidRDefault="00E829FA" w:rsidP="006119CE">
      <w:pPr>
        <w:pStyle w:val="Equation"/>
        <w:rPr>
          <w:rStyle w:val="mi"/>
          <w:szCs w:val="29"/>
        </w:rPr>
      </w:pPr>
      <m:oMathPara>
        <m:oMath>
          <m:r>
            <w:rPr>
              <w:rStyle w:val="mi"/>
              <w:rFonts w:ascii="Cambria Math" w:hAnsi="Cambria Math"/>
              <w:szCs w:val="29"/>
            </w:rPr>
            <w:lastRenderedPageBreak/>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432388" w:rsidRDefault="009466AE" w:rsidP="00092895">
      <w:pPr>
        <w:pStyle w:val="Body"/>
      </w:pPr>
      <w:r>
        <w:t>where</w:t>
      </w:r>
      <w:r w:rsidR="00432388">
        <w:rPr>
          <w:rStyle w:val="EndnoteReference"/>
        </w:rPr>
        <w:endnoteReference w:id="18"/>
      </w:r>
    </w:p>
    <w:p w:rsidR="00B949BC" w:rsidRDefault="00E829F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4B3741" w:rsidRPr="00B949BC" w:rsidRDefault="004B3741" w:rsidP="004B3741">
      <w:pPr>
        <w:pStyle w:val="Equation"/>
      </w:pPr>
    </w:p>
    <w:p w:rsidR="00B949BC" w:rsidRPr="006119CE" w:rsidRDefault="00B53A31"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9466AE" w:rsidRDefault="009466AE" w:rsidP="00092895">
      <w:pPr>
        <w:pStyle w:val="Body"/>
      </w:pPr>
      <w:r>
        <w:t>then</w:t>
      </w:r>
    </w:p>
    <w:p w:rsidR="00B949BC" w:rsidRPr="006119CE" w:rsidRDefault="00B949BC"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6119CE" w:rsidRPr="006119CE" w:rsidRDefault="006119CE" w:rsidP="006119CE">
      <w:pPr>
        <w:pStyle w:val="EquationNumber"/>
        <w:rPr>
          <w:b/>
        </w:rPr>
      </w:pPr>
      <w:r>
        <w:t xml:space="preserve"> </w:t>
      </w:r>
      <w:r>
        <w:tab/>
      </w:r>
      <w:r>
        <w:tab/>
      </w:r>
      <w:r>
        <w:tab/>
      </w:r>
      <w:r>
        <w:tab/>
      </w:r>
      <w:r>
        <w:tab/>
      </w:r>
      <w:r w:rsidRPr="006119CE">
        <w:rPr>
          <w:b/>
        </w:rPr>
        <w:t>(5)</w:t>
      </w:r>
    </w:p>
    <w:p w:rsidR="00731ED9" w:rsidRDefault="009466AE" w:rsidP="00092895">
      <w:pPr>
        <w:pStyle w:val="Body"/>
      </w:pPr>
      <w:r>
        <w:t>which is just the Pierson-Moskowitz wave spectra that oceanographers have observed for years (</w:t>
      </w:r>
      <w:commentRangeStart w:id="60"/>
      <w:r>
        <w:t xml:space="preserve">developed first </w:t>
      </w:r>
      <w:commentRangeEnd w:id="60"/>
      <w:r w:rsidR="005E0F7A">
        <w:rPr>
          <w:rStyle w:val="CommentReference"/>
          <w:color w:val="auto"/>
        </w:rPr>
        <w:commentReference w:id="60"/>
      </w:r>
      <w:r>
        <w:t>in 1964, variations of this include the</w:t>
      </w:r>
      <w:r w:rsidR="009C110C">
        <w:t xml:space="preserve"> JONSWAP,</w:t>
      </w:r>
      <w:r>
        <w:t xml:space="preserve"> Bretschneider</w:t>
      </w:r>
      <w:bookmarkStart w:id="61" w:name="IX_Bretschneider_1"/>
      <w:bookmarkEnd w:id="61"/>
      <w:r>
        <w:t xml:space="preserve"> and ITTC wave spectra).</w:t>
      </w:r>
      <w:r>
        <w:br/>
      </w:r>
      <w:r>
        <w:br/>
        <w:t>This concise derivation works well despite</w:t>
      </w:r>
      <w:r w:rsidR="009C110C">
        <w:t xml:space="preserve"> not applying</w:t>
      </w:r>
      <w:r>
        <w:t xml:space="preserve">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xml:space="preserve">. </w:t>
      </w:r>
      <w:r w:rsidR="009C110C">
        <w:t xml:space="preserve">As smooth ocean waves approach a sinusoidal ideal, a single wave will contribute a Fourier component at that frequency alone and the spectrum can be evaluated almost by inspection. This </w:t>
      </w:r>
      <w:r>
        <w:t>convenient shortcut remains useful in understanding the simple physics and probabilities involved.</w:t>
      </w:r>
      <w:r>
        <w:br/>
      </w:r>
      <w:r>
        <w:br/>
      </w:r>
      <w:del w:id="62" w:author="steven.bankes" w:date="2012-12-24T09:56:00Z">
        <w:r w:rsidDel="00B727F7">
          <w:delText>As</w:delText>
        </w:r>
      </w:del>
      <w:r>
        <w:t xml:space="preserve"> </w:t>
      </w:r>
      <w:del w:id="63" w:author="steven.bankes" w:date="2012-12-24T09:57:00Z">
        <w:r w:rsidDel="00B727F7">
          <w:delText xml:space="preserve">we have an interest in using this </w:delText>
        </w:r>
      </w:del>
      <w:ins w:id="64" w:author="steven.bankes" w:date="2012-12-24T09:57:00Z">
        <w:r w:rsidR="00B727F7">
          <w:t>T</w:t>
        </w:r>
      </w:ins>
      <w:ins w:id="65" w:author="steven.bankes" w:date="2012-12-24T09:58:00Z">
        <w:r w:rsidR="00B727F7">
          <w:t>he utility of t</w:t>
        </w:r>
      </w:ins>
      <w:ins w:id="66" w:author="steven.bankes" w:date="2012-12-24T09:57:00Z">
        <w:r w:rsidR="00B727F7">
          <w:t xml:space="preserve">his </w:t>
        </w:r>
      </w:ins>
      <w:r>
        <w:t xml:space="preserve">derived form </w:t>
      </w:r>
      <w:del w:id="67" w:author="steven.bankes" w:date="2012-12-24T09:58:00Z">
        <w:r w:rsidRPr="00092895" w:rsidDel="00B727F7">
          <w:delText>for</w:delText>
        </w:r>
        <w:r w:rsidDel="00B727F7">
          <w:delText xml:space="preserve"> an actual potential application, we can seek out</w:delText>
        </w:r>
      </w:del>
      <w:ins w:id="68" w:author="steven.bankes" w:date="2012-12-24T09:58:00Z">
        <w:r w:rsidR="00B727F7">
          <w:t>can be demonstrated using</w:t>
        </w:r>
      </w:ins>
      <w:r>
        <w:t xml:space="preserve"> </w:t>
      </w:r>
      <w:ins w:id="69" w:author="steven.bankes" w:date="2012-12-24T09:58:00Z">
        <w:r w:rsidR="00B727F7">
          <w:t>data</w:t>
        </w:r>
        <w:r w:rsidR="00B727F7">
          <w:rPr>
            <w:rStyle w:val="EndnoteReference"/>
          </w:rPr>
          <w:endnoteReference w:id="19"/>
        </w:r>
        <w:r w:rsidR="00B727F7">
          <w:t xml:space="preserve"> obtained from </w:t>
        </w:r>
      </w:ins>
      <w:r>
        <w:t>public-access stations</w:t>
      </w:r>
      <w:ins w:id="72" w:author="steven.bankes" w:date="2012-12-24T09:59:00Z">
        <w:r w:rsidR="00B727F7">
          <w:t>.</w:t>
        </w:r>
      </w:ins>
      <w:r>
        <w:t xml:space="preserve"> </w:t>
      </w:r>
      <w:del w:id="73" w:author="steven.bankes" w:date="2012-12-24T09:59:00Z">
        <w:r w:rsidDel="00B727F7">
          <w:delText>to obtain and evaluate some real</w:delText>
        </w:r>
      </w:del>
      <w:del w:id="74" w:author="steven.bankes" w:date="2012-12-24T09:58:00Z">
        <w:r w:rsidDel="00B727F7">
          <w:delText xml:space="preserve"> data</w:delText>
        </w:r>
        <w:r w:rsidR="00432388" w:rsidDel="00B727F7">
          <w:rPr>
            <w:rStyle w:val="EndnoteReference"/>
          </w:rPr>
          <w:endnoteReference w:id="20"/>
        </w:r>
      </w:del>
      <w:del w:id="77" w:author="steven.bankes" w:date="2012-12-24T09:59:00Z">
        <w:r w:rsidR="00432388" w:rsidDel="00B727F7">
          <w:delText>.</w:delText>
        </w:r>
        <w:r w:rsidDel="00B727F7">
          <w:delText xml:space="preserve"> </w:delText>
        </w:r>
      </w:del>
      <w:r>
        <w:t xml:space="preserve">The following data </w:t>
      </w:r>
      <w:r w:rsidR="00515320">
        <w:t>is extract</w:t>
      </w:r>
      <w:r>
        <w:t xml:space="preserve">ed from </w:t>
      </w:r>
      <w:del w:id="78" w:author="steven.bankes" w:date="2012-12-24T09:59:00Z">
        <w:r w:rsidDel="00B727F7">
          <w:delText xml:space="preserve">the first region accessed </w:delText>
        </w:r>
        <w:r w:rsidR="00B11B72" w:rsidDel="00B727F7">
          <w:delText>—</w:delText>
        </w:r>
        <w:r w:rsidDel="00B727F7">
          <w:delText xml:space="preserve"> </w:delText>
        </w:r>
      </w:del>
      <w:r>
        <w:t>a pair of measuring stations located off the coast of San Diego</w:t>
      </w:r>
      <w:r w:rsidR="00432388">
        <w:rPr>
          <w:rStyle w:val="EndnoteReference"/>
        </w:rPr>
        <w:endnoteReference w:id="21"/>
      </w:r>
      <w:r w:rsidR="00432388">
        <w:t>.</w:t>
      </w:r>
      <w:r>
        <w:t xml:space="preserve"> </w:t>
      </w:r>
    </w:p>
    <w:p w:rsidR="00731ED9" w:rsidRDefault="00731ED9" w:rsidP="004B3741">
      <w:pPr>
        <w:pStyle w:val="Figure"/>
      </w:pPr>
      <w:r>
        <w:rPr>
          <w:noProof/>
        </w:rPr>
        <w:drawing>
          <wp:inline distT="0" distB="0" distL="0" distR="0">
            <wp:extent cx="3105150" cy="3090003"/>
            <wp:effectExtent l="38100" t="0" r="76200" b="34197"/>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31ED9" w:rsidRDefault="00731ED9" w:rsidP="00731ED9">
      <w:pPr>
        <w:pStyle w:val="Caption"/>
      </w:pPr>
      <w:r>
        <w:lastRenderedPageBreak/>
        <w:t xml:space="preserve">Figure </w:t>
      </w:r>
      <w:fldSimple w:instr=" SEQ Figure \* ARABIC ">
        <w:r w:rsidR="00E16C6D">
          <w:rPr>
            <w:noProof/>
          </w:rPr>
          <w:t>7</w:t>
        </w:r>
      </w:fldSimple>
      <w:r>
        <w:t xml:space="preserve">:  The CDIP data source provided archival wave energy statistics </w:t>
      </w:r>
      <w:del w:id="79" w:author="steven.bankes" w:date="2012-12-24T09:59:00Z">
        <w:r w:rsidDel="00B727F7">
          <w:delText>to compare</w:delText>
        </w:r>
      </w:del>
      <w:ins w:id="80" w:author="steven.bankes" w:date="2012-12-24T09:59:00Z">
        <w:r w:rsidR="00B727F7">
          <w:t>for assessing</w:t>
        </w:r>
      </w:ins>
      <w:r>
        <w:t xml:space="preserve"> models</w:t>
      </w:r>
      <w:del w:id="81" w:author="steven.bankes" w:date="2012-12-24T10:00:00Z">
        <w:r w:rsidDel="00B727F7">
          <w:delText xml:space="preserve"> against</w:delText>
        </w:r>
      </w:del>
      <w:r>
        <w:t>.</w:t>
      </w:r>
    </w:p>
    <w:p w:rsidR="00731ED9" w:rsidRDefault="00731ED9" w:rsidP="004B3741">
      <w:pPr>
        <w:pStyle w:val="Body"/>
      </w:pPr>
    </w:p>
    <w:p w:rsidR="00B74331" w:rsidRDefault="009466AE" w:rsidP="00092895">
      <w:pPr>
        <w:pStyle w:val="Body"/>
      </w:pPr>
      <w:r>
        <w:t xml:space="preserve">The </w:t>
      </w:r>
      <w:del w:id="82" w:author="steven.bankes" w:date="2012-12-24T10:03:00Z">
        <w:r w:rsidDel="00A401D5">
          <w:delText>default data selector picked the first day of this year,</w:delText>
        </w:r>
      </w:del>
      <w:ins w:id="83" w:author="steven.bankes" w:date="2012-12-24T10:03:00Z">
        <w:r w:rsidR="00A401D5">
          <w:t>data</w:t>
        </w:r>
      </w:ins>
      <w:r>
        <w:t xml:space="preserve"> </w:t>
      </w:r>
      <w:ins w:id="84" w:author="steven.bankes" w:date="2012-12-24T10:03:00Z">
        <w:r w:rsidR="00A401D5">
          <w:t xml:space="preserve">shown here is </w:t>
        </w:r>
        <w:r w:rsidR="00A401D5">
          <w:t>averaged wave spectra for the entire day</w:t>
        </w:r>
        <w:r w:rsidR="00A401D5">
          <w:t xml:space="preserve"> </w:t>
        </w:r>
      </w:ins>
      <w:r>
        <w:t>1/1/2012</w:t>
      </w:r>
      <w:ins w:id="85" w:author="steven.bankes" w:date="2012-12-24T10:03:00Z">
        <w:r w:rsidR="00A401D5">
          <w:t>.</w:t>
        </w:r>
      </w:ins>
      <w:r>
        <w:t xml:space="preserve"> </w:t>
      </w:r>
      <w:del w:id="86" w:author="steven.bankes" w:date="2012-12-24T10:03:00Z">
        <w:r w:rsidDel="00A401D5">
          <w:delText xml:space="preserve">and the station server provided averaged wave spectra for the entire day.  </w:delText>
        </w:r>
      </w:del>
      <w:r>
        <w:t xml:space="preserve">The red points </w:t>
      </w:r>
      <w:r w:rsidR="00731ED9">
        <w:t xml:space="preserve">in </w:t>
      </w:r>
      <w:r w:rsidR="00B53A31">
        <w:fldChar w:fldCharType="begin"/>
      </w:r>
      <w:r w:rsidR="00731ED9">
        <w:instrText xml:space="preserve"> REF _Ref322947258 \h </w:instrText>
      </w:r>
      <w:r w:rsidR="00B53A31">
        <w:fldChar w:fldCharType="separate"/>
      </w:r>
      <w:r w:rsidR="00C95D38">
        <w:t xml:space="preserve">Figure </w:t>
      </w:r>
      <w:r w:rsidR="00C95D38">
        <w:rPr>
          <w:noProof/>
        </w:rPr>
        <w:t>8</w:t>
      </w:r>
      <w:r w:rsidR="00B53A31">
        <w:fldChar w:fldCharType="end"/>
      </w:r>
      <w:r w:rsidR="00731ED9">
        <w:t xml:space="preserve"> </w:t>
      </w:r>
      <w:del w:id="87" w:author="steven.bankes" w:date="2012-12-24T10:04:00Z">
        <w:r w:rsidR="00731ED9" w:rsidDel="00A401D5">
          <w:delText xml:space="preserve">below </w:delText>
        </w:r>
      </w:del>
      <w:r>
        <w:t xml:space="preserve">correspond to best fits from the derived MaxEnt algorithm </w:t>
      </w:r>
      <w:ins w:id="88" w:author="steven.bankes" w:date="2012-12-24T10:04:00Z">
        <w:r w:rsidR="00A401D5">
          <w:t xml:space="preserve">applied </w:t>
        </w:r>
      </w:ins>
      <w:r>
        <w:t>to the blue data set.</w:t>
      </w:r>
      <w:r w:rsidR="00BF1E32">
        <w:t xml:space="preserve"> </w:t>
      </w:r>
      <w:r w:rsidR="009C5E3B" w:rsidRPr="00E16C6D">
        <w:rPr>
          <w:rStyle w:val="FootnoteReference"/>
        </w:rPr>
        <w:footnoteReference w:id="2"/>
      </w:r>
    </w:p>
    <w:tbl>
      <w:tblPr>
        <w:tblStyle w:val="TableGrid"/>
        <w:tblW w:w="0" w:type="auto"/>
        <w:tblInd w:w="198" w:type="dxa"/>
        <w:shd w:val="clear" w:color="auto" w:fill="D9D9D9" w:themeFill="background1" w:themeFillShade="D9"/>
        <w:tblLook w:val="04A0"/>
      </w:tblPr>
      <w:tblGrid>
        <w:gridCol w:w="4663"/>
        <w:gridCol w:w="4715"/>
      </w:tblGrid>
      <w:tr w:rsidR="00B74331" w:rsidTr="00515320">
        <w:tc>
          <w:tcPr>
            <w:tcW w:w="4924" w:type="dxa"/>
            <w:shd w:val="clear" w:color="auto" w:fill="D9D9D9" w:themeFill="background1" w:themeFillShade="D9"/>
            <w:vAlign w:val="center"/>
          </w:tcPr>
          <w:p w:rsidR="00B74331" w:rsidRDefault="00B74331" w:rsidP="00515320">
            <w:pPr>
              <w:pStyle w:val="Caption"/>
              <w:ind w:left="0"/>
            </w:pPr>
            <w:r>
              <w:rPr>
                <w:i w:val="0"/>
                <w:noProof/>
              </w:rPr>
              <w:drawing>
                <wp:inline distT="0" distB="0" distL="0" distR="0">
                  <wp:extent cx="2735580" cy="2435273"/>
                  <wp:effectExtent l="0" t="19050" r="83820" b="60277"/>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B74331" w:rsidRDefault="00B74331" w:rsidP="00515320">
            <w:pPr>
              <w:pStyle w:val="Caption"/>
              <w:keepNext/>
              <w:ind w:left="0"/>
            </w:pPr>
            <w:r>
              <w:rPr>
                <w:i w:val="0"/>
                <w:noProof/>
              </w:rPr>
              <w:drawing>
                <wp:inline distT="0" distB="0" distL="0" distR="0">
                  <wp:extent cx="2782034" cy="2438400"/>
                  <wp:effectExtent l="0" t="19050" r="75466" b="571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B74331" w:rsidRDefault="009E0F11" w:rsidP="009E0F11">
      <w:pPr>
        <w:pStyle w:val="Caption"/>
      </w:pPr>
      <w:bookmarkStart w:id="93" w:name="_Ref322947258"/>
      <w:r>
        <w:t xml:space="preserve">Figure </w:t>
      </w:r>
      <w:fldSimple w:instr=" SEQ Figure \* ARABIC ">
        <w:r w:rsidR="00E16C6D">
          <w:rPr>
            <w:noProof/>
          </w:rPr>
          <w:t>8</w:t>
        </w:r>
      </w:fldSimple>
      <w:bookmarkEnd w:id="93"/>
      <w:r w:rsidR="00E829FA">
        <w:t xml:space="preserve">: Wave energy spectra from two sites off of the San Diego coastal region. </w:t>
      </w:r>
      <w:r w:rsidR="00E829FA">
        <w:br/>
        <w:t>The Maximum Entropy estimate is in red.</w:t>
      </w:r>
    </w:p>
    <w:p w:rsidR="00731ED9" w:rsidRDefault="00731ED9" w:rsidP="00092895">
      <w:pPr>
        <w:pStyle w:val="Body"/>
      </w:pPr>
      <w:r>
        <w:t xml:space="preserve">Like many similar spectra such as wind and EMI, the wave spectrum derives simply from maximum entropy conditions.  </w:t>
      </w:r>
    </w:p>
    <w:p w:rsidR="00731ED9" w:rsidRDefault="00731ED9" w:rsidP="00092895">
      <w:pPr>
        <w:pStyle w:val="Body"/>
      </w:pPr>
      <w:r>
        <w:t>Note that we did not need to invoke the spectral</w:t>
      </w:r>
      <w:r w:rsidR="00C738CA">
        <w:t xml:space="preserve"> model presented earlier in this paper.  The correlations are short over the sinusoidal shape of an individual wave and so those frequency components show up strongly in the energy density PSD. </w:t>
      </w:r>
      <w:r>
        <w:t xml:space="preserve">The implications </w:t>
      </w:r>
      <w:r w:rsidR="00C738CA">
        <w:t xml:space="preserve">are that the driving forcing function needed to provide order in the case of natural waves is missing, and this makes sense as </w:t>
      </w:r>
      <w:ins w:id="94" w:author="steven.bankes" w:date="2012-12-24T10:09:00Z">
        <w:r w:rsidR="00556B5D">
          <w:t xml:space="preserve">the </w:t>
        </w:r>
      </w:ins>
      <w:r w:rsidR="00C738CA">
        <w:t xml:space="preserve">main stimulus, wind energy, </w:t>
      </w:r>
      <w:r w:rsidR="002F56B8">
        <w:t>on its own</w:t>
      </w:r>
      <w:r w:rsidR="00C738CA">
        <w:t xml:space="preserve"> is highly disordered.</w:t>
      </w:r>
      <w:r w:rsidR="002F56B8">
        <w:t xml:space="preserve"> The wind simply stimulates the wave</w:t>
      </w:r>
      <w:r w:rsidR="00DF521C">
        <w:t xml:space="preserve"> to maximize its entropy subject to the kinetic and potential energy that are provided.</w:t>
      </w:r>
    </w:p>
    <w:p w:rsidR="00092895" w:rsidRDefault="00DF521C" w:rsidP="00092895">
      <w:pPr>
        <w:pStyle w:val="Body"/>
      </w:pPr>
      <w:r>
        <w:t xml:space="preserve">On the other hand, under controlled </w:t>
      </w:r>
      <w:r w:rsidRPr="00092895">
        <w:rPr>
          <w:rStyle w:val="attribute-name"/>
        </w:rPr>
        <w:t>conditions</w:t>
      </w:r>
      <w:r>
        <w:t>, more order can be supplied to make the waves appear more coherent over a spatial distance.</w:t>
      </w:r>
    </w:p>
    <w:p w:rsidR="005E7845" w:rsidRPr="00E829FA" w:rsidRDefault="005E7845" w:rsidP="00092895">
      <w:pPr>
        <w:pStyle w:val="Heading1"/>
      </w:pPr>
      <w:r w:rsidRPr="00092895">
        <w:t>C</w:t>
      </w:r>
      <w:r w:rsidR="009F6379" w:rsidRPr="00092895">
        <w:t>oherent</w:t>
      </w:r>
      <w:r w:rsidR="009F6379">
        <w:t xml:space="preserve"> W</w:t>
      </w:r>
      <w:r w:rsidRPr="00E829FA">
        <w:t xml:space="preserve">ave </w:t>
      </w:r>
      <w:r w:rsidR="009F6379" w:rsidRPr="00092895">
        <w:t>S</w:t>
      </w:r>
      <w:r w:rsidRPr="00092895">
        <w:t>pectra</w:t>
      </w:r>
    </w:p>
    <w:p w:rsidR="00432388" w:rsidRDefault="005E7845" w:rsidP="00092895">
      <w:pPr>
        <w:pStyle w:val="BodyAfterHead"/>
      </w:pPr>
      <w:r>
        <w:t>Coherent waves are easier to generate in the laboratory</w:t>
      </w:r>
      <w:r w:rsidR="00BF1E32">
        <w:t xml:space="preserve"> than in the wild.</w:t>
      </w:r>
      <w:r w:rsidR="00DF521C">
        <w:t xml:space="preserve"> A large wave tank, with waves generated by a consistent wind will clearly expose any ordered features in the PSD.</w:t>
      </w:r>
      <w:r w:rsidR="00432388">
        <w:rPr>
          <w:rStyle w:val="EndnoteReference"/>
        </w:rPr>
        <w:endnoteReference w:id="22"/>
      </w:r>
    </w:p>
    <w:p w:rsidR="00F565D3" w:rsidRDefault="009F6379" w:rsidP="005E7845">
      <w:pPr>
        <w:pStyle w:val="Body"/>
      </w:pPr>
      <w:r>
        <w:lastRenderedPageBreak/>
        <w:t xml:space="preserve">In </w:t>
      </w:r>
      <w:r w:rsidR="00B53A31">
        <w:fldChar w:fldCharType="begin"/>
      </w:r>
      <w:r>
        <w:instrText xml:space="preserve"> REF _Ref322948518 \h </w:instrText>
      </w:r>
      <w:r w:rsidR="00B53A31">
        <w:fldChar w:fldCharType="separate"/>
      </w:r>
      <w:r w:rsidR="00C95D38">
        <w:t xml:space="preserve">Figure </w:t>
      </w:r>
      <w:r w:rsidR="00C95D38">
        <w:rPr>
          <w:noProof/>
        </w:rPr>
        <w:t>9</w:t>
      </w:r>
      <w:r w:rsidR="00B53A31">
        <w:fldChar w:fldCharType="end"/>
      </w:r>
      <w:r>
        <w:t xml:space="preserve"> below, taken from </w:t>
      </w:r>
      <w:commentRangeStart w:id="95"/>
      <w:r w:rsidR="00B11B72">
        <w:t>[</w:t>
      </w:r>
      <w:r w:rsidR="00432388">
        <w:rPr>
          <w:rStyle w:val="EndnoteReference"/>
        </w:rPr>
        <w:endnoteReference w:id="23"/>
      </w:r>
      <w:r w:rsidR="00432388">
        <w:t>]</w:t>
      </w:r>
      <w:commentRangeEnd w:id="95"/>
      <w:r w:rsidR="00556B5D">
        <w:rPr>
          <w:rStyle w:val="CommentReference"/>
          <w:color w:val="auto"/>
        </w:rPr>
        <w:commentReference w:id="95"/>
      </w:r>
      <w:r w:rsidR="00F565D3">
        <w:t>, the measured PSD clearly shows clear harmonic peaks strongly suggestive of longer-range order in the wave periodicities. Superimposed on the data profile (shown in black) is a model adapted from the derivation of the previous section of this paper.</w:t>
      </w:r>
      <w:r w:rsidR="00AF77E8">
        <w:t xml:space="preserve"> Note that the time- domain frequency scale with the spatial-domain frequencies, as short, choppy waves have much smaller periods or cycle-times than the large, rolling waves. This means that we can apply a spatial analysis to the temporal analysis with some generality.</w:t>
      </w:r>
    </w:p>
    <w:p w:rsidR="00B74331" w:rsidRDefault="00B74331" w:rsidP="004B3741">
      <w:pPr>
        <w:pStyle w:val="Figure"/>
      </w:pPr>
      <w:r>
        <w:rPr>
          <w:noProof/>
        </w:rPr>
        <w:drawing>
          <wp:inline distT="0" distB="0" distL="0" distR="0">
            <wp:extent cx="5101590" cy="3142903"/>
            <wp:effectExtent l="1905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B74331" w:rsidRDefault="00B74331" w:rsidP="00B74331">
      <w:pPr>
        <w:pStyle w:val="Caption"/>
      </w:pPr>
      <w:bookmarkStart w:id="96" w:name="_Ref322948518"/>
      <w:r>
        <w:t xml:space="preserve">Figure </w:t>
      </w:r>
      <w:fldSimple w:instr=" SEQ Figure \* ARABIC ">
        <w:r w:rsidR="00E16C6D">
          <w:rPr>
            <w:noProof/>
          </w:rPr>
          <w:t>9</w:t>
        </w:r>
      </w:fldSimple>
      <w:bookmarkEnd w:id="96"/>
      <w:r>
        <w:t>:</w:t>
      </w:r>
      <w:r w:rsidR="00BF1E32">
        <w:t xml:space="preserve"> Highly ordered waves with </w:t>
      </w:r>
      <w:r w:rsidR="009673AA">
        <w:t>all</w:t>
      </w:r>
      <w:r w:rsidR="00BF1E32">
        <w:t xml:space="preserve"> harmonics generated in a wave tank</w:t>
      </w:r>
    </w:p>
    <w:p w:rsidR="00937807" w:rsidRDefault="00F565D3" w:rsidP="00092895">
      <w:pPr>
        <w:pStyle w:val="Body"/>
      </w:pPr>
      <w:r>
        <w:t xml:space="preserve">The basic model is to choose a </w:t>
      </w:r>
      <w:r w:rsidRPr="00F565D3">
        <w:rPr>
          <w:i/>
        </w:rPr>
        <w:t>P</w:t>
      </w:r>
      <w:r>
        <w:t>(</w:t>
      </w:r>
      <w:r w:rsidRPr="00F565D3">
        <w:rPr>
          <w:i/>
        </w:rPr>
        <w:t>L</w:t>
      </w:r>
      <w:r>
        <w:t xml:space="preserve">) wave density such that it reproduces the spacing and envelope of the harmonics. </w:t>
      </w:r>
      <w:r w:rsidR="00FC6A6F">
        <w:t xml:space="preserve"> One of the simplest density functions is known as the shifted exponential. This maintains a minimum spacing with the possibility of an occasional longer wavelength:</w:t>
      </w:r>
    </w:p>
    <w:p w:rsidR="003D20F4" w:rsidRPr="00D07978" w:rsidRDefault="00F565D3"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937807" w:rsidRPr="00463405" w:rsidRDefault="00937807" w:rsidP="00A5179F">
      <w:pPr>
        <w:pStyle w:val="Equation"/>
        <w:rPr>
          <w:vanish/>
          <w:specVanish/>
        </w:rPr>
      </w:pPr>
    </w:p>
    <w:p w:rsidR="00463405" w:rsidRPr="00463405" w:rsidRDefault="00463405" w:rsidP="00463405">
      <w:pPr>
        <w:pStyle w:val="EquationNumber"/>
        <w:rPr>
          <w:b/>
        </w:rPr>
      </w:pPr>
      <w:r>
        <w:t xml:space="preserve"> </w:t>
      </w:r>
      <w:r>
        <w:tab/>
      </w:r>
      <w:r>
        <w:tab/>
      </w:r>
      <w:r>
        <w:tab/>
      </w:r>
      <w:r>
        <w:tab/>
      </w:r>
      <w:r w:rsidRPr="00463405">
        <w:rPr>
          <w:b/>
        </w:rPr>
        <w:t>(6)</w:t>
      </w:r>
    </w:p>
    <w:p w:rsidR="00F565D3" w:rsidRDefault="00FC6A6F" w:rsidP="00092895">
      <w:pPr>
        <w:pStyle w:val="BodyAfterHead"/>
      </w:pPr>
      <w:r>
        <w:t>This generates a Fourier transform</w:t>
      </w:r>
    </w:p>
    <w:p w:rsidR="00FC6A6F" w:rsidRDefault="00FC6A6F"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FC6A6F" w:rsidRDefault="00FC6A6F" w:rsidP="00092895">
      <w:pPr>
        <w:pStyle w:val="Body"/>
      </w:pPr>
      <w:r>
        <w:t>And then the full power spectrum assuming a coherent relationship exists</w:t>
      </w:r>
      <w:r w:rsidR="006119CE">
        <w:t xml:space="preserve"> (see </w:t>
      </w:r>
      <w:r w:rsidR="009C5E3B" w:rsidRPr="009C5E3B">
        <w:rPr>
          <w:b/>
        </w:rPr>
        <w:t>Equation</w:t>
      </w:r>
      <w:r w:rsidR="006119CE">
        <w:t xml:space="preserve"> </w:t>
      </w:r>
      <w:r w:rsidR="006119CE" w:rsidRPr="006119CE">
        <w:rPr>
          <w:b/>
        </w:rPr>
        <w:t>1</w:t>
      </w:r>
      <w:r w:rsidR="006119CE">
        <w:t>)</w:t>
      </w:r>
      <w:r>
        <w:t>:</w:t>
      </w: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E54CDA" w:rsidRDefault="00384AD3" w:rsidP="00E54CDA">
      <w:pPr>
        <w:pStyle w:val="EquationNumber"/>
        <w:rPr>
          <w:b/>
        </w:rPr>
      </w:pPr>
      <w:r>
        <w:t xml:space="preserve"> </w:t>
      </w:r>
      <w:r w:rsidR="00E54CDA">
        <w:tab/>
      </w:r>
      <w:r w:rsidR="00E54CDA">
        <w:tab/>
      </w:r>
      <w:r w:rsidR="00E54CDA">
        <w:tab/>
      </w:r>
      <w:r w:rsidR="00E54CDA" w:rsidRPr="00A5179F">
        <w:rPr>
          <w:b/>
        </w:rPr>
        <w:t>(</w:t>
      </w:r>
      <w:r w:rsidR="00E54CDA">
        <w:rPr>
          <w:b/>
        </w:rPr>
        <w:t>7</w:t>
      </w:r>
      <w:r w:rsidR="00E54CDA" w:rsidRPr="00A5179F">
        <w:rPr>
          <w:b/>
        </w:rPr>
        <w:t>)</w:t>
      </w:r>
    </w:p>
    <w:p w:rsidR="00E54CDA" w:rsidRDefault="00E54CDA" w:rsidP="00E54CDA">
      <w:pPr>
        <w:pStyle w:val="EquationNumber"/>
        <w:rPr>
          <w:b/>
        </w:rPr>
      </w:pP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E54CDA" w:rsidRPr="00A5179F" w:rsidRDefault="00E54CDA" w:rsidP="00E54CDA">
      <w:pPr>
        <w:pStyle w:val="EquationNumber"/>
        <w:rPr>
          <w:b/>
        </w:rPr>
      </w:pPr>
      <w:r>
        <w:t xml:space="preserve"> </w:t>
      </w:r>
      <w:r>
        <w:tab/>
      </w:r>
      <w:r>
        <w:tab/>
      </w:r>
      <w:r w:rsidRPr="00A5179F">
        <w:rPr>
          <w:b/>
        </w:rPr>
        <w:t>(</w:t>
      </w:r>
      <w:r>
        <w:rPr>
          <w:b/>
        </w:rPr>
        <w:t>8</w:t>
      </w:r>
      <w:r w:rsidRPr="00A5179F">
        <w:rPr>
          <w:b/>
        </w:rPr>
        <w:t>)</w:t>
      </w:r>
    </w:p>
    <w:p w:rsidR="009673AA" w:rsidRDefault="00F6240A" w:rsidP="00092895">
      <w:pPr>
        <w:pStyle w:val="Body"/>
      </w:pPr>
      <w:r>
        <w:t>Th</w:t>
      </w:r>
      <w:r w:rsidR="009673AA">
        <w:t>ese two</w:t>
      </w:r>
      <w:r>
        <w:t xml:space="preserve"> formulation</w:t>
      </w:r>
      <w:r w:rsidR="009673AA">
        <w:t>s</w:t>
      </w:r>
      <w:r>
        <w:t xml:space="preserve">, scaled accordingly, generate the semi-Markov harmonic dispersion model shown in </w:t>
      </w:r>
      <w:r w:rsidR="00B53A31">
        <w:fldChar w:fldCharType="begin"/>
      </w:r>
      <w:r>
        <w:instrText xml:space="preserve"> REF _Ref322948518 \h </w:instrText>
      </w:r>
      <w:r w:rsidR="00B53A31">
        <w:fldChar w:fldCharType="separate"/>
      </w:r>
      <w:r w:rsidR="00C95D38">
        <w:t xml:space="preserve">Figure </w:t>
      </w:r>
      <w:r w:rsidR="00C95D38">
        <w:rPr>
          <w:noProof/>
        </w:rPr>
        <w:t>9</w:t>
      </w:r>
      <w:r w:rsidR="00B53A31">
        <w:fldChar w:fldCharType="end"/>
      </w:r>
      <w:r w:rsidR="008772B9">
        <w:t xml:space="preserve">. </w:t>
      </w:r>
      <w:r w:rsidR="009673AA">
        <w:t xml:space="preserve">The first equation generates an odd-harmonic waveform due to a symmetric view of up and down steps. </w:t>
      </w:r>
      <w:r w:rsidR="008772B9">
        <w:t>Th</w:t>
      </w:r>
      <w:r w:rsidR="009673AA">
        <w:t>e latter equation</w:t>
      </w:r>
      <w:r w:rsidR="008772B9">
        <w:t xml:space="preserve"> assumes an </w:t>
      </w:r>
      <w:r w:rsidR="009673AA">
        <w:t>all</w:t>
      </w:r>
      <w:r w:rsidR="008772B9">
        <w:t xml:space="preserve">-harmonic composition derived by assuming </w:t>
      </w:r>
      <w:r w:rsidR="00D45CDE">
        <w:t xml:space="preserve">a surface with </w:t>
      </w:r>
      <w:r w:rsidR="009673AA">
        <w:t xml:space="preserve">a saw-tooth set of steps, which is likely nearer the </w:t>
      </w:r>
      <w:r w:rsidR="008C59F5">
        <w:t xml:space="preserve">real </w:t>
      </w:r>
      <w:r w:rsidR="009673AA">
        <w:t xml:space="preserve">situation for </w:t>
      </w:r>
      <w:r w:rsidR="008C59F5">
        <w:t>stimulated waves.</w:t>
      </w:r>
    </w:p>
    <w:p w:rsidR="00FC6A6F" w:rsidRDefault="00D45CDE" w:rsidP="00092895">
      <w:pPr>
        <w:pStyle w:val="Body"/>
      </w:pPr>
      <w:r>
        <w:lastRenderedPageBreak/>
        <w:t xml:space="preserve">Note that as </w:t>
      </w:r>
      <w:r w:rsidRPr="00D45CDE">
        <w:rPr>
          <w:i/>
        </w:rPr>
        <w:t>L</w:t>
      </w:r>
      <w:r w:rsidRPr="00D45CDE">
        <w:rPr>
          <w:i/>
          <w:vertAlign w:val="subscript"/>
        </w:rPr>
        <w:t>0</w:t>
      </w:r>
      <w:r>
        <w:t xml:space="preserve"> approaches </w:t>
      </w:r>
      <w:r w:rsidR="00E54CDA">
        <w:t>zero</w:t>
      </w:r>
      <w:r>
        <w:t>, then the Markov random walk is recovered</w:t>
      </w:r>
      <w:r w:rsidR="006119CE">
        <w:t xml:space="preserve"> (see equation </w:t>
      </w:r>
      <w:r w:rsidR="006119CE" w:rsidRPr="006119CE">
        <w:rPr>
          <w:b/>
        </w:rPr>
        <w:t>4</w:t>
      </w:r>
      <w:r w:rsidR="006119CE">
        <w:t>)</w:t>
      </w:r>
      <w:r>
        <w:t xml:space="preserve">.  Thus a simple parametric model with the two coefficients </w:t>
      </w:r>
      <w:r w:rsidR="0066019C">
        <w:t xml:space="preserve">related by a </w:t>
      </w:r>
      <w:r w:rsidR="0066019C" w:rsidRPr="0066019C">
        <w:rPr>
          <w:i/>
        </w:rPr>
        <w:t>characteristic period</w:t>
      </w:r>
      <w:r w:rsidR="004B3741">
        <w:rPr>
          <w:i/>
        </w:rPr>
        <w:t xml:space="preserve">, </w:t>
      </w:r>
      <w:r w:rsidR="0066019C">
        <w:t xml:space="preserve">&lt; </w:t>
      </w:r>
      <w:r w:rsidR="0066019C" w:rsidRPr="0066019C">
        <w:rPr>
          <w:i/>
        </w:rPr>
        <w:t>L</w:t>
      </w:r>
      <w:r w:rsidR="0066019C">
        <w:rPr>
          <w:i/>
        </w:rPr>
        <w:t xml:space="preserve"> </w:t>
      </w:r>
      <w:r w:rsidR="0066019C">
        <w:t xml:space="preserve">&gt;, </w:t>
      </w:r>
      <w:r>
        <w:t>can emulate the continuum of order to disorder:</w:t>
      </w:r>
    </w:p>
    <w:p w:rsidR="0066019C" w:rsidRDefault="0066019C" w:rsidP="00425A02"/>
    <w:p w:rsidR="00D45CDE" w:rsidRDefault="00B53A31"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432388" w:rsidRDefault="0066019C"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approaches 0, the random aspect will suppress the harmonics.</w:t>
      </w:r>
      <w:r w:rsidR="001555D4">
        <w:t xml:space="preserve"> </w:t>
      </w:r>
      <w:r>
        <w:t>As an example of this continuum</w:t>
      </w:r>
      <w:r w:rsidR="009C5E3B">
        <w:t xml:space="preserve"> consider</w:t>
      </w:r>
      <w:r>
        <w:t xml:space="preserve"> </w:t>
      </w:r>
      <w:r w:rsidR="00B53A31">
        <w:fldChar w:fldCharType="begin"/>
      </w:r>
      <w:r>
        <w:instrText xml:space="preserve"> REF _Ref322952285 \h </w:instrText>
      </w:r>
      <w:r w:rsidR="00B53A31">
        <w:fldChar w:fldCharType="separate"/>
      </w:r>
      <w:r w:rsidR="00C95D38">
        <w:t xml:space="preserve">Figure </w:t>
      </w:r>
      <w:r w:rsidR="00C95D38">
        <w:rPr>
          <w:noProof/>
        </w:rPr>
        <w:t>10</w:t>
      </w:r>
      <w:r w:rsidR="00B53A31">
        <w:fldChar w:fldCharType="end"/>
      </w:r>
      <w:del w:id="97" w:author="steven.bankes" w:date="2012-12-24T10:13:00Z">
        <w:r w:rsidR="009C5E3B" w:rsidDel="00556B5D">
          <w:delText xml:space="preserve"> below</w:delText>
        </w:r>
      </w:del>
      <w:r w:rsidR="009C5E3B">
        <w:t>:</w:t>
      </w:r>
      <w:r w:rsidR="00432388">
        <w:rPr>
          <w:rStyle w:val="EndnoteReference"/>
        </w:rPr>
        <w:endnoteReference w:id="24"/>
      </w:r>
    </w:p>
    <w:p w:rsidR="006E257D" w:rsidRDefault="006E257D" w:rsidP="004B3741">
      <w:pPr>
        <w:pStyle w:val="Figure"/>
      </w:pPr>
      <w:r>
        <w:rPr>
          <w:noProof/>
        </w:rPr>
        <w:drawing>
          <wp:inline distT="0" distB="0" distL="0" distR="0">
            <wp:extent cx="4004310" cy="24134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005312" cy="2414061"/>
                    </a:xfrm>
                    <a:prstGeom prst="rect">
                      <a:avLst/>
                    </a:prstGeom>
                    <a:noFill/>
                    <a:ln w="9525">
                      <a:noFill/>
                      <a:miter lim="800000"/>
                      <a:headEnd/>
                      <a:tailEnd/>
                    </a:ln>
                  </pic:spPr>
                </pic:pic>
              </a:graphicData>
            </a:graphic>
          </wp:inline>
        </w:drawing>
      </w:r>
    </w:p>
    <w:p w:rsidR="006E257D" w:rsidRDefault="006E257D" w:rsidP="006E257D">
      <w:pPr>
        <w:pStyle w:val="Caption"/>
      </w:pPr>
      <w:bookmarkStart w:id="98" w:name="_Ref322952285"/>
      <w:r>
        <w:t xml:space="preserve">Figure </w:t>
      </w:r>
      <w:fldSimple w:instr=" SEQ Figure \* ARABIC ">
        <w:r w:rsidR="00E16C6D">
          <w:rPr>
            <w:noProof/>
          </w:rPr>
          <w:t>10</w:t>
        </w:r>
      </w:fldSimple>
      <w:bookmarkEnd w:id="98"/>
      <w:r>
        <w:t>:</w:t>
      </w:r>
      <w:r w:rsidR="008772B9">
        <w:t xml:space="preserve"> </w:t>
      </w:r>
      <w:r w:rsidR="00B11B72">
        <w:t>A PSD from a wave tank showing ripples</w:t>
      </w:r>
    </w:p>
    <w:p w:rsidR="00F6240A" w:rsidRDefault="00F6240A" w:rsidP="00092895">
      <w:pPr>
        <w:pStyle w:val="Body"/>
      </w:pPr>
      <w:r>
        <w:t xml:space="preserve">Note that the dispersion model does, by definition, generate square or sharp edges. Unless there are breakers in the waves, the actual profiles will get rounded. By applying a low-pass filter to the model, the actual waveform will reveal reduced high frequency components and </w:t>
      </w:r>
      <w:r w:rsidR="009C5E3B">
        <w:t xml:space="preserve">give </w:t>
      </w:r>
      <w:r>
        <w:t>better agreement with the spectral data.</w:t>
      </w:r>
      <w:r w:rsidR="001555D4">
        <w:t xml:space="preserve">  Another example, fit from a simulated wave</w:t>
      </w:r>
      <w:r w:rsidR="001555D4">
        <w:rPr>
          <w:rStyle w:val="EndnoteReference"/>
        </w:rPr>
        <w:endnoteReference w:id="25"/>
      </w:r>
      <w:r w:rsidR="001555D4">
        <w:t xml:space="preserve"> is shown </w:t>
      </w:r>
      <w:del w:id="99" w:author="steven.bankes" w:date="2012-12-24T10:14:00Z">
        <w:r w:rsidR="001555D4" w:rsidDel="00556B5D">
          <w:delText>below</w:delText>
        </w:r>
      </w:del>
      <w:ins w:id="100" w:author="steven.bankes" w:date="2012-12-24T10:14:00Z">
        <w:r w:rsidR="00556B5D">
          <w:t>in figure 11</w:t>
        </w:r>
      </w:ins>
      <w:r w:rsidR="001555D4">
        <w:t>:</w:t>
      </w:r>
    </w:p>
    <w:p w:rsidR="001555D4" w:rsidRDefault="001555D4" w:rsidP="001555D4">
      <w:pPr>
        <w:pStyle w:val="Body"/>
        <w:keepNext/>
        <w:jc w:val="center"/>
      </w:pPr>
      <w:r w:rsidRPr="001555D4">
        <w:rPr>
          <w:noProof/>
        </w:rPr>
        <w:drawing>
          <wp:inline distT="0" distB="0" distL="0" distR="0">
            <wp:extent cx="3733800" cy="2676524"/>
            <wp:effectExtent l="0" t="0" r="0" b="0"/>
            <wp:docPr id="1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555D4" w:rsidRDefault="001555D4" w:rsidP="001555D4">
      <w:pPr>
        <w:pStyle w:val="Caption"/>
      </w:pPr>
      <w:r>
        <w:t xml:space="preserve">Figure </w:t>
      </w:r>
      <w:fldSimple w:instr=" SEQ Figure \* ARABIC ">
        <w:r w:rsidR="00E16C6D">
          <w:rPr>
            <w:noProof/>
          </w:rPr>
          <w:t>11</w:t>
        </w:r>
      </w:fldSimple>
      <w:r>
        <w:t>:</w:t>
      </w:r>
      <w:r w:rsidR="00C7322B">
        <w:t xml:space="preserve"> </w:t>
      </w:r>
      <w:r>
        <w:t>A simulated wave which emulates crest-focused dynamics</w:t>
      </w:r>
      <w:r w:rsidR="00C7322B">
        <w:t xml:space="preserve"> shows intermediate order</w:t>
      </w:r>
    </w:p>
    <w:p w:rsidR="0054489E" w:rsidRDefault="00C7322B" w:rsidP="00C7322B">
      <w:pPr>
        <w:pStyle w:val="Body"/>
        <w:pBdr>
          <w:bottom w:val="single" w:sz="6" w:space="1" w:color="auto"/>
        </w:pBdr>
      </w:pPr>
      <w:r>
        <w:lastRenderedPageBreak/>
        <w:t>In general, aquatic wave coherence showing strong harmonics occurs under more controlled conditions than normally exist in the wild.</w:t>
      </w:r>
    </w:p>
    <w:p w:rsidR="00C7322B" w:rsidRPr="00C7322B" w:rsidRDefault="00C7322B" w:rsidP="00C7322B">
      <w:pPr>
        <w:pStyle w:val="Body"/>
        <w:pBdr>
          <w:bottom w:val="single" w:sz="6" w:space="1" w:color="auto"/>
        </w:pBdr>
      </w:pPr>
    </w:p>
    <w:p w:rsidR="0041744C" w:rsidRDefault="0041744C" w:rsidP="0041744C">
      <w:pPr>
        <w:pStyle w:val="HeadingRunIn"/>
      </w:pPr>
      <w:r>
        <w:t xml:space="preserve">Application to </w:t>
      </w:r>
      <w:r w:rsidR="002642B0">
        <w:t xml:space="preserve">Landforms and </w:t>
      </w:r>
      <w:r>
        <w:t>Terrain</w:t>
      </w:r>
    </w:p>
    <w:p w:rsidR="002642B0" w:rsidRDefault="00447B9D" w:rsidP="00092895">
      <w:pPr>
        <w:pStyle w:val="BodyAfterHead"/>
      </w:pPr>
      <w:r>
        <w:t xml:space="preserve">For </w:t>
      </w:r>
      <w:r w:rsidR="002642B0">
        <w:t xml:space="preserve">terrains </w:t>
      </w:r>
      <w:r>
        <w:t>we</w:t>
      </w:r>
      <w:r w:rsidR="002642B0">
        <w:t xml:space="preserve"> use the same approach as for wave spectra. The significant geometric scale distinction between terrain profiles and aquatic wave profiles is that the former can have very long range variations, stretching to the scale of mountain ranges.</w:t>
      </w:r>
    </w:p>
    <w:p w:rsidR="002642B0" w:rsidRDefault="002642B0" w:rsidP="00092895">
      <w:pPr>
        <w:pStyle w:val="Heading1"/>
      </w:pPr>
      <w:r w:rsidRPr="00E829FA">
        <w:t xml:space="preserve">Incoherent </w:t>
      </w:r>
      <w:r w:rsidR="00481484">
        <w:t>Terrain Correlations</w:t>
      </w:r>
    </w:p>
    <w:p w:rsidR="002642B0" w:rsidRDefault="003D7334" w:rsidP="004B3741">
      <w:pPr>
        <w:pStyle w:val="BodyAfterHead"/>
      </w:pPr>
      <w:r>
        <w:t>Statistics over an extensive large-scale</w:t>
      </w:r>
      <w:r w:rsidR="00DF521C">
        <w:t xml:space="preserve"> terrain</w:t>
      </w:r>
      <w:r w:rsidR="002642B0">
        <w:t xml:space="preserve"> </w:t>
      </w:r>
      <w:r>
        <w:t xml:space="preserve">database </w:t>
      </w:r>
      <w:r w:rsidR="002642B0">
        <w:t xml:space="preserve">provides the best example of incoherent </w:t>
      </w:r>
      <w:r w:rsidR="00481484">
        <w:t>variations</w:t>
      </w:r>
      <w:r>
        <w:t xml:space="preserve"> in surface topography</w:t>
      </w:r>
      <w:r w:rsidR="002642B0">
        <w:t xml:space="preserve">. </w:t>
      </w:r>
      <w:del w:id="101" w:author="steven.bankes" w:date="2012-12-24T10:37:00Z">
        <w:r w:rsidR="00B53A31" w:rsidDel="00942800">
          <w:fldChar w:fldCharType="begin"/>
        </w:r>
        <w:r w:rsidR="00880E08" w:rsidDel="00942800">
          <w:delInstrText xml:space="preserve"> REF _Ref322966459 \h </w:delInstrText>
        </w:r>
        <w:r w:rsidR="00B53A31" w:rsidDel="00942800">
          <w:fldChar w:fldCharType="separate"/>
        </w:r>
        <w:r w:rsidR="00C95D38" w:rsidDel="00942800">
          <w:delText xml:space="preserve">Figure </w:delText>
        </w:r>
        <w:r w:rsidR="00C95D38" w:rsidDel="00942800">
          <w:rPr>
            <w:noProof/>
          </w:rPr>
          <w:delText>11</w:delText>
        </w:r>
        <w:r w:rsidR="00B53A31" w:rsidDel="00942800">
          <w:fldChar w:fldCharType="end"/>
        </w:r>
        <w:r w:rsidR="00880E08" w:rsidDel="00942800">
          <w:delText xml:space="preserve"> </w:delText>
        </w:r>
      </w:del>
      <w:ins w:id="102" w:author="steven.bankes" w:date="2012-12-24T10:37:00Z">
        <w:r w:rsidR="00942800">
          <w:fldChar w:fldCharType="begin"/>
        </w:r>
        <w:r w:rsidR="00942800">
          <w:instrText xml:space="preserve"> REF _Ref322966459 \h </w:instrText>
        </w:r>
        <w:r w:rsidR="00942800">
          <w:fldChar w:fldCharType="separate"/>
        </w:r>
        <w:r w:rsidR="00942800">
          <w:t xml:space="preserve">Figure </w:t>
        </w:r>
        <w:r w:rsidR="00942800">
          <w:rPr>
            <w:noProof/>
          </w:rPr>
          <w:t>12</w:t>
        </w:r>
        <w:r w:rsidR="00942800">
          <w:fldChar w:fldCharType="end"/>
        </w:r>
        <w:r w:rsidR="00942800">
          <w:t xml:space="preserve"> </w:t>
        </w:r>
      </w:ins>
      <w:r w:rsidR="006F7812">
        <w:t>derives from a</w:t>
      </w:r>
      <w:r w:rsidR="002642B0">
        <w:t xml:space="preserve"> detailed </w:t>
      </w:r>
      <w:r>
        <w:t xml:space="preserve">terrain slope </w:t>
      </w:r>
      <w:r w:rsidR="002642B0">
        <w:t>case study</w:t>
      </w:r>
      <w:r w:rsidR="006F7812">
        <w:t xml:space="preserve"> reported in</w:t>
      </w:r>
      <w:r w:rsidR="002642B0">
        <w:t xml:space="preserve"> [</w:t>
      </w:r>
      <w:commentRangeStart w:id="103"/>
      <w:r w:rsidR="00432388">
        <w:rPr>
          <w:rStyle w:val="EndnoteReference"/>
        </w:rPr>
        <w:endnoteReference w:id="26"/>
      </w:r>
      <w:commentRangeEnd w:id="103"/>
      <w:r w:rsidR="00942800">
        <w:rPr>
          <w:rStyle w:val="CommentReference"/>
          <w:color w:val="auto"/>
        </w:rPr>
        <w:commentReference w:id="103"/>
      </w:r>
      <w:r w:rsidR="00432388">
        <w:t>]</w:t>
      </w:r>
      <w:r w:rsidR="006F7812">
        <w:t xml:space="preserve">. The derivation assumed that maximally sloped regions had larger </w:t>
      </w:r>
      <w:r w:rsidR="00880E08">
        <w:t xml:space="preserve">potential </w:t>
      </w:r>
      <w:r w:rsidR="006F7812">
        <w:t>energy</w:t>
      </w:r>
      <w:r w:rsidR="00880E08">
        <w:t xml:space="preserve"> and </w:t>
      </w:r>
      <w:r>
        <w:t>a maximum entropy (MaxEnt)</w:t>
      </w:r>
      <w:r w:rsidR="00880E08">
        <w:t xml:space="preserve"> statistical distribution would follow. The chart in </w:t>
      </w:r>
      <w:del w:id="104" w:author="steven.bankes" w:date="2012-12-24T10:37:00Z">
        <w:r w:rsidR="00B53A31" w:rsidDel="00942800">
          <w:fldChar w:fldCharType="begin"/>
        </w:r>
        <w:r w:rsidR="00880E08" w:rsidDel="00942800">
          <w:delInstrText xml:space="preserve"> REF _Ref322966459 \h </w:delInstrText>
        </w:r>
        <w:r w:rsidR="00B53A31" w:rsidDel="00942800">
          <w:fldChar w:fldCharType="separate"/>
        </w:r>
        <w:r w:rsidR="00C95D38" w:rsidDel="00942800">
          <w:delText xml:space="preserve">Figure </w:delText>
        </w:r>
        <w:r w:rsidR="00C95D38" w:rsidDel="00942800">
          <w:rPr>
            <w:noProof/>
          </w:rPr>
          <w:delText>11</w:delText>
        </w:r>
        <w:r w:rsidR="00B53A31" w:rsidDel="00942800">
          <w:fldChar w:fldCharType="end"/>
        </w:r>
        <w:r w:rsidR="00880E08" w:rsidDel="00942800">
          <w:delText xml:space="preserve">  </w:delText>
        </w:r>
      </w:del>
      <w:ins w:id="105" w:author="steven.bankes" w:date="2012-12-24T10:37:00Z">
        <w:r w:rsidR="00942800">
          <w:fldChar w:fldCharType="begin"/>
        </w:r>
        <w:r w:rsidR="00942800">
          <w:instrText xml:space="preserve"> REF _Ref322966459 \h </w:instrText>
        </w:r>
        <w:r w:rsidR="00942800">
          <w:fldChar w:fldCharType="separate"/>
        </w:r>
        <w:r w:rsidR="00942800">
          <w:t xml:space="preserve">Figure </w:t>
        </w:r>
        <w:r w:rsidR="00942800">
          <w:rPr>
            <w:noProof/>
          </w:rPr>
          <w:t>12</w:t>
        </w:r>
        <w:r w:rsidR="00942800">
          <w:fldChar w:fldCharType="end"/>
        </w:r>
        <w:r w:rsidR="00942800">
          <w:t xml:space="preserve">  </w:t>
        </w:r>
      </w:ins>
      <w:r w:rsidR="00880E08">
        <w:t xml:space="preserve">is from a single region and that of </w:t>
      </w:r>
      <w:del w:id="106" w:author="steven.bankes" w:date="2012-12-24T10:38:00Z">
        <w:r w:rsidR="00B53A31" w:rsidDel="00942800">
          <w:fldChar w:fldCharType="begin"/>
        </w:r>
        <w:r w:rsidR="00880E08" w:rsidDel="00942800">
          <w:delInstrText xml:space="preserve"> REF _Ref322966636 \h </w:delInstrText>
        </w:r>
        <w:r w:rsidR="00B53A31" w:rsidDel="00942800">
          <w:fldChar w:fldCharType="separate"/>
        </w:r>
        <w:r w:rsidR="00C95D38" w:rsidDel="00942800">
          <w:delText xml:space="preserve">Figure </w:delText>
        </w:r>
        <w:r w:rsidR="00C95D38" w:rsidDel="00942800">
          <w:rPr>
            <w:noProof/>
          </w:rPr>
          <w:delText>12</w:delText>
        </w:r>
        <w:r w:rsidR="00B53A31" w:rsidDel="00942800">
          <w:fldChar w:fldCharType="end"/>
        </w:r>
        <w:r w:rsidR="00880E08" w:rsidDel="00942800">
          <w:delText xml:space="preserve"> </w:delText>
        </w:r>
      </w:del>
      <w:ins w:id="107" w:author="steven.bankes" w:date="2012-12-24T10:38:00Z">
        <w:r w:rsidR="00942800">
          <w:fldChar w:fldCharType="begin"/>
        </w:r>
        <w:r w:rsidR="00942800">
          <w:instrText xml:space="preserve"> REF _Ref322966636 \h </w:instrText>
        </w:r>
        <w:r w:rsidR="00942800">
          <w:fldChar w:fldCharType="separate"/>
        </w:r>
        <w:r w:rsidR="00942800">
          <w:t xml:space="preserve">Figure </w:t>
        </w:r>
        <w:r w:rsidR="00942800">
          <w:t>1</w:t>
        </w:r>
        <w:r w:rsidR="00942800">
          <w:rPr>
            <w:noProof/>
          </w:rPr>
          <w:t>3</w:t>
        </w:r>
        <w:r w:rsidR="00942800">
          <w:fldChar w:fldCharType="end"/>
        </w:r>
        <w:r w:rsidR="00942800">
          <w:t xml:space="preserve"> </w:t>
        </w:r>
      </w:ins>
      <w:r w:rsidR="00880E08">
        <w:t xml:space="preserve">from the entire country.  The former </w:t>
      </w:r>
      <w:ins w:id="108" w:author="steven.bankes" w:date="2012-12-24T10:38:00Z">
        <w:r w:rsidR="00942800">
          <w:t xml:space="preserve">data </w:t>
        </w:r>
      </w:ins>
      <w:r w:rsidR="00880E08">
        <w:t xml:space="preserve">follows an exponential </w:t>
      </w:r>
      <w:ins w:id="109" w:author="steven.bankes" w:date="2012-12-24T10:38:00Z">
        <w:r w:rsidR="00942800">
          <w:t xml:space="preserve">distribution </w:t>
        </w:r>
      </w:ins>
      <w:r w:rsidR="00880E08">
        <w:t>and the</w:t>
      </w:r>
      <w:ins w:id="110" w:author="steven.bankes" w:date="2012-12-24T10:38:00Z">
        <w:r w:rsidR="00942800">
          <w:t xml:space="preserve"> </w:t>
        </w:r>
        <w:r w:rsidR="00942800">
          <w:t>latter</w:t>
        </w:r>
      </w:ins>
      <w:r w:rsidR="00880E08">
        <w:t xml:space="preserve"> super-statistical </w:t>
      </w:r>
      <w:del w:id="111" w:author="steven.bankes" w:date="2012-12-24T10:38:00Z">
        <w:r w:rsidR="00880E08" w:rsidDel="00942800">
          <w:delText xml:space="preserve">latter </w:delText>
        </w:r>
      </w:del>
      <w:ins w:id="112" w:author="steven.bankes" w:date="2012-12-24T10:38:00Z">
        <w:r w:rsidR="00942800">
          <w:t xml:space="preserve"> data </w:t>
        </w:r>
      </w:ins>
      <w:r w:rsidR="00880E08">
        <w:t>follows a Bessel</w:t>
      </w:r>
      <w:r>
        <w:t xml:space="preserve"> distribution</w:t>
      </w:r>
      <w:r w:rsidR="00880E08">
        <w:t>.</w:t>
      </w:r>
    </w:p>
    <w:p w:rsidR="002642B0" w:rsidRDefault="002642B0" w:rsidP="004B3741">
      <w:pPr>
        <w:pStyle w:val="Figure"/>
      </w:pPr>
      <w:r>
        <w:rPr>
          <w:noProof/>
        </w:rPr>
        <w:drawing>
          <wp:inline distT="0" distB="0" distL="0" distR="0">
            <wp:extent cx="3173730" cy="2386760"/>
            <wp:effectExtent l="19050" t="0" r="7620" b="0"/>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3171697" cy="2385231"/>
                    </a:xfrm>
                    <a:prstGeom prst="rect">
                      <a:avLst/>
                    </a:prstGeom>
                    <a:noFill/>
                    <a:ln w="9525">
                      <a:noFill/>
                      <a:miter lim="800000"/>
                      <a:headEnd/>
                      <a:tailEnd/>
                    </a:ln>
                  </pic:spPr>
                </pic:pic>
              </a:graphicData>
            </a:graphic>
          </wp:inline>
        </w:drawing>
      </w:r>
    </w:p>
    <w:p w:rsidR="002642B0" w:rsidRDefault="002642B0" w:rsidP="002642B0">
      <w:pPr>
        <w:pStyle w:val="Caption"/>
      </w:pPr>
      <w:bookmarkStart w:id="113" w:name="_Ref322966459"/>
      <w:r>
        <w:t xml:space="preserve">Figure </w:t>
      </w:r>
      <w:fldSimple w:instr=" SEQ Figure \* ARABIC ">
        <w:r w:rsidR="00E16C6D">
          <w:rPr>
            <w:noProof/>
          </w:rPr>
          <w:t>12</w:t>
        </w:r>
      </w:fldSimple>
      <w:bookmarkEnd w:id="113"/>
      <w:r w:rsidR="006F7812">
        <w:t xml:space="preserve"> : </w:t>
      </w:r>
      <w:r w:rsidR="00CD2DD9">
        <w:t>Probability density function</w:t>
      </w:r>
      <w:r w:rsidR="003D7334">
        <w:t xml:space="preserve"> of terrain slopes</w:t>
      </w:r>
      <w:r w:rsidR="00CD2DD9">
        <w:t xml:space="preserve"> for an isolated region</w:t>
      </w:r>
    </w:p>
    <w:p w:rsidR="002642B0" w:rsidRDefault="002642B0" w:rsidP="002642B0">
      <w:pPr>
        <w:pStyle w:val="Caption"/>
      </w:pPr>
    </w:p>
    <w:p w:rsidR="00880E08" w:rsidRDefault="002642B0" w:rsidP="004B3741">
      <w:pPr>
        <w:pStyle w:val="Figure"/>
      </w:pPr>
      <w:r>
        <w:rPr>
          <w:noProof/>
        </w:rPr>
        <w:lastRenderedPageBreak/>
        <w:drawing>
          <wp:inline distT="0" distB="0" distL="0" distR="0">
            <wp:extent cx="3836670" cy="2747764"/>
            <wp:effectExtent l="19050" t="0" r="0" b="0"/>
            <wp:docPr id="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3832963" cy="2745109"/>
                    </a:xfrm>
                    <a:prstGeom prst="rect">
                      <a:avLst/>
                    </a:prstGeom>
                    <a:noFill/>
                    <a:ln w="9525">
                      <a:noFill/>
                      <a:miter lim="800000"/>
                      <a:headEnd/>
                      <a:tailEnd/>
                    </a:ln>
                  </pic:spPr>
                </pic:pic>
              </a:graphicData>
            </a:graphic>
          </wp:inline>
        </w:drawing>
      </w:r>
    </w:p>
    <w:p w:rsidR="002642B0" w:rsidRDefault="00880E08" w:rsidP="00880E08">
      <w:pPr>
        <w:pStyle w:val="Caption"/>
      </w:pPr>
      <w:bookmarkStart w:id="114" w:name="_Ref322966636"/>
      <w:r>
        <w:t xml:space="preserve">Figure </w:t>
      </w:r>
      <w:fldSimple w:instr=" SEQ Figure \* ARABIC ">
        <w:r w:rsidR="00E16C6D">
          <w:rPr>
            <w:noProof/>
          </w:rPr>
          <w:t>13</w:t>
        </w:r>
      </w:fldSimple>
      <w:bookmarkEnd w:id="114"/>
      <w:r>
        <w:t xml:space="preserve"> :</w:t>
      </w:r>
      <w:r w:rsidR="00CD2DD9">
        <w:t xml:space="preserve"> Probability density function for a wide area</w:t>
      </w:r>
    </w:p>
    <w:p w:rsidR="002642B0" w:rsidRDefault="002642B0" w:rsidP="0041744C"/>
    <w:p w:rsidR="002642B0" w:rsidRDefault="002642B0" w:rsidP="0041744C"/>
    <w:p w:rsidR="00481484" w:rsidRPr="00E829FA" w:rsidRDefault="00481484" w:rsidP="00880E08">
      <w:pPr>
        <w:pStyle w:val="Heading1"/>
      </w:pPr>
      <w:r>
        <w:t>Coherent Terrain</w:t>
      </w:r>
      <w:r w:rsidRPr="00E829FA">
        <w:t xml:space="preserve"> </w:t>
      </w:r>
      <w:r>
        <w:t>S</w:t>
      </w:r>
      <w:r w:rsidRPr="00E829FA">
        <w:t>pectr</w:t>
      </w:r>
      <w:r>
        <w:t>a</w:t>
      </w:r>
    </w:p>
    <w:p w:rsidR="00432388" w:rsidRDefault="00481484" w:rsidP="00CD2DD9">
      <w:pPr>
        <w:pStyle w:val="BodyAfterHead"/>
      </w:pPr>
      <w:r>
        <w:t xml:space="preserve">Coherent terrain </w:t>
      </w:r>
      <w:r w:rsidRPr="00CD2DD9">
        <w:t>spectra</w:t>
      </w:r>
      <w:r>
        <w:t xml:space="preserve"> exist on a much shorter scale.</w:t>
      </w:r>
      <w:r w:rsidR="00CD2DD9">
        <w:t xml:space="preserve"> The objective is to model the fine terrain, both random roughness as described in </w:t>
      </w:r>
      <w:r w:rsidR="00B53A31">
        <w:fldChar w:fldCharType="begin"/>
      </w:r>
      <w:r w:rsidR="00CD2DD9">
        <w:instrText xml:space="preserve"> REF _Ref322691378 \h </w:instrText>
      </w:r>
      <w:r w:rsidR="00B53A31">
        <w:fldChar w:fldCharType="separate"/>
      </w:r>
      <w:r w:rsidR="00C95D38">
        <w:t xml:space="preserve">Figure </w:t>
      </w:r>
      <w:r w:rsidR="00C95D38">
        <w:rPr>
          <w:noProof/>
        </w:rPr>
        <w:t>4</w:t>
      </w:r>
      <w:r w:rsidR="00B53A31">
        <w:fldChar w:fldCharType="end"/>
      </w:r>
      <w:r w:rsidR="007F0EC9">
        <w:t>,</w:t>
      </w:r>
      <w:r w:rsidR="00CD2DD9">
        <w:t xml:space="preserve"> and more periodic features such as cobblestones</w:t>
      </w:r>
      <w:r w:rsidR="00432388">
        <w:rPr>
          <w:rStyle w:val="EndnoteReference"/>
        </w:rPr>
        <w:endnoteReference w:id="27"/>
      </w:r>
      <w:r w:rsidR="00432388">
        <w:t xml:space="preserve"> </w:t>
      </w:r>
      <w:r w:rsidR="00CD2DD9">
        <w:t>and washboard</w:t>
      </w:r>
      <w:r w:rsidR="00432388">
        <w:rPr>
          <w:rStyle w:val="EndnoteReference"/>
        </w:rPr>
        <w:endnoteReference w:id="28"/>
      </w:r>
      <w:r w:rsidR="00432388">
        <w:t xml:space="preserve"> </w:t>
      </w:r>
      <w:r w:rsidR="00CD2DD9">
        <w:t xml:space="preserve">as shown in </w:t>
      </w:r>
      <w:del w:id="115" w:author="steven.bankes" w:date="2012-12-24T10:41:00Z">
        <w:r w:rsidR="00B53A31" w:rsidDel="00ED43BA">
          <w:fldChar w:fldCharType="begin"/>
        </w:r>
        <w:r w:rsidR="00CD2DD9" w:rsidDel="00ED43BA">
          <w:delInstrText xml:space="preserve"> REF _Ref322969441 \h </w:delInstrText>
        </w:r>
        <w:r w:rsidR="00B53A31" w:rsidDel="00ED43BA">
          <w:fldChar w:fldCharType="separate"/>
        </w:r>
        <w:r w:rsidR="00C95D38" w:rsidDel="00ED43BA">
          <w:delText xml:space="preserve">Figure </w:delText>
        </w:r>
        <w:r w:rsidR="00C95D38" w:rsidDel="00ED43BA">
          <w:rPr>
            <w:noProof/>
          </w:rPr>
          <w:delText>13</w:delText>
        </w:r>
        <w:r w:rsidR="00B53A31" w:rsidDel="00ED43BA">
          <w:fldChar w:fldCharType="end"/>
        </w:r>
        <w:r w:rsidR="00CD2DD9" w:rsidDel="00ED43BA">
          <w:delText xml:space="preserve"> </w:delText>
        </w:r>
      </w:del>
      <w:ins w:id="116" w:author="steven.bankes" w:date="2012-12-24T10:41:00Z">
        <w:r w:rsidR="00ED43BA">
          <w:fldChar w:fldCharType="begin"/>
        </w:r>
        <w:r w:rsidR="00ED43BA">
          <w:instrText xml:space="preserve"> REF _Ref322969441 \h </w:instrText>
        </w:r>
        <w:r w:rsidR="00ED43BA">
          <w:fldChar w:fldCharType="separate"/>
        </w:r>
        <w:r w:rsidR="00ED43BA">
          <w:t xml:space="preserve">Figure </w:t>
        </w:r>
        <w:r w:rsidR="00ED43BA">
          <w:rPr>
            <w:noProof/>
          </w:rPr>
          <w:t>14</w:t>
        </w:r>
        <w:r w:rsidR="00ED43BA">
          <w:fldChar w:fldCharType="end"/>
        </w:r>
        <w:r w:rsidR="00ED43BA">
          <w:t xml:space="preserve"> </w:t>
        </w:r>
      </w:ins>
      <w:r w:rsidR="00CD2DD9">
        <w:t>below:</w:t>
      </w:r>
      <w:r w:rsidR="00432388">
        <w:rPr>
          <w:rStyle w:val="EndnoteReference"/>
        </w:rPr>
        <w:endnoteReference w:id="29"/>
      </w:r>
    </w:p>
    <w:p w:rsidR="002543ED" w:rsidRDefault="006F020C" w:rsidP="004B3741">
      <w:pPr>
        <w:pStyle w:val="Figure"/>
      </w:pPr>
      <w:r>
        <w:rPr>
          <w:noProof/>
        </w:rPr>
        <w:drawing>
          <wp:inline distT="0" distB="0" distL="0" distR="0">
            <wp:extent cx="3549652" cy="1981200"/>
            <wp:effectExtent l="57150" t="19050" r="12698"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6F020C" w:rsidRDefault="002543ED" w:rsidP="00CD2DD9">
      <w:pPr>
        <w:pStyle w:val="Caption"/>
      </w:pPr>
      <w:bookmarkStart w:id="117" w:name="_Ref322969441"/>
      <w:r>
        <w:t xml:space="preserve">Figure </w:t>
      </w:r>
      <w:fldSimple w:instr=" SEQ Figure \* ARABIC ">
        <w:r w:rsidR="00E16C6D">
          <w:rPr>
            <w:noProof/>
          </w:rPr>
          <w:t>14</w:t>
        </w:r>
      </w:fldSimple>
      <w:bookmarkEnd w:id="117"/>
      <w:r w:rsidR="00880E08">
        <w:t xml:space="preserve">: </w:t>
      </w:r>
      <w:r w:rsidR="0052593E">
        <w:t>(left) Cobblestone test track and (right) Washboard test track</w:t>
      </w:r>
    </w:p>
    <w:p w:rsidR="006F020C" w:rsidRDefault="00CD2DD9" w:rsidP="00CD2DD9">
      <w:pPr>
        <w:pStyle w:val="Body"/>
      </w:pPr>
      <w:r>
        <w:t xml:space="preserve">Mercedes-Benz test track data used in </w:t>
      </w:r>
      <w:r w:rsidR="00B53A31">
        <w:fldChar w:fldCharType="begin"/>
      </w:r>
      <w:r>
        <w:instrText xml:space="preserve"> REF _Ref322691378 \h </w:instrText>
      </w:r>
      <w:r w:rsidR="00B53A31">
        <w:fldChar w:fldCharType="separate"/>
      </w:r>
      <w:r w:rsidR="00C95D38">
        <w:t xml:space="preserve">Figure </w:t>
      </w:r>
      <w:r w:rsidR="00C95D38">
        <w:rPr>
          <w:noProof/>
        </w:rPr>
        <w:t>4</w:t>
      </w:r>
      <w:r w:rsidR="00B53A31">
        <w:fldChar w:fldCharType="end"/>
      </w:r>
      <w:r>
        <w:t xml:space="preserve"> was also </w:t>
      </w:r>
      <w:r w:rsidR="007F0EC9">
        <w:t>applied to</w:t>
      </w:r>
      <w:r>
        <w:t xml:space="preserve"> a particular style of road cobblestone paving known as </w:t>
      </w:r>
      <w:r w:rsidRPr="00CD2DD9">
        <w:rPr>
          <w:i/>
        </w:rPr>
        <w:t>Be</w:t>
      </w:r>
      <w:r>
        <w:rPr>
          <w:i/>
        </w:rPr>
        <w:t>l</w:t>
      </w:r>
      <w:r w:rsidRPr="00CD2DD9">
        <w:rPr>
          <w:i/>
        </w:rPr>
        <w:t>gian Block</w:t>
      </w:r>
      <w:r>
        <w:t xml:space="preserve">.  This data was supplied in </w:t>
      </w:r>
      <w:r w:rsidRPr="00CD2DD9">
        <w:rPr>
          <w:i/>
        </w:rPr>
        <w:t>OpenCRG</w:t>
      </w:r>
      <w:r>
        <w:t xml:space="preserve"> format,</w:t>
      </w:r>
      <w:r w:rsidR="00432388">
        <w:rPr>
          <w:rStyle w:val="EndnoteReference"/>
        </w:rPr>
        <w:endnoteReference w:id="30"/>
      </w:r>
      <w:r w:rsidR="00432388">
        <w:t xml:space="preserve"> </w:t>
      </w:r>
      <w:r>
        <w:t xml:space="preserve">and covered the track shown in the Google Earth snapshot shown below in </w:t>
      </w:r>
      <w:del w:id="118" w:author="steven.bankes" w:date="2012-12-24T10:43:00Z">
        <w:r w:rsidR="00B53A31" w:rsidDel="00B80110">
          <w:fldChar w:fldCharType="begin"/>
        </w:r>
        <w:r w:rsidDel="00B80110">
          <w:delInstrText xml:space="preserve"> REF _Ref322969699 \h </w:delInstrText>
        </w:r>
        <w:r w:rsidR="00B53A31" w:rsidDel="00B80110">
          <w:fldChar w:fldCharType="separate"/>
        </w:r>
        <w:r w:rsidR="00C95D38" w:rsidDel="00B80110">
          <w:delText xml:space="preserve">Figure </w:delText>
        </w:r>
        <w:r w:rsidR="00C95D38" w:rsidDel="00B80110">
          <w:rPr>
            <w:noProof/>
          </w:rPr>
          <w:delText>14</w:delText>
        </w:r>
        <w:r w:rsidR="00B53A31" w:rsidDel="00B80110">
          <w:fldChar w:fldCharType="end"/>
        </w:r>
      </w:del>
      <w:ins w:id="119" w:author="steven.bankes" w:date="2012-12-24T10:43:00Z">
        <w:r w:rsidR="00B80110">
          <w:t>Figure 15.</w:t>
        </w:r>
      </w:ins>
    </w:p>
    <w:p w:rsidR="006F020C" w:rsidRDefault="006F020C" w:rsidP="004B3741">
      <w:pPr>
        <w:pStyle w:val="Figure"/>
      </w:pPr>
      <w:r w:rsidRPr="006F020C">
        <w:rPr>
          <w:noProof/>
        </w:rPr>
        <w:lastRenderedPageBreak/>
        <w:drawing>
          <wp:inline distT="0" distB="0" distL="0" distR="0">
            <wp:extent cx="3603114" cy="1931670"/>
            <wp:effectExtent l="0" t="19050" r="73536" b="4953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6"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6F020C" w:rsidRDefault="006F020C" w:rsidP="006F020C">
      <w:pPr>
        <w:pStyle w:val="Caption"/>
      </w:pPr>
      <w:bookmarkStart w:id="120" w:name="_Ref322969699"/>
      <w:r>
        <w:t xml:space="preserve">Figure </w:t>
      </w:r>
      <w:fldSimple w:instr=" SEQ Figure \* ARABIC ">
        <w:r w:rsidR="00E16C6D">
          <w:rPr>
            <w:noProof/>
          </w:rPr>
          <w:t>15</w:t>
        </w:r>
      </w:fldSimple>
      <w:bookmarkEnd w:id="120"/>
      <w:r>
        <w:t>:</w:t>
      </w:r>
      <w:r w:rsidR="0052593E">
        <w:t xml:space="preserve"> The OpenCRG terrain format features a header which indicates the geospatial location of the data set. This </w:t>
      </w:r>
      <w:r w:rsidR="007F0EC9">
        <w:t xml:space="preserve">winding </w:t>
      </w:r>
      <w:r w:rsidR="0052593E">
        <w:t>Belgian Block course was located underneath an overpass on the Mercedes-Benz campus in Stuttgart</w:t>
      </w:r>
      <w:r w:rsidR="007F0EC9">
        <w:t>, with the start of the path indicated by the green arrow</w:t>
      </w:r>
      <w:r w:rsidR="0052593E">
        <w:t>.</w:t>
      </w:r>
    </w:p>
    <w:p w:rsidR="00481484" w:rsidRDefault="0052593E" w:rsidP="0052593E">
      <w:pPr>
        <w:pStyle w:val="Body"/>
      </w:pPr>
      <w:r>
        <w:t xml:space="preserve">A typical one-dimensional profile trace is shown below in </w:t>
      </w:r>
      <w:del w:id="121" w:author="steven.bankes" w:date="2012-12-24T10:44:00Z">
        <w:r w:rsidR="00B53A31" w:rsidDel="0081186A">
          <w:fldChar w:fldCharType="begin"/>
        </w:r>
        <w:r w:rsidDel="0081186A">
          <w:delInstrText xml:space="preserve"> REF _Ref322969899 \h </w:delInstrText>
        </w:r>
        <w:r w:rsidR="00B53A31" w:rsidDel="0081186A">
          <w:fldChar w:fldCharType="separate"/>
        </w:r>
        <w:r w:rsidR="00C95D38" w:rsidDel="0081186A">
          <w:delText xml:space="preserve">Figure </w:delText>
        </w:r>
        <w:r w:rsidR="00C95D38" w:rsidDel="0081186A">
          <w:rPr>
            <w:noProof/>
          </w:rPr>
          <w:delText>15</w:delText>
        </w:r>
        <w:r w:rsidR="00B53A31" w:rsidDel="0081186A">
          <w:fldChar w:fldCharType="end"/>
        </w:r>
      </w:del>
      <w:ins w:id="122" w:author="steven.bankes" w:date="2012-12-24T10:44:00Z">
        <w:r w:rsidR="0081186A">
          <w:fldChar w:fldCharType="begin"/>
        </w:r>
        <w:r w:rsidR="0081186A">
          <w:instrText xml:space="preserve"> REF _Ref322969899 \h </w:instrText>
        </w:r>
        <w:r w:rsidR="0081186A">
          <w:fldChar w:fldCharType="separate"/>
        </w:r>
        <w:r w:rsidR="0081186A">
          <w:t xml:space="preserve">Figure </w:t>
        </w:r>
        <w:r w:rsidR="0081186A">
          <w:rPr>
            <w:noProof/>
          </w:rPr>
          <w:t>16</w:t>
        </w:r>
        <w:r w:rsidR="0081186A">
          <w:fldChar w:fldCharType="end"/>
        </w:r>
      </w:ins>
      <w:r>
        <w:t>. Clearly visible are two levels of terrain variability. One variation on the order of 10 cm height contributes to swales on the test track and the other, a fine-grained roughness on the order of 1 cm, are caused by the cobblestone blocks themselves.</w:t>
      </w:r>
    </w:p>
    <w:p w:rsidR="00481484" w:rsidRDefault="00481484" w:rsidP="004B3741">
      <w:pPr>
        <w:pStyle w:val="Figure"/>
      </w:pPr>
      <w:r>
        <w:rPr>
          <w:noProof/>
        </w:rPr>
        <w:drawing>
          <wp:inline distT="0" distB="0" distL="0" distR="0">
            <wp:extent cx="4278630" cy="2197134"/>
            <wp:effectExtent l="19050" t="0" r="762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481484" w:rsidRDefault="00481484" w:rsidP="00481484">
      <w:pPr>
        <w:pStyle w:val="Caption"/>
      </w:pPr>
      <w:bookmarkStart w:id="123" w:name="_Ref322969899"/>
      <w:r>
        <w:t xml:space="preserve">Figure </w:t>
      </w:r>
      <w:fldSimple w:instr=" SEQ Figure \* ARABIC ">
        <w:r w:rsidR="00E16C6D">
          <w:rPr>
            <w:noProof/>
          </w:rPr>
          <w:t>16</w:t>
        </w:r>
      </w:fldSimple>
      <w:bookmarkEnd w:id="123"/>
      <w:r>
        <w:t>:</w:t>
      </w:r>
      <w:r w:rsidR="0052593E">
        <w:t xml:space="preserve"> A profile trace along a short path of the test track indicates the roughness.</w:t>
      </w:r>
    </w:p>
    <w:p w:rsidR="00481484" w:rsidRDefault="0052593E" w:rsidP="00481484">
      <w:pPr>
        <w:pStyle w:val="Body"/>
      </w:pPr>
      <w:r>
        <w:t xml:space="preserve">The fine resolution of the data is shown in </w:t>
      </w:r>
      <w:del w:id="124" w:author="steven.bankes" w:date="2012-12-24T10:44:00Z">
        <w:r w:rsidR="00B53A31" w:rsidDel="0081186A">
          <w:fldChar w:fldCharType="begin"/>
        </w:r>
        <w:r w:rsidDel="0081186A">
          <w:delInstrText xml:space="preserve"> REF _Ref322970194 \h </w:delInstrText>
        </w:r>
        <w:r w:rsidR="00B53A31" w:rsidDel="0081186A">
          <w:fldChar w:fldCharType="separate"/>
        </w:r>
        <w:r w:rsidR="00C95D38" w:rsidDel="0081186A">
          <w:delText xml:space="preserve">Figure </w:delText>
        </w:r>
        <w:r w:rsidR="00C95D38" w:rsidDel="0081186A">
          <w:rPr>
            <w:noProof/>
          </w:rPr>
          <w:delText>16</w:delText>
        </w:r>
        <w:r w:rsidR="00B53A31" w:rsidDel="0081186A">
          <w:fldChar w:fldCharType="end"/>
        </w:r>
      </w:del>
      <w:ins w:id="125" w:author="steven.bankes" w:date="2012-12-24T10:44:00Z">
        <w:r w:rsidR="0081186A">
          <w:fldChar w:fldCharType="begin"/>
        </w:r>
        <w:r w:rsidR="0081186A">
          <w:instrText xml:space="preserve"> REF _Ref322970194 \h </w:instrText>
        </w:r>
        <w:r w:rsidR="0081186A">
          <w:fldChar w:fldCharType="separate"/>
        </w:r>
        <w:r w:rsidR="0081186A">
          <w:t xml:space="preserve">Figure </w:t>
        </w:r>
        <w:r w:rsidR="0081186A">
          <w:rPr>
            <w:noProof/>
          </w:rPr>
          <w:t>17</w:t>
        </w:r>
        <w:r w:rsidR="0081186A">
          <w:fldChar w:fldCharType="end"/>
        </w:r>
      </w:ins>
      <w:r>
        <w:t xml:space="preserve">, which is on the order of 1 cm in the lateral dimension. </w:t>
      </w:r>
    </w:p>
    <w:p w:rsidR="00481484" w:rsidRDefault="00481484" w:rsidP="00481484">
      <w:pPr>
        <w:pStyle w:val="Caption"/>
        <w:keepNext/>
      </w:pPr>
      <w:r>
        <w:rPr>
          <w:i w:val="0"/>
          <w:noProof/>
        </w:rPr>
        <w:lastRenderedPageBreak/>
        <w:drawing>
          <wp:inline distT="0" distB="0" distL="0" distR="0">
            <wp:extent cx="3150870" cy="2127610"/>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481484" w:rsidRDefault="00481484" w:rsidP="00481484">
      <w:pPr>
        <w:pStyle w:val="Caption"/>
      </w:pPr>
      <w:bookmarkStart w:id="126" w:name="_Ref322970194"/>
      <w:r>
        <w:t xml:space="preserve">Figure </w:t>
      </w:r>
      <w:fldSimple w:instr=" SEQ Figure \* ARABIC ">
        <w:r w:rsidR="00E16C6D">
          <w:rPr>
            <w:noProof/>
          </w:rPr>
          <w:t>17</w:t>
        </w:r>
      </w:fldSimple>
      <w:bookmarkEnd w:id="126"/>
      <w:r>
        <w:t xml:space="preserve"> :</w:t>
      </w:r>
      <w:r w:rsidR="0052593E">
        <w:t xml:space="preserve"> A very short profile along the test track showing the Belgian Block variability.</w:t>
      </w:r>
    </w:p>
    <w:p w:rsidR="00B66843" w:rsidRDefault="0076178A" w:rsidP="004B3741">
      <w:pPr>
        <w:pStyle w:val="Body"/>
      </w:pPr>
      <w:r>
        <w:t xml:space="preserve">The PSD calculated for this course is shown in </w:t>
      </w:r>
      <w:del w:id="127" w:author="steven.bankes" w:date="2012-12-24T10:44:00Z">
        <w:r w:rsidR="00B53A31" w:rsidDel="0081186A">
          <w:fldChar w:fldCharType="begin"/>
        </w:r>
        <w:r w:rsidDel="0081186A">
          <w:delInstrText xml:space="preserve"> REF _Ref322970688 \h </w:delInstrText>
        </w:r>
        <w:r w:rsidR="00B53A31" w:rsidDel="0081186A">
          <w:fldChar w:fldCharType="separate"/>
        </w:r>
        <w:r w:rsidR="00C95D38" w:rsidDel="0081186A">
          <w:delText xml:space="preserve">Figure </w:delText>
        </w:r>
        <w:r w:rsidR="00C95D38" w:rsidDel="0081186A">
          <w:rPr>
            <w:noProof/>
          </w:rPr>
          <w:delText>17</w:delText>
        </w:r>
        <w:r w:rsidR="00B53A31" w:rsidDel="0081186A">
          <w:fldChar w:fldCharType="end"/>
        </w:r>
      </w:del>
      <w:ins w:id="128" w:author="steven.bankes" w:date="2012-12-24T10:44:00Z">
        <w:r w:rsidR="0081186A">
          <w:fldChar w:fldCharType="begin"/>
        </w:r>
        <w:r w:rsidR="0081186A">
          <w:instrText xml:space="preserve"> REF _Ref322970688 \h </w:instrText>
        </w:r>
        <w:r w:rsidR="0081186A">
          <w:fldChar w:fldCharType="separate"/>
        </w:r>
        <w:r w:rsidR="0081186A">
          <w:t xml:space="preserve">Figure </w:t>
        </w:r>
        <w:r w:rsidR="0081186A">
          <w:rPr>
            <w:noProof/>
          </w:rPr>
          <w:t>18</w:t>
        </w:r>
        <w:r w:rsidR="0081186A">
          <w:fldChar w:fldCharType="end"/>
        </w:r>
      </w:ins>
      <w:r>
        <w:t xml:space="preserve">. Although the harmonics are not as striking as that shown for the aquatic wave PSD of </w:t>
      </w:r>
      <w:r w:rsidR="00B53A31">
        <w:fldChar w:fldCharType="begin"/>
      </w:r>
      <w:r>
        <w:instrText xml:space="preserve"> REF _Ref322948518 \h </w:instrText>
      </w:r>
      <w:r w:rsidR="00B53A31">
        <w:fldChar w:fldCharType="separate"/>
      </w:r>
      <w:r w:rsidR="00C95D38">
        <w:t xml:space="preserve">Figure </w:t>
      </w:r>
      <w:r w:rsidR="00C95D38">
        <w:rPr>
          <w:noProof/>
        </w:rPr>
        <w:t>9</w:t>
      </w:r>
      <w:r w:rsidR="00B53A31">
        <w:fldChar w:fldCharType="end"/>
      </w:r>
      <w:r>
        <w:t>, their positions correlate well with a model of the terrain consisting of varying degrees of order</w:t>
      </w:r>
      <w:r w:rsidR="00B66843">
        <w:t xml:space="preserve"> (shown by the blue curve)</w:t>
      </w:r>
      <w:r>
        <w:t>.  The low-frequency odd harmonics correspond to washboard-like swales</w:t>
      </w:r>
      <w:r w:rsidR="00B66843">
        <w:t xml:space="preserve"> on the order of 1.5 meters. These are odd-harmonics because they show a tendency to an asymmetric slant or tilt. The higher frequency even harmonics are caused by the Belgian block perturbations which are about 10 cm in lateral spacing. </w:t>
      </w:r>
    </w:p>
    <w:p w:rsidR="006E257D" w:rsidRDefault="00B66843"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B66843" w:rsidRDefault="00B66843" w:rsidP="004B3741">
      <w:pPr>
        <w:pStyle w:val="Body"/>
      </w:pPr>
      <w:r>
        <w:t>The idea of using a superposition of various</w:t>
      </w:r>
      <w:r w:rsidR="009C5E3B">
        <w:t xml:space="preserve"> profiles from </w:t>
      </w:r>
      <w:r w:rsidR="009C5E3B" w:rsidRPr="009C5E3B">
        <w:rPr>
          <w:b/>
        </w:rPr>
        <w:t xml:space="preserve">Equation </w:t>
      </w:r>
      <w:r w:rsidR="00463405">
        <w:rPr>
          <w:b/>
        </w:rPr>
        <w:t>7</w:t>
      </w:r>
      <w:r w:rsidR="009C5E3B">
        <w:t xml:space="preserve"> </w:t>
      </w:r>
      <w:r>
        <w:t>makes sense since the various periodicities have very little mutual coherence</w:t>
      </w:r>
      <w:r w:rsidR="00C04A7A">
        <w:t>, and the pair correlations are additive in contributing to the power spectrum</w:t>
      </w:r>
      <w:r>
        <w:t>.</w:t>
      </w:r>
    </w:p>
    <w:p w:rsidR="00B66843" w:rsidRDefault="00B66843" w:rsidP="004B3741">
      <w:pPr>
        <w:pStyle w:val="Body"/>
      </w:pPr>
    </w:p>
    <w:p w:rsidR="006E257D" w:rsidRDefault="006E257D" w:rsidP="004B3741">
      <w:pPr>
        <w:pStyle w:val="Figure"/>
      </w:pPr>
      <w:r>
        <w:rPr>
          <w:noProof/>
        </w:rPr>
        <w:lastRenderedPageBreak/>
        <w:drawing>
          <wp:inline distT="0" distB="0" distL="0" distR="0">
            <wp:extent cx="5360670" cy="3746608"/>
            <wp:effectExtent l="0" t="19050" r="68580" b="6339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744C" w:rsidRDefault="006E257D" w:rsidP="006E257D">
      <w:pPr>
        <w:pStyle w:val="Caption"/>
      </w:pPr>
      <w:bookmarkStart w:id="129" w:name="_Ref322970688"/>
      <w:r>
        <w:t xml:space="preserve">Figure </w:t>
      </w:r>
      <w:fldSimple w:instr=" SEQ Figure \* ARABIC ">
        <w:r w:rsidR="00E16C6D">
          <w:rPr>
            <w:noProof/>
          </w:rPr>
          <w:t>18</w:t>
        </w:r>
      </w:fldSimple>
      <w:bookmarkEnd w:id="129"/>
      <w:r>
        <w:t>:</w:t>
      </w:r>
      <w:r w:rsidR="0052593E">
        <w:t xml:space="preserve"> A model fit to the Belgian Block</w:t>
      </w:r>
      <w:r w:rsidR="00E239CC">
        <w:t xml:space="preserve"> course PSD</w:t>
      </w:r>
      <w:r w:rsidR="0052593E">
        <w:t>.</w:t>
      </w:r>
      <w:r w:rsidR="00B44021">
        <w:t xml:space="preserve"> A rich variety of surface textures can be gleaned from the harmonics. At high wavenumbers, a change in slope is detected, likely due to a smoothing spatial filter applied </w:t>
      </w:r>
      <w:r w:rsidR="00C04A7A">
        <w:t>to the fine terrain relief</w:t>
      </w:r>
      <w:r w:rsidR="00B44021">
        <w:t xml:space="preserve"> and partly due to interpolation for the OpenCRG data set</w:t>
      </w:r>
    </w:p>
    <w:p w:rsidR="00B44021" w:rsidRDefault="00B44021" w:rsidP="00B66843">
      <w:pPr>
        <w:pStyle w:val="Body"/>
      </w:pPr>
      <w:r>
        <w:t>For the Belgian block course, the data was not detrended prior to computing a spectrum. A slight tilt does exist in the</w:t>
      </w:r>
      <w:r w:rsidR="00C04A7A">
        <w:t xml:space="preserve"> data as can be gleaned from</w:t>
      </w:r>
      <w:r>
        <w:t xml:space="preserve"> </w:t>
      </w:r>
      <w:del w:id="130" w:author="steven.bankes" w:date="2012-12-24T10:48:00Z">
        <w:r w:rsidR="00B53A31" w:rsidDel="00EB2BFE">
          <w:fldChar w:fldCharType="begin"/>
        </w:r>
        <w:r w:rsidDel="00EB2BFE">
          <w:delInstrText xml:space="preserve"> REF _Ref324428775 \h </w:delInstrText>
        </w:r>
        <w:r w:rsidR="00B53A31" w:rsidDel="00EB2BFE">
          <w:fldChar w:fldCharType="separate"/>
        </w:r>
        <w:r w:rsidR="00C95D38" w:rsidDel="00EB2BFE">
          <w:delText xml:space="preserve">Figure </w:delText>
        </w:r>
        <w:r w:rsidR="00C95D38" w:rsidDel="00EB2BFE">
          <w:rPr>
            <w:noProof/>
          </w:rPr>
          <w:delText>18</w:delText>
        </w:r>
        <w:r w:rsidR="00B53A31" w:rsidDel="00EB2BFE">
          <w:fldChar w:fldCharType="end"/>
        </w:r>
      </w:del>
      <w:ins w:id="131" w:author="steven.bankes" w:date="2012-12-24T10:48:00Z">
        <w:r w:rsidR="00EB2BFE">
          <w:fldChar w:fldCharType="begin"/>
        </w:r>
        <w:r w:rsidR="00EB2BFE">
          <w:instrText xml:space="preserve"> REF _Ref324428775 \h </w:instrText>
        </w:r>
        <w:r w:rsidR="00EB2BFE">
          <w:fldChar w:fldCharType="separate"/>
        </w:r>
        <w:r w:rsidR="00EB2BFE">
          <w:t xml:space="preserve">Figure </w:t>
        </w:r>
        <w:r w:rsidR="00EB2BFE">
          <w:rPr>
            <w:noProof/>
          </w:rPr>
          <w:t>19</w:t>
        </w:r>
        <w:r w:rsidR="00EB2BFE">
          <w:fldChar w:fldCharType="end"/>
        </w:r>
      </w:ins>
      <w:r w:rsidR="00366FF0">
        <w:t>, where several sections of 2D Fourier Transform PSD’s for simulated (left and right) and real (center) terrains</w:t>
      </w:r>
      <w:r w:rsidR="00C04A7A">
        <w:t xml:space="preserve">. The general approach of treating both the </w:t>
      </w:r>
      <w:r w:rsidR="00C04A7A" w:rsidRPr="00C04A7A">
        <w:rPr>
          <w:i/>
        </w:rPr>
        <w:t>Z</w:t>
      </w:r>
      <w:r w:rsidR="00C04A7A">
        <w:t xml:space="preserve"> and </w:t>
      </w:r>
      <w:r w:rsidR="00C04A7A" w:rsidRPr="00C04A7A">
        <w:rPr>
          <w:i/>
        </w:rPr>
        <w:t>X</w:t>
      </w:r>
      <w:r w:rsidR="00C04A7A">
        <w:t xml:space="preserve"> dimensions in a full power spectrum </w:t>
      </w:r>
      <w:r w:rsidR="00B56BF5">
        <w:t>allows us to sensitively test for stepped or staircase surfaces.</w:t>
      </w:r>
      <w:r w:rsidR="00366FF0">
        <w:t xml:space="preserve"> </w:t>
      </w:r>
    </w:p>
    <w:p w:rsidR="00B44021" w:rsidRDefault="00B44021" w:rsidP="00B56BF5">
      <w:pPr>
        <w:pStyle w:val="Figure"/>
      </w:pPr>
      <w:r>
        <w:rPr>
          <w:noProof/>
        </w:rPr>
        <w:drawing>
          <wp:inline distT="0" distB="0" distL="0" distR="0">
            <wp:extent cx="5943600" cy="1804670"/>
            <wp:effectExtent l="19050" t="0" r="0" b="0"/>
            <wp:docPr id="23"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30" cstate="print"/>
                    <a:stretch>
                      <a:fillRect/>
                    </a:stretch>
                  </pic:blipFill>
                  <pic:spPr>
                    <a:xfrm>
                      <a:off x="0" y="0"/>
                      <a:ext cx="5943600" cy="1804670"/>
                    </a:xfrm>
                    <a:prstGeom prst="rect">
                      <a:avLst/>
                    </a:prstGeom>
                  </pic:spPr>
                </pic:pic>
              </a:graphicData>
            </a:graphic>
          </wp:inline>
        </w:drawing>
      </w:r>
    </w:p>
    <w:p w:rsidR="00B44021" w:rsidRDefault="00B44021" w:rsidP="00B44021">
      <w:pPr>
        <w:pStyle w:val="Caption"/>
        <w:jc w:val="left"/>
      </w:pPr>
      <w:bookmarkStart w:id="132" w:name="_Ref324428775"/>
      <w:r>
        <w:t xml:space="preserve">Figure </w:t>
      </w:r>
      <w:fldSimple w:instr=" SEQ Figure \* ARABIC ">
        <w:r w:rsidR="00E16C6D">
          <w:rPr>
            <w:noProof/>
          </w:rPr>
          <w:t>19</w:t>
        </w:r>
      </w:fldSimple>
      <w:bookmarkEnd w:id="132"/>
      <w:r>
        <w:t>: Using the full 2D power spectrum, we can discern subtle changes in slope from any staircase pattern</w:t>
      </w:r>
      <w:r w:rsidR="00C04A7A">
        <w:t xml:space="preserve"> by looking at slanted texture</w:t>
      </w:r>
      <w:r>
        <w:t xml:space="preserve">. </w:t>
      </w:r>
      <w:r w:rsidR="00C04A7A">
        <w:t xml:space="preserve"> The center is the real data, and the two side maps show a slightly higher slope (left) and a slightly lower slope (right). </w:t>
      </w:r>
      <w:r w:rsidR="00366FF0">
        <w:t xml:space="preserve">  The logarithm was taken of the PSD after the transform was multiplied by S</w:t>
      </w:r>
      <w:r w:rsidR="00366FF0" w:rsidRPr="00BC504C">
        <w:rPr>
          <w:vertAlign w:val="subscript"/>
        </w:rPr>
        <w:t>x</w:t>
      </w:r>
      <w:r w:rsidR="00366FF0" w:rsidRPr="00BC504C">
        <w:rPr>
          <w:vertAlign w:val="superscript"/>
        </w:rPr>
        <w:t>2</w:t>
      </w:r>
      <w:r w:rsidR="00366FF0">
        <w:t xml:space="preserve"> and S</w:t>
      </w:r>
      <w:r w:rsidR="00366FF0" w:rsidRPr="00BC504C">
        <w:rPr>
          <w:vertAlign w:val="subscript"/>
        </w:rPr>
        <w:t>z</w:t>
      </w:r>
      <w:r w:rsidR="00366FF0" w:rsidRPr="00BC504C">
        <w:rPr>
          <w:vertAlign w:val="superscript"/>
        </w:rPr>
        <w:t>2</w:t>
      </w:r>
    </w:p>
    <w:p w:rsidR="00B56BF5" w:rsidRDefault="008D4BA8" w:rsidP="00B66843">
      <w:pPr>
        <w:pStyle w:val="Body"/>
      </w:pPr>
      <w:r>
        <w:lastRenderedPageBreak/>
        <w:t xml:space="preserve">As a control study, we also collected PSD data from a military test course and compared the results in </w:t>
      </w:r>
      <w:del w:id="133" w:author="steven.bankes" w:date="2012-12-24T10:50:00Z">
        <w:r w:rsidR="00B53A31" w:rsidDel="00EB2BFE">
          <w:fldChar w:fldCharType="begin"/>
        </w:r>
        <w:r w:rsidDel="00EB2BFE">
          <w:delInstrText xml:space="preserve"> REF _Ref324430687 \h </w:delInstrText>
        </w:r>
        <w:r w:rsidR="00B53A31" w:rsidDel="00EB2BFE">
          <w:fldChar w:fldCharType="separate"/>
        </w:r>
        <w:r w:rsidR="00C95D38" w:rsidDel="00EB2BFE">
          <w:delText xml:space="preserve">Figure </w:delText>
        </w:r>
        <w:r w:rsidR="00C95D38" w:rsidDel="00EB2BFE">
          <w:rPr>
            <w:noProof/>
          </w:rPr>
          <w:delText>19</w:delText>
        </w:r>
        <w:r w:rsidR="00B53A31" w:rsidDel="00EB2BFE">
          <w:fldChar w:fldCharType="end"/>
        </w:r>
      </w:del>
      <w:ins w:id="134" w:author="steven.bankes" w:date="2012-12-24T10:50:00Z">
        <w:r w:rsidR="00EB2BFE">
          <w:fldChar w:fldCharType="begin"/>
        </w:r>
        <w:r w:rsidR="00EB2BFE">
          <w:instrText xml:space="preserve"> REF _Ref324430687 \h </w:instrText>
        </w:r>
        <w:r w:rsidR="00EB2BFE">
          <w:fldChar w:fldCharType="separate"/>
        </w:r>
        <w:r w:rsidR="00EB2BFE">
          <w:t xml:space="preserve">Figure </w:t>
        </w:r>
        <w:r w:rsidR="00EB2BFE">
          <w:rPr>
            <w:noProof/>
          </w:rPr>
          <w:t>20</w:t>
        </w:r>
        <w:r w:rsidR="00EB2BFE">
          <w:fldChar w:fldCharType="end"/>
        </w:r>
      </w:ins>
      <w:r>
        <w:t xml:space="preserve">. This data was detrended prior to use, </w:t>
      </w:r>
      <w:del w:id="135" w:author="steven.bankes" w:date="2012-12-24T10:50:00Z">
        <w:r w:rsidDel="00EB2BFE">
          <w:delText>with the PSD</w:delText>
        </w:r>
      </w:del>
      <w:ins w:id="136" w:author="steven.bankes" w:date="2012-12-24T10:50:00Z">
        <w:r w:rsidR="00EB2BFE">
          <w:t>and was</w:t>
        </w:r>
      </w:ins>
      <w:r>
        <w:t xml:space="preserve"> the only unclassified data available for analysis.  </w:t>
      </w:r>
      <w:r w:rsidR="008F2981">
        <w:t>Similar features are observed as with the Mercedes-Benz Belgian Block course, with the same washboard and block harmonics. These are slightly shifted in period</w:t>
      </w:r>
      <w:ins w:id="137" w:author="steven.bankes" w:date="2012-12-24T10:51:00Z">
        <w:r w:rsidR="00EB2BFE">
          <w:t>, an effect</w:t>
        </w:r>
      </w:ins>
      <w:r w:rsidR="008F2981">
        <w:t xml:space="preserve"> likely due to different road construction and maintenance procedures.</w:t>
      </w:r>
    </w:p>
    <w:p w:rsidR="008D4BA8" w:rsidRDefault="00B56BF5" w:rsidP="008D4BA8">
      <w:pPr>
        <w:pStyle w:val="Figure"/>
        <w:keepNext/>
      </w:pPr>
      <w:r>
        <w:rPr>
          <w:noProof/>
        </w:rPr>
        <w:drawing>
          <wp:inline distT="0" distB="0" distL="0" distR="0">
            <wp:extent cx="4301490" cy="3001392"/>
            <wp:effectExtent l="19050" t="0" r="3810" b="0"/>
            <wp:docPr id="27"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31" cstate="print"/>
                    <a:stretch>
                      <a:fillRect/>
                    </a:stretch>
                  </pic:blipFill>
                  <pic:spPr>
                    <a:xfrm>
                      <a:off x="0" y="0"/>
                      <a:ext cx="4308180" cy="3006060"/>
                    </a:xfrm>
                    <a:prstGeom prst="rect">
                      <a:avLst/>
                    </a:prstGeom>
                  </pic:spPr>
                </pic:pic>
              </a:graphicData>
            </a:graphic>
          </wp:inline>
        </w:drawing>
      </w:r>
    </w:p>
    <w:p w:rsidR="00B56BF5" w:rsidRDefault="008D4BA8" w:rsidP="008D4BA8">
      <w:pPr>
        <w:pStyle w:val="Caption"/>
      </w:pPr>
      <w:bookmarkStart w:id="138" w:name="_Ref324430687"/>
      <w:r>
        <w:t xml:space="preserve">Figure </w:t>
      </w:r>
      <w:fldSimple w:instr=" SEQ Figure \* ARABIC ">
        <w:r w:rsidR="00E16C6D">
          <w:rPr>
            <w:noProof/>
          </w:rPr>
          <w:t>20</w:t>
        </w:r>
      </w:fldSimple>
      <w:bookmarkEnd w:id="138"/>
      <w:r>
        <w:t>:</w:t>
      </w:r>
      <w:r w:rsidR="002077DB">
        <w:t xml:space="preserve"> </w:t>
      </w:r>
      <w:r w:rsidR="008F2981">
        <w:t xml:space="preserve">Belgian Block course from a military test operational procedure (TOP) </w:t>
      </w:r>
      <w:ins w:id="139" w:author="steven.bankes" w:date="2012-12-24T10:51:00Z">
        <w:r w:rsidR="00437888">
          <w:t>d</w:t>
        </w:r>
      </w:ins>
      <w:del w:id="140" w:author="steven.bankes" w:date="2012-12-24T10:51:00Z">
        <w:r w:rsidR="008F2981" w:rsidDel="00437888">
          <w:delText>c</w:delText>
        </w:r>
      </w:del>
      <w:r w:rsidR="008F2981">
        <w:t>ocument.</w:t>
      </w:r>
    </w:p>
    <w:p w:rsidR="006F020C" w:rsidRDefault="00B66843" w:rsidP="00B66843">
      <w:pPr>
        <w:pStyle w:val="Body"/>
      </w:pPr>
      <w:r>
        <w:t xml:space="preserve">A few other profiles are worth considering. For </w:t>
      </w:r>
      <w:del w:id="141" w:author="steven.bankes" w:date="2012-12-24T11:00:00Z">
        <w:r w:rsidR="00B53A31" w:rsidDel="00437888">
          <w:fldChar w:fldCharType="begin"/>
        </w:r>
        <w:r w:rsidDel="00437888">
          <w:delInstrText xml:space="preserve"> REF _Ref322971469 \h </w:delInstrText>
        </w:r>
        <w:r w:rsidR="00B53A31" w:rsidDel="00437888">
          <w:fldChar w:fldCharType="separate"/>
        </w:r>
        <w:r w:rsidR="00C95D38" w:rsidDel="00437888">
          <w:delText xml:space="preserve">Figure </w:delText>
        </w:r>
        <w:r w:rsidR="00C95D38" w:rsidDel="00437888">
          <w:rPr>
            <w:noProof/>
          </w:rPr>
          <w:delText>20</w:delText>
        </w:r>
        <w:r w:rsidR="00B53A31" w:rsidDel="00437888">
          <w:fldChar w:fldCharType="end"/>
        </w:r>
      </w:del>
      <w:ins w:id="142" w:author="steven.bankes" w:date="2012-12-24T11:00:00Z">
        <w:r w:rsidR="00437888">
          <w:fldChar w:fldCharType="begin"/>
        </w:r>
        <w:r w:rsidR="00437888">
          <w:instrText xml:space="preserve"> REF _Ref322971469 \h </w:instrText>
        </w:r>
        <w:r w:rsidR="00437888">
          <w:fldChar w:fldCharType="separate"/>
        </w:r>
        <w:r w:rsidR="00437888">
          <w:t xml:space="preserve">Figure </w:t>
        </w:r>
        <w:r w:rsidR="00437888">
          <w:rPr>
            <w:noProof/>
          </w:rPr>
          <w:t>21</w:t>
        </w:r>
        <w:r w:rsidR="00437888">
          <w:fldChar w:fldCharType="end"/>
        </w:r>
      </w:ins>
      <w:r>
        <w:t xml:space="preserve">, from </w:t>
      </w:r>
      <w:commentRangeStart w:id="143"/>
      <w:r>
        <w:t>[</w:t>
      </w:r>
      <w:r w:rsidR="00432388">
        <w:rPr>
          <w:rStyle w:val="EndnoteReference"/>
        </w:rPr>
        <w:endnoteReference w:id="31"/>
      </w:r>
      <w:r w:rsidR="00432388">
        <w:t>]</w:t>
      </w:r>
      <w:commentRangeEnd w:id="143"/>
      <w:r w:rsidR="00437888">
        <w:rPr>
          <w:rStyle w:val="CommentReference"/>
          <w:color w:val="auto"/>
        </w:rPr>
        <w:commentReference w:id="143"/>
      </w:r>
      <w:r>
        <w:t xml:space="preserve">, we </w:t>
      </w:r>
      <w:r w:rsidR="00126B0D">
        <w:t>aligned</w:t>
      </w:r>
      <w:r>
        <w:t xml:space="preserve"> an even-harmonic semi-Markov PSD </w:t>
      </w:r>
      <w:r w:rsidR="00126B0D">
        <w:t>with the empirically calculated PSD. The strong harmonics of a washboard road are expected as the repeated travel of vehicles over the course reinforces the washboard resonant frequency.</w:t>
      </w:r>
    </w:p>
    <w:p w:rsidR="006F020C" w:rsidRDefault="006F020C" w:rsidP="004B3741">
      <w:pPr>
        <w:pStyle w:val="Figure"/>
      </w:pPr>
      <w:r>
        <w:rPr>
          <w:noProof/>
        </w:rPr>
        <w:drawing>
          <wp:inline distT="0" distB="0" distL="0" distR="0">
            <wp:extent cx="3661410" cy="236621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6E257D" w:rsidRDefault="006F020C" w:rsidP="006F020C">
      <w:pPr>
        <w:pStyle w:val="Caption"/>
      </w:pPr>
      <w:bookmarkStart w:id="144" w:name="_Ref322971469"/>
      <w:r>
        <w:t xml:space="preserve">Figure </w:t>
      </w:r>
      <w:fldSimple w:instr=" SEQ Figure \* ARABIC ">
        <w:r w:rsidR="00E16C6D">
          <w:rPr>
            <w:noProof/>
          </w:rPr>
          <w:t>21</w:t>
        </w:r>
      </w:fldSimple>
      <w:bookmarkEnd w:id="144"/>
      <w:r>
        <w:t>:</w:t>
      </w:r>
      <w:r w:rsidR="0052593E">
        <w:t xml:space="preserve"> A model fit to a pure washboard.</w:t>
      </w:r>
      <w:r w:rsidR="00126B0D">
        <w:t xml:space="preserve"> The x-axis is expressed in Hz to indicate the test vehicle was </w:t>
      </w:r>
      <w:r w:rsidR="00B56BF5">
        <w:t xml:space="preserve">maintaining </w:t>
      </w:r>
      <w:r w:rsidR="00126B0D">
        <w:t>trave</w:t>
      </w:r>
      <w:r w:rsidR="00B56BF5">
        <w:t>l</w:t>
      </w:r>
      <w:r w:rsidR="00126B0D">
        <w:t xml:space="preserve"> at a </w:t>
      </w:r>
      <w:r w:rsidR="00B56BF5">
        <w:t>constant</w:t>
      </w:r>
      <w:r w:rsidR="00126B0D">
        <w:t xml:space="preserve"> speed.</w:t>
      </w:r>
    </w:p>
    <w:p w:rsidR="00366FF0" w:rsidRDefault="00C04A7A" w:rsidP="00126B0D">
      <w:pPr>
        <w:pStyle w:val="Body"/>
      </w:pPr>
      <w:r>
        <w:lastRenderedPageBreak/>
        <w:t xml:space="preserve">We can also return to the rough road power spectrum of </w:t>
      </w:r>
      <w:r w:rsidR="00B53A31">
        <w:fldChar w:fldCharType="begin"/>
      </w:r>
      <w:r>
        <w:instrText xml:space="preserve"> REF _Ref322691378 \h </w:instrText>
      </w:r>
      <w:r w:rsidR="00B53A31">
        <w:fldChar w:fldCharType="separate"/>
      </w:r>
      <w:r w:rsidR="00C95D38">
        <w:t xml:space="preserve">Figure </w:t>
      </w:r>
      <w:r w:rsidR="00C95D38">
        <w:rPr>
          <w:noProof/>
        </w:rPr>
        <w:t>4</w:t>
      </w:r>
      <w:r w:rsidR="00B53A31">
        <w:fldChar w:fldCharType="end"/>
      </w:r>
      <w:r>
        <w:t>. We noted that this course likely contained a long-wavelength (deterministic) slope.</w:t>
      </w:r>
      <w:r w:rsidR="008F2981">
        <w:t xml:space="preserve"> The data was detrended as shown in </w:t>
      </w:r>
      <w:del w:id="145" w:author="steven.bankes" w:date="2012-12-24T11:01:00Z">
        <w:r w:rsidR="00B53A31" w:rsidDel="00437888">
          <w:fldChar w:fldCharType="begin"/>
        </w:r>
        <w:r w:rsidR="008F2981" w:rsidDel="00437888">
          <w:delInstrText xml:space="preserve"> REF _Ref324430671 \h </w:delInstrText>
        </w:r>
        <w:r w:rsidR="00B53A31" w:rsidDel="00437888">
          <w:fldChar w:fldCharType="separate"/>
        </w:r>
        <w:r w:rsidR="00C95D38" w:rsidDel="00437888">
          <w:delText xml:space="preserve">Figure </w:delText>
        </w:r>
        <w:r w:rsidR="00C95D38" w:rsidDel="00437888">
          <w:rPr>
            <w:noProof/>
          </w:rPr>
          <w:delText>21</w:delText>
        </w:r>
        <w:r w:rsidR="00B53A31" w:rsidDel="00437888">
          <w:fldChar w:fldCharType="end"/>
        </w:r>
        <w:r w:rsidR="008F2981" w:rsidDel="00437888">
          <w:delText xml:space="preserve"> </w:delText>
        </w:r>
      </w:del>
      <w:ins w:id="146" w:author="steven.bankes" w:date="2012-12-24T11:01:00Z">
        <w:r w:rsidR="00437888">
          <w:fldChar w:fldCharType="begin"/>
        </w:r>
        <w:r w:rsidR="00437888">
          <w:instrText xml:space="preserve"> REF _Ref324430671 \h </w:instrText>
        </w:r>
        <w:r w:rsidR="00437888">
          <w:fldChar w:fldCharType="separate"/>
        </w:r>
        <w:r w:rsidR="00437888">
          <w:t xml:space="preserve">Figure </w:t>
        </w:r>
        <w:r w:rsidR="00437888">
          <w:rPr>
            <w:noProof/>
          </w:rPr>
          <w:t>22</w:t>
        </w:r>
        <w:r w:rsidR="00437888">
          <w:fldChar w:fldCharType="end"/>
        </w:r>
        <w:r w:rsidR="00437888">
          <w:t xml:space="preserve"> </w:t>
        </w:r>
      </w:ins>
      <w:r w:rsidR="008F2981">
        <w:t xml:space="preserve">below. </w:t>
      </w:r>
    </w:p>
    <w:p w:rsidR="00B56BF5" w:rsidRDefault="00B56BF5" w:rsidP="00B56BF5">
      <w:pPr>
        <w:pStyle w:val="Figure"/>
      </w:pPr>
      <w:r>
        <w:rPr>
          <w:noProof/>
        </w:rPr>
        <w:drawing>
          <wp:inline distT="0" distB="0" distL="0" distR="0">
            <wp:extent cx="5558790" cy="2307848"/>
            <wp:effectExtent l="19050" t="0" r="3810" b="0"/>
            <wp:docPr id="2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33" cstate="print"/>
                    <a:stretch>
                      <a:fillRect/>
                    </a:stretch>
                  </pic:blipFill>
                  <pic:spPr>
                    <a:xfrm>
                      <a:off x="0" y="0"/>
                      <a:ext cx="5555931" cy="2306661"/>
                    </a:xfrm>
                    <a:prstGeom prst="rect">
                      <a:avLst/>
                    </a:prstGeom>
                  </pic:spPr>
                </pic:pic>
              </a:graphicData>
            </a:graphic>
          </wp:inline>
        </w:drawing>
      </w:r>
    </w:p>
    <w:p w:rsidR="00B56BF5" w:rsidRDefault="00B56BF5" w:rsidP="00B56BF5">
      <w:pPr>
        <w:pStyle w:val="Caption"/>
        <w:jc w:val="left"/>
      </w:pPr>
      <w:bookmarkStart w:id="147" w:name="_Ref324430671"/>
      <w:r>
        <w:t xml:space="preserve">Figure </w:t>
      </w:r>
      <w:fldSimple w:instr=" SEQ Figure \* ARABIC ">
        <w:r w:rsidR="00E16C6D">
          <w:rPr>
            <w:noProof/>
          </w:rPr>
          <w:t>22</w:t>
        </w:r>
      </w:fldSimple>
      <w:bookmarkEnd w:id="147"/>
      <w:r>
        <w:t>: The elevation trend in the rough road data set (right) was removed by a curve fitting program (</w:t>
      </w:r>
      <w:r w:rsidRPr="00366FF0">
        <w:rPr>
          <w:b/>
        </w:rPr>
        <w:t>Eureqa</w:t>
      </w:r>
      <w:r>
        <w:t>). The detrended residuals are shown to the left.</w:t>
      </w:r>
    </w:p>
    <w:p w:rsidR="004A53E8" w:rsidRDefault="00B56BF5" w:rsidP="00126B0D">
      <w:pPr>
        <w:pStyle w:val="Body"/>
      </w:pPr>
      <w:r>
        <w:t>A</w:t>
      </w:r>
      <w:r w:rsidR="00366FF0">
        <w:t>fter detrending</w:t>
      </w:r>
      <w:r w:rsidR="00C32DE6">
        <w:t xml:space="preserve"> the terrain profile</w:t>
      </w:r>
      <w:r w:rsidR="00366FF0">
        <w:t xml:space="preserve">, the rough-road PSD was calculated and fit to a semi-Markov model with one low-frequency component and a high-frequency periodic component as shown in </w:t>
      </w:r>
      <w:del w:id="148" w:author="steven.bankes" w:date="2012-12-24T11:04:00Z">
        <w:r w:rsidR="00B53A31" w:rsidDel="0058147C">
          <w:fldChar w:fldCharType="begin"/>
        </w:r>
        <w:r w:rsidR="00366FF0" w:rsidDel="0058147C">
          <w:delInstrText xml:space="preserve"> REF _Ref324432606 \h </w:delInstrText>
        </w:r>
        <w:r w:rsidR="00B53A31" w:rsidDel="0058147C">
          <w:fldChar w:fldCharType="separate"/>
        </w:r>
        <w:r w:rsidR="00C95D38" w:rsidDel="0058147C">
          <w:delText xml:space="preserve">Figure </w:delText>
        </w:r>
        <w:r w:rsidR="00C95D38" w:rsidDel="0058147C">
          <w:rPr>
            <w:noProof/>
          </w:rPr>
          <w:delText>22</w:delText>
        </w:r>
        <w:r w:rsidR="00B53A31" w:rsidDel="0058147C">
          <w:fldChar w:fldCharType="end"/>
        </w:r>
      </w:del>
      <w:ins w:id="149" w:author="steven.bankes" w:date="2012-12-24T11:04:00Z">
        <w:r w:rsidR="0058147C">
          <w:fldChar w:fldCharType="begin"/>
        </w:r>
        <w:r w:rsidR="0058147C">
          <w:instrText xml:space="preserve"> REF _Ref324432606 \h </w:instrText>
        </w:r>
        <w:r w:rsidR="0058147C">
          <w:fldChar w:fldCharType="separate"/>
        </w:r>
        <w:r w:rsidR="0058147C">
          <w:t xml:space="preserve">Figure </w:t>
        </w:r>
        <w:r w:rsidR="0058147C">
          <w:rPr>
            <w:noProof/>
          </w:rPr>
          <w:t>23</w:t>
        </w:r>
        <w:r w:rsidR="0058147C">
          <w:fldChar w:fldCharType="end"/>
        </w:r>
      </w:ins>
      <w:r w:rsidR="00366FF0">
        <w:t>.  The harmonics on the high-frequency spikes suggested that the underlying roughness was shaped. The first and second harmonics are strong, but the third roughly cancels out. By creating a two-level surface where the troughs were half as long as the tops, we could duplicate the missing third harmonic as shown by the solid red line in the figure</w:t>
      </w:r>
      <w:r w:rsidR="00D40BB1">
        <w:t xml:space="preserve">.  </w:t>
      </w:r>
    </w:p>
    <w:p w:rsidR="00C04A7A" w:rsidRDefault="00D40BB1" w:rsidP="00126B0D">
      <w:pPr>
        <w:pStyle w:val="Body"/>
      </w:pPr>
      <w:r>
        <w:t>A sinc function filter was added to reproduce the reduced strength of wavenumbers above 10/m.</w:t>
      </w:r>
    </w:p>
    <w:p w:rsidR="00B56BF5" w:rsidRDefault="00B56BF5" w:rsidP="00B56BF5">
      <w:pPr>
        <w:pStyle w:val="Figure"/>
        <w:keepNext/>
      </w:pPr>
      <w:r>
        <w:rPr>
          <w:noProof/>
        </w:rPr>
        <w:drawing>
          <wp:inline distT="0" distB="0" distL="0" distR="0">
            <wp:extent cx="5322570" cy="2938787"/>
            <wp:effectExtent l="19050" t="0" r="0" b="0"/>
            <wp:docPr id="2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34" cstate="print"/>
                    <a:stretch>
                      <a:fillRect/>
                    </a:stretch>
                  </pic:blipFill>
                  <pic:spPr>
                    <a:xfrm>
                      <a:off x="0" y="0"/>
                      <a:ext cx="5319160" cy="2936904"/>
                    </a:xfrm>
                    <a:prstGeom prst="rect">
                      <a:avLst/>
                    </a:prstGeom>
                  </pic:spPr>
                </pic:pic>
              </a:graphicData>
            </a:graphic>
          </wp:inline>
        </w:drawing>
      </w:r>
    </w:p>
    <w:p w:rsidR="004A53E8" w:rsidRPr="006119CE" w:rsidRDefault="00B56BF5" w:rsidP="004A53E8">
      <w:pPr>
        <w:pStyle w:val="Caption"/>
        <w:rPr>
          <w:rFonts w:eastAsiaTheme="minorHAnsi"/>
          <w:b/>
        </w:rPr>
      </w:pPr>
      <w:bookmarkStart w:id="150" w:name="_Ref324432606"/>
      <w:r>
        <w:t xml:space="preserve">Figure </w:t>
      </w:r>
      <w:fldSimple w:instr=" SEQ Figure \* ARABIC ">
        <w:r w:rsidR="00E16C6D">
          <w:rPr>
            <w:noProof/>
          </w:rPr>
          <w:t>23</w:t>
        </w:r>
      </w:fldSimple>
      <w:bookmarkEnd w:id="150"/>
      <w:r>
        <w:t>:</w:t>
      </w:r>
      <w:r w:rsidR="00366FF0">
        <w:t xml:space="preserve"> Rough road PSD.</w:t>
      </w:r>
    </w:p>
    <w:p w:rsidR="004A53E8" w:rsidRDefault="004A53E8" w:rsidP="00126B0D">
      <w:pPr>
        <w:pStyle w:val="Body"/>
      </w:pPr>
      <w:r>
        <w:lastRenderedPageBreak/>
        <w:t xml:space="preserve">The two-level spectra is a generalization of the result shown in </w:t>
      </w:r>
      <w:r w:rsidRPr="004A53E8">
        <w:rPr>
          <w:b/>
        </w:rPr>
        <w:t>Equation 8</w:t>
      </w:r>
      <w:r>
        <w:t xml:space="preserve">.  </w:t>
      </w:r>
    </w:p>
    <w:p w:rsidR="004A53E8" w:rsidRPr="00B1126C" w:rsidRDefault="004A53E8" w:rsidP="00B1126C">
      <w:pPr>
        <w:pStyle w:val="Caption"/>
        <w:ind w:left="0"/>
        <w:jc w:val="left"/>
        <w:rPr>
          <w:i w:val="0"/>
        </w:rPr>
      </w:pPr>
    </w:p>
    <w:p w:rsidR="004A53E8" w:rsidRPr="00B1126C" w:rsidRDefault="00B53A31"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4A53E8" w:rsidRPr="00B1126C" w:rsidRDefault="004A53E8" w:rsidP="004A53E8">
      <w:pPr>
        <w:pStyle w:val="EquationNumber"/>
        <w:rPr>
          <w:rFonts w:eastAsiaTheme="minorHAnsi"/>
          <w:b/>
        </w:rPr>
      </w:pPr>
      <w:r w:rsidRPr="00B1126C">
        <w:rPr>
          <w:rFonts w:eastAsiaTheme="minorHAnsi"/>
        </w:rPr>
        <w:t xml:space="preserve"> </w:t>
      </w:r>
      <w:r w:rsidRPr="00B1126C">
        <w:rPr>
          <w:rFonts w:eastAsiaTheme="minorHAnsi"/>
        </w:rPr>
        <w:tab/>
      </w:r>
      <w:r w:rsidR="00B1126C">
        <w:rPr>
          <w:rFonts w:eastAsiaTheme="minorHAnsi"/>
        </w:rPr>
        <w:tab/>
      </w:r>
      <w:r w:rsidR="0023076C">
        <w:rPr>
          <w:rFonts w:eastAsiaTheme="minorHAnsi"/>
        </w:rPr>
        <w:tab/>
      </w:r>
      <w:r w:rsidRPr="00B1126C">
        <w:rPr>
          <w:rFonts w:eastAsiaTheme="minorHAnsi"/>
          <w:b/>
        </w:rPr>
        <w:t>(</w:t>
      </w:r>
      <w:r w:rsidR="00B1126C">
        <w:rPr>
          <w:rFonts w:eastAsiaTheme="minorHAnsi"/>
          <w:b/>
        </w:rPr>
        <w:t>9</w:t>
      </w:r>
      <w:r w:rsidRPr="00B1126C">
        <w:rPr>
          <w:rFonts w:eastAsiaTheme="minorHAnsi"/>
          <w:b/>
        </w:rPr>
        <w:t>)</w:t>
      </w:r>
    </w:p>
    <w:p w:rsidR="00B1126C" w:rsidRDefault="00B1126C" w:rsidP="004A53E8">
      <w:pPr>
        <w:pStyle w:val="BodyAfterHead"/>
      </w:pPr>
    </w:p>
    <w:p w:rsidR="004A53E8" w:rsidRDefault="00B1126C" w:rsidP="004A53E8">
      <w:pPr>
        <w:pStyle w:val="BodyAfterHead"/>
      </w:pPr>
      <w:r>
        <w:t>H</w:t>
      </w:r>
      <w:r w:rsidR="004A53E8">
        <w:t>ere</w:t>
      </w:r>
      <w:r>
        <w:t xml:space="preserve"> each level has its own probability density of lengths, which allows for a surface with wider plateaus and narrower grooves.</w:t>
      </w:r>
    </w:p>
    <w:p w:rsidR="00B1126C" w:rsidRDefault="004A53E8"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B56BF5" w:rsidRDefault="00D40BB1" w:rsidP="00126B0D">
      <w:pPr>
        <w:pStyle w:val="Body"/>
      </w:pPr>
      <w:r>
        <w:t xml:space="preserve">A simulated random walk for this terrain relief is shown in </w:t>
      </w:r>
      <w:del w:id="151" w:author="steven.bankes" w:date="2012-12-24T11:05:00Z">
        <w:r w:rsidR="00B53A31" w:rsidDel="0058147C">
          <w:fldChar w:fldCharType="begin"/>
        </w:r>
        <w:r w:rsidDel="0058147C">
          <w:delInstrText xml:space="preserve"> REF _Ref324432886 \h </w:delInstrText>
        </w:r>
        <w:r w:rsidR="00B53A31" w:rsidDel="0058147C">
          <w:fldChar w:fldCharType="separate"/>
        </w:r>
        <w:r w:rsidR="00C95D38" w:rsidDel="0058147C">
          <w:delText xml:space="preserve">Figure </w:delText>
        </w:r>
        <w:r w:rsidR="00C95D38" w:rsidDel="0058147C">
          <w:rPr>
            <w:noProof/>
          </w:rPr>
          <w:delText>23</w:delText>
        </w:r>
        <w:r w:rsidR="00B53A31" w:rsidDel="0058147C">
          <w:fldChar w:fldCharType="end"/>
        </w:r>
        <w:r w:rsidDel="0058147C">
          <w:delText xml:space="preserve"> </w:delText>
        </w:r>
      </w:del>
      <w:ins w:id="152" w:author="steven.bankes" w:date="2012-12-24T11:05:00Z">
        <w:r w:rsidR="0058147C">
          <w:fldChar w:fldCharType="begin"/>
        </w:r>
        <w:r w:rsidR="0058147C">
          <w:instrText xml:space="preserve"> REF _Ref324432886 \h </w:instrText>
        </w:r>
        <w:r w:rsidR="0058147C">
          <w:fldChar w:fldCharType="separate"/>
        </w:r>
        <w:r w:rsidR="0058147C">
          <w:t xml:space="preserve">Figure </w:t>
        </w:r>
        <w:r w:rsidR="0058147C">
          <w:rPr>
            <w:noProof/>
          </w:rPr>
          <w:t>24</w:t>
        </w:r>
        <w:r w:rsidR="0058147C">
          <w:fldChar w:fldCharType="end"/>
        </w:r>
        <w:r w:rsidR="0058147C">
          <w:t xml:space="preserve"> </w:t>
        </w:r>
      </w:ins>
      <w:r>
        <w:t xml:space="preserve">alongside an arbitrary path length from the actual terrain.  To mimic the sinc filter, a rectangular window moving average was applied to the random walk profile.  Note that after calibration of the relative step heights, very good qualitative agreement exists with the actual surface. </w:t>
      </w:r>
      <w:r w:rsidR="00384AD3">
        <w:t>(Full derivation in appendix)</w:t>
      </w:r>
    </w:p>
    <w:p w:rsidR="00B56BF5" w:rsidRDefault="00B56BF5" w:rsidP="008F2981">
      <w:pPr>
        <w:pStyle w:val="Figure"/>
      </w:pPr>
      <w:r>
        <w:rPr>
          <w:noProof/>
        </w:rPr>
        <w:drawing>
          <wp:inline distT="0" distB="0" distL="0" distR="0">
            <wp:extent cx="5231130" cy="2170137"/>
            <wp:effectExtent l="19050" t="0" r="7620" b="0"/>
            <wp:docPr id="26" name="Picture 25" descr="rough_road_semi_markov_random_wa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_road_semi_markov_random_walk.gif"/>
                    <pic:cNvPicPr/>
                  </pic:nvPicPr>
                  <pic:blipFill>
                    <a:blip r:embed="rId35" cstate="print"/>
                    <a:stretch>
                      <a:fillRect/>
                    </a:stretch>
                  </pic:blipFill>
                  <pic:spPr>
                    <a:xfrm>
                      <a:off x="0" y="0"/>
                      <a:ext cx="5227779" cy="2168747"/>
                    </a:xfrm>
                    <a:prstGeom prst="rect">
                      <a:avLst/>
                    </a:prstGeom>
                  </pic:spPr>
                </pic:pic>
              </a:graphicData>
            </a:graphic>
          </wp:inline>
        </w:drawing>
      </w:r>
    </w:p>
    <w:p w:rsidR="00B56BF5" w:rsidRPr="008F2981" w:rsidRDefault="00B56BF5" w:rsidP="008F2981">
      <w:pPr>
        <w:pStyle w:val="Caption"/>
      </w:pPr>
      <w:bookmarkStart w:id="153" w:name="_Ref324432886"/>
      <w:r>
        <w:t xml:space="preserve">Figure </w:t>
      </w:r>
      <w:fldSimple w:instr=" SEQ Figure \* ARABIC ">
        <w:r w:rsidR="00E16C6D">
          <w:rPr>
            <w:noProof/>
          </w:rPr>
          <w:t>24</w:t>
        </w:r>
      </w:fldSimple>
      <w:bookmarkEnd w:id="153"/>
      <w:r>
        <w:t>:</w:t>
      </w:r>
      <w:r w:rsidR="00C32DE6">
        <w:t xml:space="preserve"> </w:t>
      </w:r>
      <w:r w:rsidR="00D40BB1">
        <w:t>Simulated random walk for the rough road terrain.</w:t>
      </w:r>
    </w:p>
    <w:p w:rsidR="00B56BF5" w:rsidRDefault="00D40BB1"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8F2981" w:rsidRDefault="008F2981" w:rsidP="008F2981">
      <w:pPr>
        <w:pStyle w:val="Figure"/>
        <w:keepNext/>
      </w:pPr>
      <w:r>
        <w:rPr>
          <w:noProof/>
        </w:rPr>
        <w:lastRenderedPageBreak/>
        <w:drawing>
          <wp:inline distT="0" distB="0" distL="0" distR="0">
            <wp:extent cx="4606290" cy="2530998"/>
            <wp:effectExtent l="19050" t="0" r="3810" b="0"/>
            <wp:docPr id="28"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36" cstate="print"/>
                    <a:stretch>
                      <a:fillRect/>
                    </a:stretch>
                  </pic:blipFill>
                  <pic:spPr>
                    <a:xfrm>
                      <a:off x="0" y="0"/>
                      <a:ext cx="4600028" cy="2527557"/>
                    </a:xfrm>
                    <a:prstGeom prst="rect">
                      <a:avLst/>
                    </a:prstGeom>
                  </pic:spPr>
                </pic:pic>
              </a:graphicData>
            </a:graphic>
          </wp:inline>
        </w:drawing>
      </w:r>
    </w:p>
    <w:p w:rsidR="00B56BF5" w:rsidRDefault="008F2981" w:rsidP="008F2981">
      <w:pPr>
        <w:pStyle w:val="Caption"/>
      </w:pPr>
      <w:r>
        <w:t xml:space="preserve">Figure </w:t>
      </w:r>
      <w:fldSimple w:instr=" SEQ Figure \* ARABIC ">
        <w:r w:rsidR="00E16C6D">
          <w:rPr>
            <w:noProof/>
          </w:rPr>
          <w:t>25</w:t>
        </w:r>
      </w:fldSimple>
      <w:r>
        <w:t>:</w:t>
      </w:r>
      <w:r w:rsidR="00D40BB1">
        <w:t xml:space="preserve"> A Monte Carlo simulation of the rough road </w:t>
      </w:r>
      <w:r w:rsidR="001D3D10">
        <w:t>semi-Markov behavior reveals nearly the same feature amplitudes for the assumed pair-correlation weightings.</w:t>
      </w:r>
    </w:p>
    <w:p w:rsidR="006F020C" w:rsidRDefault="00126B0D" w:rsidP="00126B0D">
      <w:pPr>
        <w:pStyle w:val="Body"/>
      </w:pPr>
      <w:r>
        <w:t xml:space="preserve">Finally, a varied test track featuring </w:t>
      </w:r>
      <w:r w:rsidR="009C5E3B">
        <w:t>potholes</w:t>
      </w:r>
      <w:r w:rsidR="007F0EC9">
        <w:t xml:space="preserve"> and swale </w:t>
      </w:r>
      <w:r w:rsidR="009C5E3B">
        <w:t>depressions</w:t>
      </w:r>
      <w:r w:rsidR="009C5E3B" w:rsidRPr="00E16C6D">
        <w:rPr>
          <w:rStyle w:val="FootnoteReference"/>
        </w:rPr>
        <w:footnoteReference w:id="3"/>
      </w:r>
      <w:r w:rsidR="009C5E3B">
        <w:t xml:space="preserve"> gives the PSD</w:t>
      </w:r>
      <w:r>
        <w:t xml:space="preserve"> in </w:t>
      </w:r>
      <w:del w:id="154" w:author="steven.bankes" w:date="2012-12-24T11:06:00Z">
        <w:r w:rsidR="00B53A31" w:rsidDel="00D22484">
          <w:fldChar w:fldCharType="begin"/>
        </w:r>
        <w:r w:rsidDel="00D22484">
          <w:delInstrText xml:space="preserve"> REF _Ref322971817 \h </w:delInstrText>
        </w:r>
        <w:r w:rsidR="00B53A31" w:rsidDel="00D22484">
          <w:fldChar w:fldCharType="separate"/>
        </w:r>
        <w:r w:rsidR="00C95D38" w:rsidDel="00D22484">
          <w:delText xml:space="preserve">Figure </w:delText>
        </w:r>
        <w:r w:rsidR="00C95D38" w:rsidDel="00D22484">
          <w:rPr>
            <w:noProof/>
          </w:rPr>
          <w:delText>25</w:delText>
        </w:r>
        <w:r w:rsidR="00B53A31" w:rsidDel="00D22484">
          <w:fldChar w:fldCharType="end"/>
        </w:r>
        <w:r w:rsidDel="00D22484">
          <w:delText xml:space="preserve"> </w:delText>
        </w:r>
      </w:del>
      <w:ins w:id="155" w:author="steven.bankes" w:date="2012-12-24T11:06:00Z">
        <w:r w:rsidR="00D22484">
          <w:fldChar w:fldCharType="begin"/>
        </w:r>
        <w:r w:rsidR="00D22484">
          <w:instrText xml:space="preserve"> REF _Ref322971817 \h </w:instrText>
        </w:r>
        <w:r w:rsidR="00D22484">
          <w:fldChar w:fldCharType="separate"/>
        </w:r>
        <w:r w:rsidR="00D22484">
          <w:t xml:space="preserve">Figure </w:t>
        </w:r>
        <w:r w:rsidR="00D22484">
          <w:rPr>
            <w:noProof/>
          </w:rPr>
          <w:t>26</w:t>
        </w:r>
        <w:r w:rsidR="00D22484">
          <w:fldChar w:fldCharType="end"/>
        </w:r>
        <w:r w:rsidR="00D22484">
          <w:t xml:space="preserve"> </w:t>
        </w:r>
      </w:ins>
      <w:r>
        <w:t>show</w:t>
      </w:r>
      <w:r w:rsidR="009C5E3B">
        <w:t>ing relatively</w:t>
      </w:r>
      <w:r>
        <w:t xml:space="preserve"> </w:t>
      </w:r>
      <w:r w:rsidR="009C5E3B">
        <w:t>weaker periodicity</w:t>
      </w:r>
      <w:r w:rsidR="00E97DF4">
        <w:t>.</w:t>
      </w:r>
      <w:r w:rsidR="00432388">
        <w:rPr>
          <w:rStyle w:val="EndnoteReference"/>
        </w:rPr>
        <w:endnoteReference w:id="32"/>
      </w:r>
      <w:r w:rsidR="00432388">
        <w:t xml:space="preserve"> </w:t>
      </w:r>
    </w:p>
    <w:p w:rsidR="00F01F25" w:rsidRDefault="00BB5D0A" w:rsidP="00F01F25">
      <w:pPr>
        <w:pStyle w:val="Body"/>
        <w:jc w:val="center"/>
      </w:pPr>
      <w:r>
        <w:rPr>
          <w:noProof/>
        </w:rPr>
        <w:drawing>
          <wp:inline distT="0" distB="0" distL="0" distR="0">
            <wp:extent cx="4123570" cy="323088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4132184" cy="3237629"/>
                    </a:xfrm>
                    <a:prstGeom prst="rect">
                      <a:avLst/>
                    </a:prstGeom>
                    <a:noFill/>
                    <a:ln w="9525">
                      <a:noFill/>
                      <a:miter lim="800000"/>
                      <a:headEnd/>
                      <a:tailEnd/>
                    </a:ln>
                  </pic:spPr>
                </pic:pic>
              </a:graphicData>
            </a:graphic>
          </wp:inline>
        </w:drawing>
      </w:r>
    </w:p>
    <w:p w:rsidR="002543ED" w:rsidRDefault="002543ED" w:rsidP="004B3741">
      <w:pPr>
        <w:pStyle w:val="Figure"/>
      </w:pPr>
      <w:r>
        <w:rPr>
          <w:noProof/>
        </w:rPr>
        <w:lastRenderedPageBreak/>
        <w:drawing>
          <wp:inline distT="0" distB="0" distL="0" distR="0">
            <wp:extent cx="3829050" cy="243763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3826597" cy="2436077"/>
                    </a:xfrm>
                    <a:prstGeom prst="rect">
                      <a:avLst/>
                    </a:prstGeom>
                    <a:noFill/>
                    <a:ln w="9525">
                      <a:noFill/>
                      <a:miter lim="800000"/>
                      <a:headEnd/>
                      <a:tailEnd/>
                    </a:ln>
                  </pic:spPr>
                </pic:pic>
              </a:graphicData>
            </a:graphic>
          </wp:inline>
        </w:drawing>
      </w:r>
    </w:p>
    <w:p w:rsidR="006F020C" w:rsidRDefault="002543ED" w:rsidP="002543ED">
      <w:pPr>
        <w:pStyle w:val="Caption"/>
      </w:pPr>
      <w:bookmarkStart w:id="156" w:name="_Ref322971817"/>
      <w:commentRangeStart w:id="157"/>
      <w:r>
        <w:t xml:space="preserve">Figure </w:t>
      </w:r>
      <w:fldSimple w:instr=" SEQ Figure \* ARABIC ">
        <w:r w:rsidR="00E16C6D">
          <w:rPr>
            <w:noProof/>
          </w:rPr>
          <w:t>26</w:t>
        </w:r>
      </w:fldSimple>
      <w:bookmarkEnd w:id="156"/>
      <w:r>
        <w:t>:</w:t>
      </w:r>
      <w:r w:rsidR="00126B0D">
        <w:t xml:space="preserve"> Perryman 2 course</w:t>
      </w:r>
      <w:commentRangeEnd w:id="157"/>
      <w:r w:rsidR="007F2A5E">
        <w:rPr>
          <w:rStyle w:val="CommentReference"/>
          <w:i w:val="0"/>
        </w:rPr>
        <w:commentReference w:id="157"/>
      </w:r>
    </w:p>
    <w:p w:rsidR="001E681D" w:rsidRDefault="001E681D" w:rsidP="00126B0D">
      <w:pPr>
        <w:pStyle w:val="Body"/>
        <w:pBdr>
          <w:bottom w:val="single" w:sz="6" w:space="1" w:color="auto"/>
        </w:pBdr>
      </w:pPr>
    </w:p>
    <w:p w:rsidR="001E681D" w:rsidRDefault="001E681D" w:rsidP="00126B0D">
      <w:pPr>
        <w:pStyle w:val="Body"/>
        <w:pBdr>
          <w:bottom w:val="single" w:sz="6" w:space="1" w:color="auto"/>
        </w:pBdr>
      </w:pPr>
    </w:p>
    <w:p w:rsidR="00126B0D" w:rsidRDefault="00126B0D">
      <w:pPr>
        <w:suppressAutoHyphens w:val="0"/>
        <w:overflowPunct/>
        <w:autoSpaceDE/>
        <w:autoSpaceDN/>
        <w:adjustRightInd/>
        <w:spacing w:after="200" w:line="276" w:lineRule="auto"/>
        <w:textAlignment w:val="auto"/>
        <w:rPr>
          <w:color w:val="000000"/>
          <w:sz w:val="22"/>
        </w:rPr>
      </w:pPr>
      <w:r>
        <w:br w:type="page"/>
      </w:r>
    </w:p>
    <w:p w:rsidR="00143C13" w:rsidRDefault="00143C13" w:rsidP="00143C13">
      <w:pPr>
        <w:pStyle w:val="HeadingRunIn"/>
      </w:pPr>
      <w:r>
        <w:lastRenderedPageBreak/>
        <w:t>Generating Synthetic Terrains and Waves</w:t>
      </w:r>
      <w:r w:rsidR="0060791B">
        <w:t xml:space="preserve"> and Monte Carlo Sampling</w:t>
      </w:r>
    </w:p>
    <w:p w:rsidR="007F0EC9" w:rsidRDefault="007F0EC9" w:rsidP="007F0EC9">
      <w:pPr>
        <w:pStyle w:val="BodyAfterHead"/>
      </w:pPr>
      <w:r>
        <w:t xml:space="preserve">Having a stochastic model of the terrain allows one to synthetically generate instances of the terrain that have the same spectral content.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463405" w:rsidRDefault="00463405" w:rsidP="00463405">
      <w:pPr>
        <w:pStyle w:val="Heading1"/>
      </w:pPr>
      <w:r>
        <w:t>Random Walk Model</w:t>
      </w:r>
    </w:p>
    <w:p w:rsidR="0060791B" w:rsidRDefault="00E85FDD" w:rsidP="00463405">
      <w:pPr>
        <w:pStyle w:val="BodyAfterHead"/>
      </w:pPr>
      <w:r>
        <w:t xml:space="preserve">The simplest </w:t>
      </w:r>
      <w:r w:rsidRPr="00E85FDD">
        <w:rPr>
          <w:i/>
        </w:rPr>
        <w:t>random walk</w:t>
      </w:r>
      <w:r>
        <w:t xml:space="preserve"> models generate the PSD corresponding to </w:t>
      </w:r>
      <w:r w:rsidRPr="00E85FDD">
        <w:rPr>
          <w:b/>
        </w:rPr>
        <w:t>Equation 4</w:t>
      </w:r>
      <w:r>
        <w:t xml:space="preserve">, and exemplified by the empirical data in </w:t>
      </w:r>
      <w:r w:rsidR="00B53A31">
        <w:fldChar w:fldCharType="begin"/>
      </w:r>
      <w:r>
        <w:instrText xml:space="preserve"> REF _Ref322691378 \h </w:instrText>
      </w:r>
      <w:r w:rsidR="00B53A31">
        <w:fldChar w:fldCharType="separate"/>
      </w:r>
      <w:r w:rsidR="00C95D38">
        <w:t xml:space="preserve">Figure </w:t>
      </w:r>
      <w:r w:rsidR="00C95D38">
        <w:rPr>
          <w:noProof/>
        </w:rPr>
        <w:t>4</w:t>
      </w:r>
      <w:r w:rsidR="00B53A31">
        <w:fldChar w:fldCharType="end"/>
      </w:r>
      <w:r>
        <w:t xml:space="preserve"> and simulated synthetic terrain in </w:t>
      </w:r>
      <w:r w:rsidR="00B53A31">
        <w:fldChar w:fldCharType="begin"/>
      </w:r>
      <w:r>
        <w:instrText xml:space="preserve"> REF _Ref323027700 \h </w:instrText>
      </w:r>
      <w:r w:rsidR="00B53A31">
        <w:fldChar w:fldCharType="separate"/>
      </w:r>
      <w:r w:rsidR="00C95D38">
        <w:t xml:space="preserve">Figure </w:t>
      </w:r>
      <w:r w:rsidR="00C95D38">
        <w:rPr>
          <w:noProof/>
        </w:rPr>
        <w:t>5</w:t>
      </w:r>
      <w:r w:rsidR="00B53A31">
        <w:fldChar w:fldCharType="end"/>
      </w:r>
      <w:r>
        <w:t xml:space="preserve">.  This is often referred to as </w:t>
      </w:r>
      <w:r w:rsidRPr="00E85FDD">
        <w:rPr>
          <w:i/>
        </w:rPr>
        <w:t>red noise</w:t>
      </w:r>
      <w:r>
        <w:t xml:space="preserve"> and it gives a fall-off as 1/</w:t>
      </w:r>
      <w:r w:rsidRPr="00751B58">
        <w:rPr>
          <w:i/>
        </w:rPr>
        <w:t>S</w:t>
      </w:r>
      <w:r w:rsidRPr="00E85FDD">
        <w:rPr>
          <w:vertAlign w:val="superscript"/>
        </w:rPr>
        <w:t>2</w:t>
      </w:r>
      <w:r>
        <w:t>.</w:t>
      </w:r>
    </w:p>
    <w:p w:rsidR="00C72E84" w:rsidRDefault="00924321" w:rsidP="00C72E84">
      <w:pPr>
        <w:pStyle w:val="Body"/>
      </w:pPr>
      <w:del w:id="158" w:author="steven.bankes" w:date="2012-12-24T11:21:00Z">
        <w:r w:rsidDel="009C2484">
          <w:delText>As a</w:delText>
        </w:r>
      </w:del>
      <w:ins w:id="159" w:author="steven.bankes" w:date="2012-12-24T11:21:00Z">
        <w:r w:rsidR="009C2484">
          <w:t>For an example of a</w:t>
        </w:r>
      </w:ins>
      <w:r>
        <w:t xml:space="preserve"> typical algorithm</w:t>
      </w:r>
      <w:r w:rsidR="00C72E84">
        <w:t xml:space="preserve"> </w:t>
      </w:r>
      <w:r>
        <w:t>for</w:t>
      </w:r>
      <w:r w:rsidR="00C72E84">
        <w:t xml:space="preserve"> generating a </w:t>
      </w:r>
      <w:r>
        <w:t xml:space="preserve">Markov </w:t>
      </w:r>
      <w:r w:rsidR="00C72E84">
        <w:t>random walk in slope</w:t>
      </w:r>
      <w:r>
        <w:t xml:space="preserve"> variations</w:t>
      </w:r>
      <w:r w:rsidR="00C72E84">
        <w:t xml:space="preserve">, assume </w:t>
      </w:r>
      <w:r w:rsidR="00C72E84" w:rsidRPr="00F765B9">
        <w:rPr>
          <w:i/>
        </w:rPr>
        <w:t>R</w:t>
      </w:r>
      <w:r w:rsidR="00C72E84">
        <w:t xml:space="preserve"> is a sample from a uniform variate, </w:t>
      </w:r>
      <m:oMath>
        <m:r>
          <w:rPr>
            <w:rFonts w:ascii="Cambria Math" w:hAnsi="Cambria Math"/>
          </w:rPr>
          <m:t>R∈[0..1]</m:t>
        </m:r>
      </m:oMath>
      <w:r>
        <w:t>.</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t>Pick a slope from a sample PDF</w:t>
      </w:r>
      <w:r w:rsidR="00924321">
        <w:t xml:space="preserve"> with mean</w:t>
      </w:r>
      <w:r>
        <w:t xml:space="preserve"> </w:t>
      </w:r>
      <w:r>
        <w:rPr>
          <w:rFonts w:ascii="Calibri" w:hAnsi="Calibri" w:cs="Calibri"/>
        </w:rPr>
        <w:t>θ</w:t>
      </w:r>
      <w:r>
        <w:rPr>
          <w:rFonts w:ascii="Calibri" w:hAnsi="Calibri" w:cs="Calibri"/>
        </w:rPr>
        <w:br/>
        <w:t>Exponential :</w:t>
      </w:r>
      <w:r>
        <w:rPr>
          <w:rFonts w:ascii="Calibri" w:hAnsi="Calibri" w:cs="Calibri"/>
        </w:rPr>
        <w:tab/>
        <w:t xml:space="preserve">θ = -α ln( </w:t>
      </w:r>
      <w:r w:rsidRPr="00F765B9">
        <w:rPr>
          <w:rFonts w:ascii="Calibri" w:hAnsi="Calibri" w:cs="Calibri"/>
          <w:i/>
        </w:rPr>
        <w:t>R</w:t>
      </w:r>
      <w:r>
        <w:rPr>
          <w:rFonts w:ascii="Calibri" w:hAnsi="Calibri" w:cs="Calibri"/>
        </w:rPr>
        <w:t xml:space="preserve"> )</w:t>
      </w:r>
      <w:r>
        <w:rPr>
          <w:rFonts w:ascii="Calibri" w:hAnsi="Calibri" w:cs="Calibri"/>
        </w:rPr>
        <w:br/>
        <w:t xml:space="preserve">Bessel </w:t>
      </w:r>
      <w:r w:rsidR="00924321">
        <w:rPr>
          <w:rFonts w:ascii="Calibri" w:hAnsi="Calibri" w:cs="Calibri"/>
        </w:rPr>
        <w:t>:</w:t>
      </w:r>
      <w:r>
        <w:rPr>
          <w:rFonts w:ascii="Calibri" w:hAnsi="Calibri" w:cs="Calibri"/>
        </w:rPr>
        <w:t xml:space="preserve"> </w:t>
      </w:r>
      <w:r>
        <w:rPr>
          <w:rFonts w:ascii="Calibri" w:hAnsi="Calibri" w:cs="Calibri"/>
        </w:rPr>
        <w:tab/>
      </w:r>
      <w:r>
        <w:rPr>
          <w:rFonts w:ascii="Calibri" w:hAnsi="Calibri" w:cs="Calibri"/>
        </w:rPr>
        <w:tab/>
        <w:t xml:space="preserve">θ = α ln( </w:t>
      </w:r>
      <w:r w:rsidRPr="00F765B9">
        <w:rPr>
          <w:rFonts w:ascii="Calibri" w:hAnsi="Calibri" w:cs="Calibri"/>
          <w:i/>
        </w:rPr>
        <w:t>R</w:t>
      </w:r>
      <w:r w:rsidRPr="00F765B9">
        <w:rPr>
          <w:rFonts w:ascii="Calibri" w:hAnsi="Calibri" w:cs="Calibri"/>
          <w:i/>
          <w:vertAlign w:val="subscript"/>
        </w:rPr>
        <w:t>1</w:t>
      </w:r>
      <w:r>
        <w:rPr>
          <w:rFonts w:ascii="Calibri" w:hAnsi="Calibri" w:cs="Calibri"/>
        </w:rPr>
        <w:t xml:space="preserve"> ) ×</w:t>
      </w:r>
      <w:r w:rsidRPr="00F765B9">
        <w:rPr>
          <w:rFonts w:ascii="Calibri" w:hAnsi="Calibri" w:cs="Calibri"/>
        </w:rPr>
        <w:t xml:space="preserve"> </w:t>
      </w:r>
      <w:r>
        <w:rPr>
          <w:rFonts w:ascii="Calibri" w:hAnsi="Calibri" w:cs="Calibri"/>
        </w:rPr>
        <w:t xml:space="preserve">ln( </w:t>
      </w:r>
      <w:r w:rsidRPr="00F765B9">
        <w:rPr>
          <w:rFonts w:ascii="Calibri" w:hAnsi="Calibri" w:cs="Calibri"/>
          <w:i/>
        </w:rPr>
        <w:t>R</w:t>
      </w:r>
      <w:r w:rsidRPr="00F765B9">
        <w:rPr>
          <w:rFonts w:ascii="Calibri" w:hAnsi="Calibri" w:cs="Calibri"/>
          <w:i/>
          <w:vertAlign w:val="subscript"/>
        </w:rPr>
        <w:t>2</w:t>
      </w:r>
      <w:r>
        <w:rPr>
          <w:rFonts w:ascii="Calibri" w:hAnsi="Calibri" w:cs="Calibri"/>
        </w:rPr>
        <w:t xml:space="preserve"> )</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Start at x=0 with that slope, </w:t>
      </w:r>
      <w:r>
        <w:rPr>
          <w:rFonts w:ascii="Calibri" w:hAnsi="Calibri" w:cs="Calibri"/>
        </w:rPr>
        <w:t>θ</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Let it propagate for a set run length x=L (cell size), this becomes a rise/run = </w:t>
      </w:r>
      <w:r>
        <w:rPr>
          <w:rFonts w:ascii="Calibri" w:hAnsi="Calibri" w:cs="Calibri"/>
        </w:rPr>
        <w:t>θ’, if step size=1</w:t>
      </w:r>
    </w:p>
    <w:p w:rsidR="00C72E84" w:rsidRPr="007E1EA2"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Add a Markov random walk component that takes a random up or down </w:t>
      </w:r>
      <w:r w:rsidR="00924321">
        <w:rPr>
          <w:color w:val="000000"/>
        </w:rPr>
        <w:t>slope of angle</w:t>
      </w:r>
      <w:r>
        <w:rPr>
          <w:color w:val="000000"/>
        </w:rPr>
        <w:t xml:space="preserve"> </w:t>
      </w:r>
      <w:r>
        <w:rPr>
          <w:rFonts w:ascii="Calibri" w:hAnsi="Calibri" w:cs="Calibri"/>
        </w:rPr>
        <w:t>θ, for each cell length.</w:t>
      </w:r>
      <w:r>
        <w:rPr>
          <w:color w:val="000000"/>
        </w:rPr>
        <w:br/>
        <w:t xml:space="preserve">if |R| &lt; </w:t>
      </w:r>
      <w:r>
        <w:rPr>
          <w:rFonts w:ascii="Calibri" w:hAnsi="Calibri" w:cs="Calibri"/>
        </w:rPr>
        <w:t>θ,  then Δθ = θ sign(R-0.5) else stay on same level</w:t>
      </w:r>
    </w:p>
    <w:p w:rsidR="00C72E84" w:rsidRPr="00A26641"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This will create a random walk where &lt;</w:t>
      </w:r>
      <w:r w:rsidRPr="007E1EA2">
        <w:rPr>
          <w:rFonts w:ascii="Calibri" w:hAnsi="Calibri" w:cs="Calibri"/>
        </w:rPr>
        <w:t xml:space="preserve"> </w:t>
      </w:r>
      <w:r>
        <w:rPr>
          <w:rFonts w:ascii="Calibri" w:hAnsi="Calibri" w:cs="Calibri"/>
        </w:rPr>
        <w:t>θ’&gt; = θ for relatively small values of θ.</w:t>
      </w:r>
    </w:p>
    <w:p w:rsidR="00C72E84" w:rsidRDefault="00C72E84" w:rsidP="00C72E84">
      <w:pPr>
        <w:suppressAutoHyphens w:val="0"/>
        <w:overflowPunct/>
        <w:autoSpaceDE/>
        <w:autoSpaceDN/>
        <w:adjustRightInd/>
        <w:spacing w:after="200" w:line="276" w:lineRule="auto"/>
        <w:textAlignment w:val="auto"/>
      </w:pPr>
      <w:r>
        <w:t>To better account for large slopes, the following algorithm generates the correct asymptotic trend for rise/run</w:t>
      </w:r>
    </w:p>
    <w:p w:rsidR="00C72E84" w:rsidRPr="00EC2389" w:rsidRDefault="00C72E84" w:rsidP="00C72E84">
      <w:pPr>
        <w:pStyle w:val="Code"/>
      </w:pPr>
      <w:r w:rsidRPr="00EC2389">
        <w:t>if tan</w:t>
      </w:r>
      <w:r w:rsidRPr="00EC2389">
        <w:rPr>
          <w:vertAlign w:val="superscript"/>
        </w:rPr>
        <w:t>-1</w:t>
      </w:r>
      <w:r w:rsidRPr="00EC2389">
        <w:t>(|R</w:t>
      </w:r>
      <w:r w:rsidRPr="00EC2389">
        <w:rPr>
          <w:vertAlign w:val="subscript"/>
        </w:rPr>
        <w:t>1</w:t>
      </w:r>
      <w:r w:rsidRPr="00EC2389">
        <w:t>|) &lt; tan</w:t>
      </w:r>
      <w:r w:rsidRPr="00EC2389">
        <w:rPr>
          <w:vertAlign w:val="superscript"/>
        </w:rPr>
        <w:t>-1</w:t>
      </w:r>
      <w:r w:rsidRPr="00EC2389">
        <w:t xml:space="preserve"> (θ) 2/π </w:t>
      </w:r>
      <w:r w:rsidRPr="00EC2389">
        <w:br/>
        <w:t xml:space="preserve">then </w:t>
      </w:r>
      <w:r w:rsidRPr="00EC2389">
        <w:br/>
        <w:t xml:space="preserve">   θ ln(R</w:t>
      </w:r>
      <w:r w:rsidRPr="00EC2389">
        <w:rPr>
          <w:vertAlign w:val="subscript"/>
        </w:rPr>
        <w:t>2</w:t>
      </w:r>
      <w:r w:rsidRPr="00EC2389">
        <w:t>)*sign(R</w:t>
      </w:r>
      <w:r w:rsidRPr="00EC2389">
        <w:rPr>
          <w:vertAlign w:val="subscript"/>
        </w:rPr>
        <w:t>3</w:t>
      </w:r>
      <w:r w:rsidRPr="00EC2389">
        <w:t>-0.5)+ elevation,</w:t>
      </w:r>
      <w:r w:rsidRPr="00EC2389">
        <w:br/>
        <w:t>else</w:t>
      </w:r>
      <w:r w:rsidRPr="00EC2389">
        <w:br/>
        <w:t xml:space="preserve">   stay on same level</w:t>
      </w:r>
    </w:p>
    <w:p w:rsidR="00924321" w:rsidRDefault="00924321" w:rsidP="00C72E84">
      <w:pPr>
        <w:pStyle w:val="Body"/>
      </w:pPr>
      <w:r>
        <w:t>T</w:t>
      </w:r>
      <w:r w:rsidR="00C72E84">
        <w:t>he median slope tend</w:t>
      </w:r>
      <w:r>
        <w:t>s</w:t>
      </w:r>
      <w:r w:rsidR="00C72E84">
        <w:t xml:space="preserve"> to </w:t>
      </w:r>
      <w:r w:rsidR="00C72E84">
        <w:rPr>
          <w:rFonts w:ascii="Calibri" w:hAnsi="Calibri" w:cs="Calibri"/>
        </w:rPr>
        <w:t>θ</w:t>
      </w:r>
      <w:r w:rsidR="00C72E84">
        <w:t xml:space="preserve"> as the entire </w:t>
      </w:r>
      <w:r w:rsidR="00C72E84" w:rsidRPr="00C72E84">
        <w:t>ergodic</w:t>
      </w:r>
      <w:r w:rsidR="00C72E84">
        <w:t xml:space="preserve"> map is visited. </w:t>
      </w:r>
      <w:r>
        <w:t xml:space="preserve"> </w:t>
      </w:r>
    </w:p>
    <w:p w:rsidR="00463405" w:rsidRDefault="00463405" w:rsidP="00463405">
      <w:pPr>
        <w:pStyle w:val="Heading1"/>
      </w:pPr>
      <w:r>
        <w:t>Semi-Markov Process</w:t>
      </w:r>
    </w:p>
    <w:p w:rsidR="00C72E84" w:rsidRDefault="00924321" w:rsidP="00463405">
      <w:pPr>
        <w:pStyle w:val="BodyAfterHead"/>
      </w:pPr>
      <w:r>
        <w:t>The key to mapping to other semi Markov distributions is to draw from the appropriate PDF. For example, the delayed exponential</w:t>
      </w:r>
      <w:r w:rsidR="00463405">
        <w:t xml:space="preserve"> (see </w:t>
      </w:r>
      <w:r w:rsidR="00463405">
        <w:rPr>
          <w:b/>
        </w:rPr>
        <w:t>Eq</w:t>
      </w:r>
      <w:r w:rsidR="00463405" w:rsidRPr="00463405">
        <w:rPr>
          <w:b/>
        </w:rPr>
        <w:t>uation 6</w:t>
      </w:r>
      <w:r w:rsidR="00463405">
        <w:t>)</w:t>
      </w:r>
      <w:r>
        <w:t xml:space="preserve"> is simply a draw from an exponential distribution with a fixed offset (i.e. the delay) added to the variate.</w:t>
      </w:r>
      <w:r w:rsidR="00463405">
        <w:t xml:space="preserve"> The step </w:t>
      </w:r>
      <w:r w:rsidR="00840AC7">
        <w:t>deltas</w:t>
      </w:r>
      <w:r w:rsidR="00463405">
        <w:t xml:space="preserve"> and terrace </w:t>
      </w:r>
      <w:r w:rsidR="00840AC7">
        <w:t>delta</w:t>
      </w:r>
      <w:r w:rsidR="00463405">
        <w:t xml:space="preserve">s can both draw from a semi-Markov distribution; </w:t>
      </w:r>
      <w:r w:rsidR="00840AC7">
        <w:t xml:space="preserve">taking the PSD of the resulting step sequence will generate a noisy </w:t>
      </w:r>
      <w:r w:rsidR="00840AC7" w:rsidRPr="00840AC7">
        <w:rPr>
          <w:b/>
        </w:rPr>
        <w:t>Equation 7</w:t>
      </w:r>
      <w:r w:rsidR="00840AC7">
        <w:t>, depending on the amount of samples taken.</w:t>
      </w:r>
      <w:r w:rsidR="00EC2389">
        <w:t xml:space="preserve">  The “rough road” data model generated in the previous section was specifically generated according to the recipe in the Appendix.</w:t>
      </w:r>
    </w:p>
    <w:p w:rsidR="00BC504C" w:rsidRDefault="001A3150" w:rsidP="001A3150">
      <w:pPr>
        <w:pStyle w:val="Body"/>
      </w:pPr>
      <w:r>
        <w:t>As an example of a simple semi-Markov model which will generate much of the spectral characteristics consider</w:t>
      </w:r>
      <w:r w:rsidR="007F41E7">
        <w:t xml:space="preserve"> </w:t>
      </w:r>
      <w:r w:rsidR="00B53A31">
        <w:fldChar w:fldCharType="begin"/>
      </w:r>
      <w:r w:rsidR="007F41E7">
        <w:instrText xml:space="preserve"> REF _Ref323570463 \h </w:instrText>
      </w:r>
      <w:r w:rsidR="00B53A31">
        <w:fldChar w:fldCharType="separate"/>
      </w:r>
      <w:r w:rsidR="00C95D38">
        <w:t xml:space="preserve">Figure </w:t>
      </w:r>
      <w:r w:rsidR="00C95D38">
        <w:rPr>
          <w:noProof/>
        </w:rPr>
        <w:t>26</w:t>
      </w:r>
      <w:r w:rsidR="00B53A31">
        <w:fldChar w:fldCharType="end"/>
      </w:r>
      <w:r w:rsidR="007F41E7">
        <w:t xml:space="preserve"> </w:t>
      </w:r>
      <w:r w:rsidR="00BC504C">
        <w:t>below</w:t>
      </w:r>
      <w:r>
        <w:t xml:space="preserve"> and the Monte Carlo simulation </w:t>
      </w:r>
      <w:r w:rsidR="007F41E7">
        <w:t>which generates</w:t>
      </w:r>
      <w:r w:rsidR="002077DB">
        <w:t xml:space="preserve"> </w:t>
      </w:r>
      <w:r w:rsidR="00B53A31">
        <w:fldChar w:fldCharType="begin"/>
      </w:r>
      <w:r w:rsidR="002077DB">
        <w:instrText xml:space="preserve"> REF _Ref324428775 \h </w:instrText>
      </w:r>
      <w:r w:rsidR="00B53A31">
        <w:fldChar w:fldCharType="separate"/>
      </w:r>
      <w:r w:rsidR="00C95D38">
        <w:t xml:space="preserve">Figure </w:t>
      </w:r>
      <w:r w:rsidR="00C95D38">
        <w:rPr>
          <w:noProof/>
        </w:rPr>
        <w:t>18</w:t>
      </w:r>
      <w:r w:rsidR="00B53A31">
        <w:fldChar w:fldCharType="end"/>
      </w:r>
      <w:r>
        <w:t>.</w:t>
      </w:r>
      <w:r w:rsidR="007F41E7">
        <w:t xml:space="preserve"> To illustrate a 2D power spectrum in terms of the orthogonal wavenumbers </w:t>
      </w:r>
      <w:r w:rsidR="007F41E7" w:rsidRPr="00DE6059">
        <w:rPr>
          <w:i/>
        </w:rPr>
        <w:t>S</w:t>
      </w:r>
      <w:r w:rsidR="007F41E7" w:rsidRPr="00DE6059">
        <w:rPr>
          <w:i/>
          <w:vertAlign w:val="subscript"/>
        </w:rPr>
        <w:t>x</w:t>
      </w:r>
      <w:r w:rsidR="007F41E7">
        <w:t xml:space="preserve"> and </w:t>
      </w:r>
      <w:r w:rsidR="007F41E7" w:rsidRPr="00DE6059">
        <w:rPr>
          <w:i/>
        </w:rPr>
        <w:t>S</w:t>
      </w:r>
      <w:r w:rsidR="007F41E7" w:rsidRPr="00DE6059">
        <w:rPr>
          <w:i/>
          <w:vertAlign w:val="subscript"/>
        </w:rPr>
        <w:t>z</w:t>
      </w:r>
      <w:r w:rsidR="007F41E7">
        <w:t>, we multiply by the wavenumber squared and</w:t>
      </w:r>
      <w:r w:rsidR="00DE6059">
        <w:t xml:space="preserve"> then take the logarithm to give the greatest dynamic range. We first assume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58"/>
        <w:gridCol w:w="4518"/>
      </w:tblGrid>
      <w:tr w:rsidR="00DC7D10" w:rsidTr="007F41E7">
        <w:tc>
          <w:tcPr>
            <w:tcW w:w="5058" w:type="dxa"/>
            <w:vAlign w:val="center"/>
          </w:tcPr>
          <w:p w:rsidR="00DC7D10" w:rsidRDefault="00DC7D10" w:rsidP="00DC7D10">
            <w:pPr>
              <w:pStyle w:val="Body"/>
              <w:jc w:val="center"/>
            </w:pPr>
            <w:r>
              <w:rPr>
                <w:noProof/>
              </w:rPr>
              <w:lastRenderedPageBreak/>
              <w:drawing>
                <wp:inline distT="0" distB="0" distL="0" distR="0">
                  <wp:extent cx="4503928" cy="83820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518" w:type="dxa"/>
          </w:tcPr>
          <w:p w:rsidR="00DC7D10" w:rsidRDefault="00DC7D10" w:rsidP="007F41E7">
            <w:pPr>
              <w:pStyle w:val="Figure"/>
              <w:keepNext/>
            </w:pPr>
            <w:r>
              <w:rPr>
                <w:noProof/>
              </w:rPr>
              <w:drawing>
                <wp:inline distT="0" distB="0" distL="0" distR="0">
                  <wp:extent cx="1954530" cy="1932846"/>
                  <wp:effectExtent l="19050" t="0" r="762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C7D10" w:rsidRDefault="007F41E7" w:rsidP="007F41E7">
      <w:pPr>
        <w:pStyle w:val="Caption"/>
      </w:pPr>
      <w:bookmarkStart w:id="160" w:name="_Ref323570463"/>
      <w:r>
        <w:t xml:space="preserve">Figure </w:t>
      </w:r>
      <w:fldSimple w:instr=" SEQ Figure \* ARABIC ">
        <w:r w:rsidR="00E16C6D">
          <w:rPr>
            <w:noProof/>
          </w:rPr>
          <w:t>27</w:t>
        </w:r>
      </w:fldSimple>
      <w:bookmarkEnd w:id="160"/>
      <w:r>
        <w:t xml:space="preserve"> : 2D contour plot of power spectrum for a randomly ascending staircase</w:t>
      </w:r>
    </w:p>
    <w:p w:rsidR="00DE6059" w:rsidRDefault="00DE6059" w:rsidP="00DE6059">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 If </w:t>
      </w:r>
      <w:r w:rsidRPr="00DE6059">
        <w:rPr>
          <w:rFonts w:ascii="Courier New" w:hAnsi="Courier New" w:cs="Courier New"/>
          <w:b/>
        </w:rPr>
        <w:t>P</w:t>
      </w:r>
      <w:r>
        <w:t xml:space="preserve"> is not 0.5 precisely, then the two-dimensional PSD will show an asymmetry reflecting the asymmetry of the terrain profile.</w:t>
      </w:r>
    </w:p>
    <w:p w:rsidR="007F41E7" w:rsidRPr="007F41E7" w:rsidRDefault="007F41E7" w:rsidP="007F41E7">
      <w:pPr>
        <w:pStyle w:val="Code"/>
        <w:rPr>
          <w:sz w:val="16"/>
          <w:szCs w:val="16"/>
        </w:rPr>
      </w:pPr>
      <w:r w:rsidRPr="007F41E7">
        <w:rPr>
          <w:sz w:val="16"/>
          <w:szCs w:val="16"/>
        </w:rPr>
        <w:t xml:space="preserve">BEGIN {  </w:t>
      </w:r>
    </w:p>
    <w:p w:rsidR="007F41E7" w:rsidRPr="007F41E7" w:rsidRDefault="007F41E7" w:rsidP="007F41E7">
      <w:pPr>
        <w:pStyle w:val="Code"/>
        <w:rPr>
          <w:sz w:val="16"/>
          <w:szCs w:val="16"/>
        </w:rPr>
      </w:pPr>
      <w:r w:rsidRPr="007F41E7">
        <w:rPr>
          <w:sz w:val="16"/>
          <w:szCs w:val="16"/>
        </w:rPr>
        <w:t xml:space="preserve">   N = 100000</w:t>
      </w:r>
    </w:p>
    <w:p w:rsidR="007F41E7" w:rsidRPr="007F41E7" w:rsidRDefault="007F41E7" w:rsidP="007F41E7">
      <w:pPr>
        <w:pStyle w:val="Code"/>
        <w:rPr>
          <w:sz w:val="16"/>
          <w:szCs w:val="16"/>
        </w:rPr>
      </w:pPr>
      <w:r w:rsidRPr="007F41E7">
        <w:rPr>
          <w:sz w:val="16"/>
          <w:szCs w:val="16"/>
        </w:rPr>
        <w:t xml:space="preserve">   h = 0  </w:t>
      </w:r>
    </w:p>
    <w:p w:rsidR="007F41E7" w:rsidRPr="007F41E7" w:rsidRDefault="007F41E7" w:rsidP="007F41E7">
      <w:pPr>
        <w:pStyle w:val="Code"/>
        <w:rPr>
          <w:sz w:val="16"/>
          <w:szCs w:val="16"/>
        </w:rPr>
      </w:pPr>
      <w:r w:rsidRPr="007F41E7">
        <w:rPr>
          <w:sz w:val="16"/>
          <w:szCs w:val="16"/>
        </w:rPr>
        <w:t xml:space="preserve">   srand()</w:t>
      </w:r>
    </w:p>
    <w:p w:rsidR="007F41E7" w:rsidRPr="007F41E7" w:rsidRDefault="007F41E7" w:rsidP="007F41E7">
      <w:pPr>
        <w:pStyle w:val="Code"/>
        <w:rPr>
          <w:sz w:val="16"/>
          <w:szCs w:val="16"/>
        </w:rPr>
      </w:pPr>
      <w:r w:rsidRPr="007F41E7">
        <w:rPr>
          <w:sz w:val="16"/>
          <w:szCs w:val="16"/>
        </w:rPr>
        <w:t xml:space="preserve">   i = N</w:t>
      </w:r>
    </w:p>
    <w:p w:rsidR="007F41E7" w:rsidRPr="007F41E7" w:rsidRDefault="007F41E7" w:rsidP="007F41E7">
      <w:pPr>
        <w:pStyle w:val="Code"/>
        <w:rPr>
          <w:sz w:val="16"/>
          <w:szCs w:val="16"/>
        </w:rPr>
      </w:pPr>
      <w:r w:rsidRPr="007F41E7">
        <w:rPr>
          <w:sz w:val="16"/>
          <w:szCs w:val="16"/>
        </w:rPr>
        <w:t xml:space="preserve">   while(i&gt;0) {</w:t>
      </w:r>
    </w:p>
    <w:p w:rsidR="007F41E7" w:rsidRPr="007F41E7" w:rsidRDefault="007F41E7" w:rsidP="007F41E7">
      <w:pPr>
        <w:pStyle w:val="Code"/>
        <w:rPr>
          <w:sz w:val="16"/>
          <w:szCs w:val="16"/>
        </w:rPr>
      </w:pPr>
      <w:r w:rsidRPr="007F41E7">
        <w:rPr>
          <w:sz w:val="16"/>
          <w:szCs w:val="16"/>
        </w:rPr>
        <w:t xml:space="preserve">     n = - 10.0 * log(rand())</w:t>
      </w:r>
    </w:p>
    <w:p w:rsidR="007F41E7" w:rsidRPr="007F41E7" w:rsidRDefault="007F41E7" w:rsidP="007F41E7">
      <w:pPr>
        <w:pStyle w:val="Code"/>
        <w:rPr>
          <w:sz w:val="16"/>
          <w:szCs w:val="16"/>
        </w:rPr>
      </w:pPr>
      <w:r w:rsidRPr="007F41E7">
        <w:rPr>
          <w:sz w:val="16"/>
          <w:szCs w:val="16"/>
        </w:rPr>
        <w:t xml:space="preserve">     for(j=0; j&lt;n; j++) {</w:t>
      </w:r>
    </w:p>
    <w:p w:rsidR="007F41E7" w:rsidRPr="007F41E7" w:rsidRDefault="007F41E7" w:rsidP="007F41E7">
      <w:pPr>
        <w:pStyle w:val="Code"/>
        <w:rPr>
          <w:sz w:val="16"/>
          <w:szCs w:val="16"/>
        </w:rPr>
      </w:pPr>
      <w:r w:rsidRPr="007F41E7">
        <w:rPr>
          <w:sz w:val="16"/>
          <w:szCs w:val="16"/>
        </w:rPr>
        <w:t xml:space="preserve">       i--</w:t>
      </w:r>
    </w:p>
    <w:p w:rsidR="007F41E7" w:rsidRPr="007F41E7" w:rsidRDefault="007F41E7" w:rsidP="007F41E7">
      <w:pPr>
        <w:pStyle w:val="Code"/>
        <w:rPr>
          <w:sz w:val="16"/>
          <w:szCs w:val="16"/>
        </w:rPr>
      </w:pPr>
      <w:r w:rsidRPr="007F41E7">
        <w:rPr>
          <w:sz w:val="16"/>
          <w:szCs w:val="16"/>
        </w:rPr>
        <w:t xml:space="preserve">       print h</w:t>
      </w:r>
    </w:p>
    <w:p w:rsidR="007F41E7" w:rsidRPr="007F41E7" w:rsidRDefault="007F41E7" w:rsidP="007F41E7">
      <w:pPr>
        <w:pStyle w:val="Code"/>
        <w:rPr>
          <w:sz w:val="16"/>
          <w:szCs w:val="16"/>
        </w:rPr>
      </w:pPr>
      <w:r w:rsidRPr="007F41E7">
        <w:rPr>
          <w:sz w:val="16"/>
          <w:szCs w:val="16"/>
        </w:rPr>
        <w:t xml:space="preserve">     } </w:t>
      </w:r>
    </w:p>
    <w:p w:rsidR="007F41E7" w:rsidRPr="007F41E7" w:rsidRDefault="007F41E7" w:rsidP="007F41E7">
      <w:pPr>
        <w:pStyle w:val="Code"/>
        <w:rPr>
          <w:sz w:val="16"/>
          <w:szCs w:val="16"/>
        </w:rPr>
      </w:pPr>
      <w:r w:rsidRPr="007F41E7">
        <w:rPr>
          <w:sz w:val="16"/>
          <w:szCs w:val="16"/>
        </w:rPr>
        <w:t xml:space="preserve">     if(rand()&gt;P) {</w:t>
      </w:r>
    </w:p>
    <w:p w:rsidR="007F41E7" w:rsidRPr="007F41E7" w:rsidRDefault="007F41E7" w:rsidP="007F41E7">
      <w:pPr>
        <w:pStyle w:val="Code"/>
        <w:rPr>
          <w:sz w:val="16"/>
          <w:szCs w:val="16"/>
        </w:rPr>
      </w:pPr>
      <w:r w:rsidRPr="007F41E7">
        <w:rPr>
          <w:sz w:val="16"/>
          <w:szCs w:val="16"/>
        </w:rPr>
        <w:t xml:space="preserve">       h += +0.0008 * log(rand())</w:t>
      </w:r>
    </w:p>
    <w:p w:rsidR="007F41E7" w:rsidRPr="007F41E7" w:rsidRDefault="007F41E7" w:rsidP="007F41E7">
      <w:pPr>
        <w:pStyle w:val="Code"/>
        <w:rPr>
          <w:sz w:val="16"/>
          <w:szCs w:val="16"/>
        </w:rPr>
      </w:pPr>
      <w:r w:rsidRPr="007F41E7">
        <w:rPr>
          <w:sz w:val="16"/>
          <w:szCs w:val="16"/>
        </w:rPr>
        <w:t xml:space="preserve">     } else {</w:t>
      </w:r>
    </w:p>
    <w:p w:rsidR="007F41E7" w:rsidRPr="007F41E7" w:rsidRDefault="007F41E7" w:rsidP="007F41E7">
      <w:pPr>
        <w:pStyle w:val="Code"/>
        <w:rPr>
          <w:sz w:val="16"/>
          <w:szCs w:val="16"/>
        </w:rPr>
      </w:pPr>
      <w:r w:rsidRPr="007F41E7">
        <w:rPr>
          <w:sz w:val="16"/>
          <w:szCs w:val="16"/>
        </w:rPr>
        <w:t xml:space="preserve">       h += -0.0008 * log(rand())</w:t>
      </w:r>
    </w:p>
    <w:p w:rsidR="007F41E7" w:rsidRPr="007F41E7" w:rsidRDefault="007F41E7" w:rsidP="007F41E7">
      <w:pPr>
        <w:pStyle w:val="Code"/>
        <w:rPr>
          <w:sz w:val="16"/>
          <w:szCs w:val="16"/>
        </w:rPr>
      </w:pPr>
      <w:r w:rsidRPr="007F41E7">
        <w:rPr>
          <w:sz w:val="16"/>
          <w:szCs w:val="16"/>
        </w:rPr>
        <w:t xml:space="preserve">     }</w:t>
      </w:r>
    </w:p>
    <w:p w:rsidR="007F41E7" w:rsidRPr="007F41E7" w:rsidRDefault="007F41E7" w:rsidP="007F41E7">
      <w:pPr>
        <w:pStyle w:val="Code"/>
        <w:rPr>
          <w:sz w:val="16"/>
          <w:szCs w:val="16"/>
        </w:rPr>
      </w:pPr>
      <w:r w:rsidRPr="007F41E7">
        <w:rPr>
          <w:sz w:val="16"/>
          <w:szCs w:val="16"/>
        </w:rPr>
        <w:t xml:space="preserve">   }</w:t>
      </w:r>
    </w:p>
    <w:p w:rsidR="007F41E7" w:rsidRDefault="007F41E7" w:rsidP="007F41E7">
      <w:pPr>
        <w:pStyle w:val="Code"/>
        <w:rPr>
          <w:sz w:val="16"/>
          <w:szCs w:val="16"/>
        </w:rPr>
      </w:pPr>
      <w:r w:rsidRPr="007F41E7">
        <w:rPr>
          <w:sz w:val="16"/>
          <w:szCs w:val="16"/>
        </w:rPr>
        <w:t>}</w:t>
      </w:r>
    </w:p>
    <w:p w:rsidR="007F41E7" w:rsidRPr="007F41E7" w:rsidRDefault="00EB7F3C" w:rsidP="007F41E7">
      <w:pPr>
        <w:pStyle w:val="Body"/>
      </w:pPr>
      <w:r>
        <w:t xml:space="preserve">The Belgian Block course suggests an asymmetry 0.51± 0.01 as </w:t>
      </w:r>
      <w:r w:rsidR="00366FF0">
        <w:t xml:space="preserve">shown in </w:t>
      </w:r>
      <w:r w:rsidR="00B53A31">
        <w:fldChar w:fldCharType="begin"/>
      </w:r>
      <w:r w:rsidR="00366FF0">
        <w:instrText xml:space="preserve"> REF _Ref324428775 \h </w:instrText>
      </w:r>
      <w:r w:rsidR="00B53A31">
        <w:fldChar w:fldCharType="separate"/>
      </w:r>
      <w:r w:rsidR="00C95D38">
        <w:t xml:space="preserve">Figure </w:t>
      </w:r>
      <w:r w:rsidR="00C95D38">
        <w:rPr>
          <w:noProof/>
        </w:rPr>
        <w:t>18</w:t>
      </w:r>
      <w:r w:rsidR="00B53A31">
        <w:fldChar w:fldCharType="end"/>
      </w:r>
      <w:r>
        <w:t>, indicating sensitivity to incline.</w:t>
      </w:r>
    </w:p>
    <w:p w:rsidR="00BC504C" w:rsidRDefault="00BC504C" w:rsidP="00DC7D10">
      <w:pPr>
        <w:pStyle w:val="Figure"/>
      </w:pPr>
    </w:p>
    <w:p w:rsidR="00463405" w:rsidRDefault="00463405" w:rsidP="00463405">
      <w:pPr>
        <w:pStyle w:val="Heading1"/>
      </w:pPr>
      <w:r>
        <w:t>Ornstein-Uhlenbeck Process</w:t>
      </w:r>
    </w:p>
    <w:p w:rsidR="00E85FDD" w:rsidRPr="00E85FDD" w:rsidRDefault="00751B58" w:rsidP="00463405">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432388">
        <w:rPr>
          <w:rStyle w:val="EndnoteReference"/>
        </w:rPr>
        <w:endnoteReference w:id="33"/>
      </w:r>
      <w:r w:rsidR="00432388">
        <w:t>,</w:t>
      </w:r>
      <w:r>
        <w:t xml:space="preserve"> and derives from a physical model of an attractor or potential well which “tugs” on the random walker to bring it back to the mean state (see </w:t>
      </w:r>
      <w:del w:id="161" w:author="steven.bankes" w:date="2012-12-24T11:28:00Z">
        <w:r w:rsidR="00B53A31" w:rsidDel="00053809">
          <w:fldChar w:fldCharType="begin"/>
        </w:r>
        <w:r w:rsidDel="00053809">
          <w:delInstrText xml:space="preserve"> REF _Ref323028302 \h </w:delInstrText>
        </w:r>
        <w:r w:rsidR="00B53A31" w:rsidDel="00053809">
          <w:fldChar w:fldCharType="separate"/>
        </w:r>
        <w:r w:rsidR="00C95D38" w:rsidRPr="00A26641" w:rsidDel="00053809">
          <w:delText xml:space="preserve">Figure </w:delText>
        </w:r>
        <w:r w:rsidR="00C95D38" w:rsidDel="00053809">
          <w:rPr>
            <w:noProof/>
          </w:rPr>
          <w:delText>27</w:delText>
        </w:r>
        <w:r w:rsidR="00B53A31" w:rsidDel="00053809">
          <w:fldChar w:fldCharType="end"/>
        </w:r>
        <w:r w:rsidDel="00053809">
          <w:delText xml:space="preserve"> </w:delText>
        </w:r>
      </w:del>
      <w:ins w:id="162" w:author="steven.bankes" w:date="2012-12-24T11:28:00Z">
        <w:r w:rsidR="00053809">
          <w:fldChar w:fldCharType="begin"/>
        </w:r>
        <w:r w:rsidR="00053809">
          <w:instrText xml:space="preserve"> REF _Ref323028302 \h </w:instrText>
        </w:r>
        <w:r w:rsidR="00053809">
          <w:fldChar w:fldCharType="separate"/>
        </w:r>
        <w:r w:rsidR="00053809" w:rsidRPr="00A26641">
          <w:t xml:space="preserve">Figure </w:t>
        </w:r>
        <w:r w:rsidR="00053809">
          <w:rPr>
            <w:noProof/>
          </w:rPr>
          <w:t>28</w:t>
        </w:r>
        <w:r w:rsidR="00053809">
          <w:fldChar w:fldCharType="end"/>
        </w:r>
        <w:r w:rsidR="00053809">
          <w:t xml:space="preserve"> </w:t>
        </w:r>
      </w:ins>
      <w:r>
        <w:t>below).</w:t>
      </w:r>
    </w:p>
    <w:p w:rsidR="002543ED" w:rsidRDefault="00BD13DE" w:rsidP="004B3741">
      <w:pPr>
        <w:pStyle w:val="Figure"/>
      </w:pPr>
      <w:r w:rsidRPr="00BD13DE">
        <w:rPr>
          <w:noProof/>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5pt;height:197.75pt" o:ole="">
            <v:imagedata r:id="rId41" o:title="" croptop="8740f" cropbottom="8740f"/>
          </v:shape>
          <o:OLEObject Type="Embed" ProgID="PowerPoint.Slide.12" ShapeID="_x0000_i1025" DrawAspect="Content" ObjectID="_1417855122" r:id="rId42"/>
        </w:object>
      </w:r>
    </w:p>
    <w:p w:rsidR="00F765B9" w:rsidRPr="00A26641" w:rsidRDefault="002543ED" w:rsidP="00A26641">
      <w:pPr>
        <w:pStyle w:val="Caption"/>
      </w:pPr>
      <w:bookmarkStart w:id="163" w:name="_Ref323028302"/>
      <w:r w:rsidRPr="00A26641">
        <w:t xml:space="preserve">Figure </w:t>
      </w:r>
      <w:fldSimple w:instr=" SEQ Figure \* ARABIC ">
        <w:r w:rsidR="00E16C6D">
          <w:rPr>
            <w:noProof/>
          </w:rPr>
          <w:t>28</w:t>
        </w:r>
      </w:fldSimple>
      <w:bookmarkEnd w:id="163"/>
      <w:r w:rsidR="00BD13DE" w:rsidRPr="00A26641">
        <w:t>: Representation of an Ornstein-Uhlenbeck random walk process for terrain elevation</w:t>
      </w:r>
      <w:r w:rsidR="00A26641" w:rsidRPr="00A26641">
        <w:t xml:space="preserve"> </w:t>
      </w:r>
      <w:r w:rsidR="00BD13DE" w:rsidRPr="00A26641">
        <w:t xml:space="preserve">changes. The hopping rate works similarly to a potential well, with a greater resistance to hopping the further excursion ways from a quiescent </w:t>
      </w:r>
      <w:r w:rsidR="000E5B98" w:rsidRPr="00A26641">
        <w:t>elevation (Z</w:t>
      </w:r>
      <w:r w:rsidR="000E5B98" w:rsidRPr="00A26641">
        <w:rPr>
          <w:vertAlign w:val="subscript"/>
        </w:rPr>
        <w:t>q</w:t>
      </w:r>
      <w:r w:rsidR="000E5B98" w:rsidRPr="00A26641">
        <w:t>) changes.</w:t>
      </w:r>
    </w:p>
    <w:p w:rsidR="00751B58" w:rsidRDefault="00E85FDD" w:rsidP="00E85FDD">
      <w:pPr>
        <w:pStyle w:val="Body"/>
      </w:pPr>
      <w:r>
        <w:t>The following pseudo-code snippet sets up an Ornstein-Uhlenbeck random walk model with a reversion to the mean term.</w:t>
      </w:r>
      <w:r w:rsidR="00751B58">
        <w:t xml:space="preserve"> The </w:t>
      </w:r>
      <w:r w:rsidR="00751B58" w:rsidRPr="00751B58">
        <w:rPr>
          <w:i/>
        </w:rPr>
        <w:t>hop</w:t>
      </w:r>
      <w:r w:rsidR="00751B58">
        <w:t xml:space="preserve"> term is the classical Markovian random walk transition rate. The </w:t>
      </w:r>
      <w:r w:rsidR="00751B58" w:rsidRPr="00751B58">
        <w:rPr>
          <w:i/>
        </w:rPr>
        <w:t>drag</w:t>
      </w:r>
      <w:r w:rsidR="00751B58">
        <w:t xml:space="preserve"> term places an attractor wh</w:t>
      </w:r>
      <w:r w:rsidR="00A26641">
        <w:t xml:space="preserve">ich opposes large excursions in the terrain, </w:t>
      </w:r>
      <w:r w:rsidR="00A26641" w:rsidRPr="00A26641">
        <w:rPr>
          <w:i/>
        </w:rPr>
        <w:t>T</w:t>
      </w:r>
      <w:r w:rsidR="00A26641">
        <w:t>.</w:t>
      </w:r>
      <w:r w:rsidR="00751B58">
        <w:t xml:space="preserve"> </w:t>
      </w:r>
      <w:r w:rsidR="00A26641">
        <w:t xml:space="preserve"> Another term, </w:t>
      </w:r>
      <w:r w:rsidR="00A26641" w:rsidRPr="00A26641">
        <w:rPr>
          <w:i/>
        </w:rPr>
        <w:t>force</w:t>
      </w:r>
      <w:r w:rsidR="00A26641">
        <w:t xml:space="preserve">, generates a directional drift if the transition rate shows an asymmetry up versus down. </w:t>
      </w:r>
    </w:p>
    <w:p w:rsidR="00AF785A" w:rsidRDefault="00AF785A" w:rsidP="00AF785A">
      <w:pPr>
        <w:pStyle w:val="Code"/>
      </w:pPr>
      <w:r>
        <w:t>BEGIN {  ## Set up the Monte Carlo O-U model</w:t>
      </w:r>
    </w:p>
    <w:p w:rsidR="00AF785A" w:rsidRDefault="00AF785A" w:rsidP="00AF785A">
      <w:pPr>
        <w:pStyle w:val="Code"/>
      </w:pPr>
      <w:r>
        <w:t xml:space="preserve">   N = 300000</w:t>
      </w:r>
    </w:p>
    <w:p w:rsidR="00AF785A" w:rsidRDefault="00AF785A" w:rsidP="00AF785A">
      <w:pPr>
        <w:pStyle w:val="Code"/>
      </w:pPr>
      <w:r>
        <w:t xml:space="preserve">   hop = 0.02828</w:t>
      </w:r>
    </w:p>
    <w:p w:rsidR="00AF785A" w:rsidRDefault="00AF785A" w:rsidP="00AF785A">
      <w:pPr>
        <w:pStyle w:val="Code"/>
      </w:pPr>
      <w:r>
        <w:t xml:space="preserve">   drag = 0.005</w:t>
      </w:r>
    </w:p>
    <w:p w:rsidR="00AF785A" w:rsidRDefault="00AF785A" w:rsidP="00AF785A">
      <w:pPr>
        <w:pStyle w:val="Code"/>
      </w:pPr>
      <w:r>
        <w:t xml:space="preserve">   force = 0.0</w:t>
      </w:r>
    </w:p>
    <w:p w:rsidR="00AF785A" w:rsidRDefault="00AF785A" w:rsidP="00AF785A">
      <w:pPr>
        <w:pStyle w:val="Code"/>
      </w:pPr>
      <w:r>
        <w:t xml:space="preserve">   T[0] = 0.0</w:t>
      </w:r>
    </w:p>
    <w:p w:rsidR="00AF785A" w:rsidRDefault="00AF785A" w:rsidP="00AF785A">
      <w:pPr>
        <w:pStyle w:val="Code"/>
      </w:pPr>
    </w:p>
    <w:p w:rsidR="00AF785A" w:rsidRDefault="00AF785A" w:rsidP="00AF785A">
      <w:pPr>
        <w:pStyle w:val="Code"/>
      </w:pPr>
      <w:r>
        <w:t xml:space="preserve">   srand()</w:t>
      </w:r>
    </w:p>
    <w:p w:rsidR="00AF785A" w:rsidRDefault="00AF785A" w:rsidP="00AF785A">
      <w:pPr>
        <w:pStyle w:val="Code"/>
      </w:pPr>
      <w:r>
        <w:t xml:space="preserve">   for(i=1; i&lt;N; i++) {</w:t>
      </w:r>
    </w:p>
    <w:p w:rsidR="00AF785A" w:rsidRDefault="00AF785A" w:rsidP="00AF785A">
      <w:pPr>
        <w:pStyle w:val="Code"/>
      </w:pPr>
      <w:r>
        <w:t xml:space="preserve">     if(rand()&lt;0.5) {</w:t>
      </w:r>
    </w:p>
    <w:p w:rsidR="00AF785A" w:rsidRDefault="00AF785A" w:rsidP="00AF785A">
      <w:pPr>
        <w:pStyle w:val="Code"/>
      </w:pPr>
      <w:r>
        <w:t xml:space="preserve">       T[i] = T[i-1] + (hop+force)*(1-T[i-1]*drag)</w:t>
      </w:r>
    </w:p>
    <w:p w:rsidR="00AF785A" w:rsidRDefault="00AF785A" w:rsidP="00AF785A">
      <w:pPr>
        <w:pStyle w:val="Code"/>
      </w:pPr>
      <w:r>
        <w:t xml:space="preserve">     } else {</w:t>
      </w:r>
    </w:p>
    <w:p w:rsidR="00AF785A" w:rsidRDefault="00AF785A" w:rsidP="00AF785A">
      <w:pPr>
        <w:pStyle w:val="Code"/>
      </w:pPr>
      <w:r>
        <w:t xml:space="preserve">       T[i] = T[i-1] - (hop-force)*(1+T[i-1]*drag)</w:t>
      </w:r>
    </w:p>
    <w:p w:rsidR="00AF785A" w:rsidRDefault="00AF785A" w:rsidP="00AF785A">
      <w:pPr>
        <w:pStyle w:val="Code"/>
      </w:pPr>
      <w:r>
        <w:t xml:space="preserve">     }</w:t>
      </w:r>
    </w:p>
    <w:p w:rsidR="00AF785A" w:rsidRDefault="00AF785A" w:rsidP="00AF785A">
      <w:pPr>
        <w:pStyle w:val="Code"/>
      </w:pPr>
      <w:r>
        <w:t xml:space="preserve">     print T[i]</w:t>
      </w:r>
    </w:p>
    <w:p w:rsidR="00AF785A" w:rsidRDefault="00AF785A" w:rsidP="00AF785A">
      <w:pPr>
        <w:pStyle w:val="Code"/>
      </w:pPr>
      <w:r>
        <w:t xml:space="preserve">   }</w:t>
      </w:r>
    </w:p>
    <w:p w:rsidR="00AF785A" w:rsidRDefault="00AF785A" w:rsidP="00AF785A">
      <w:pPr>
        <w:pStyle w:val="Code"/>
      </w:pPr>
      <w:r>
        <w:t>}</w:t>
      </w:r>
    </w:p>
    <w:p w:rsidR="00924321" w:rsidRDefault="00924321" w:rsidP="00924321"/>
    <w:p w:rsidR="007E462E" w:rsidRDefault="007E462E" w:rsidP="00924321">
      <w:r>
        <w:t>To determine whether a</w:t>
      </w:r>
      <w:r w:rsidR="00840AC7">
        <w:t>n</w:t>
      </w:r>
      <w:r>
        <w:t xml:space="preserve"> Ornstein-Uhlenbeck process is operational on a set of data, one can apply a simple multiscale variance </w:t>
      </w:r>
      <w:r w:rsidR="00840AC7">
        <w:t>(or a multiscale entropy measure</w:t>
      </w:r>
      <w:r w:rsidR="00432388">
        <w:rPr>
          <w:rStyle w:val="EndnoteReference"/>
        </w:rPr>
        <w:endnoteReference w:id="34"/>
      </w:r>
      <w:r w:rsidR="00432388">
        <w:t>)</w:t>
      </w:r>
      <w:r w:rsidR="00840AC7">
        <w:t xml:space="preserve"> </w:t>
      </w:r>
      <w:r>
        <w:t>to the result</w:t>
      </w:r>
      <w:r w:rsidR="00840AC7">
        <w:t xml:space="preserve"> </w:t>
      </w:r>
      <w:r>
        <w:t>:</w:t>
      </w:r>
    </w:p>
    <w:p w:rsidR="007E462E" w:rsidRDefault="007E462E" w:rsidP="00924321"/>
    <w:p w:rsidR="007E462E" w:rsidRDefault="007E462E" w:rsidP="007E462E">
      <w:pPr>
        <w:pStyle w:val="Code"/>
      </w:pPr>
      <w:r>
        <w:t xml:space="preserve">END { </w:t>
      </w:r>
    </w:p>
    <w:p w:rsidR="007E462E" w:rsidRDefault="007E462E" w:rsidP="007E462E">
      <w:pPr>
        <w:pStyle w:val="Code"/>
      </w:pPr>
      <w:r>
        <w:t xml:space="preserve">   L = N/2;</w:t>
      </w:r>
    </w:p>
    <w:p w:rsidR="007E462E" w:rsidRDefault="007E462E" w:rsidP="007E462E">
      <w:pPr>
        <w:pStyle w:val="Code"/>
      </w:pPr>
      <w:r>
        <w:t xml:space="preserve">   while(L &gt; 1) {</w:t>
      </w:r>
    </w:p>
    <w:p w:rsidR="007E462E" w:rsidRDefault="007E462E" w:rsidP="007E462E">
      <w:pPr>
        <w:pStyle w:val="Code"/>
      </w:pPr>
      <w:r>
        <w:t xml:space="preserve">     Sum = 0.0</w:t>
      </w:r>
    </w:p>
    <w:p w:rsidR="007E462E" w:rsidRDefault="007E462E" w:rsidP="007E462E">
      <w:pPr>
        <w:pStyle w:val="Code"/>
      </w:pPr>
      <w:r>
        <w:t xml:space="preserve">     for(i=1; i&lt;N/2; i++) {</w:t>
      </w:r>
    </w:p>
    <w:p w:rsidR="007E462E" w:rsidRDefault="007E462E" w:rsidP="007E462E">
      <w:pPr>
        <w:pStyle w:val="Code"/>
      </w:pPr>
      <w:r>
        <w:t xml:space="preserve">        Val = T[i] - T[i+L]</w:t>
      </w:r>
    </w:p>
    <w:p w:rsidR="007E462E" w:rsidRDefault="007E462E" w:rsidP="007E462E">
      <w:pPr>
        <w:pStyle w:val="Code"/>
      </w:pPr>
      <w:r>
        <w:t xml:space="preserve">        Sum += Val * Val</w:t>
      </w:r>
    </w:p>
    <w:p w:rsidR="007E462E" w:rsidRDefault="007E462E" w:rsidP="007E462E">
      <w:pPr>
        <w:pStyle w:val="Code"/>
      </w:pPr>
      <w:r>
        <w:t xml:space="preserve">     }</w:t>
      </w:r>
    </w:p>
    <w:p w:rsidR="007E462E" w:rsidRDefault="007E462E" w:rsidP="007E462E">
      <w:pPr>
        <w:pStyle w:val="Code"/>
      </w:pPr>
      <w:r>
        <w:t xml:space="preserve">     </w:t>
      </w:r>
      <w:r w:rsidR="00463405">
        <w:t>p</w:t>
      </w:r>
      <w:r>
        <w:t xml:space="preserve">rint L </w:t>
      </w:r>
      <w:r w:rsidR="00463405">
        <w:t>“ “</w:t>
      </w:r>
      <w:r>
        <w:t xml:space="preserve"> sqrt(Sum/(N/2))</w:t>
      </w:r>
    </w:p>
    <w:p w:rsidR="007E462E" w:rsidRDefault="007E462E" w:rsidP="007E462E">
      <w:pPr>
        <w:pStyle w:val="Code"/>
      </w:pPr>
      <w:r>
        <w:t xml:space="preserve">     L = 0.95*L;</w:t>
      </w:r>
    </w:p>
    <w:p w:rsidR="007E462E" w:rsidRDefault="007E462E" w:rsidP="007E462E">
      <w:pPr>
        <w:pStyle w:val="Code"/>
      </w:pPr>
      <w:r>
        <w:lastRenderedPageBreak/>
        <w:t xml:space="preserve">   }</w:t>
      </w:r>
    </w:p>
    <w:p w:rsidR="007E462E" w:rsidRDefault="007E462E" w:rsidP="007E462E">
      <w:pPr>
        <w:pStyle w:val="Code"/>
      </w:pPr>
      <w:r>
        <w:t>}</w:t>
      </w:r>
    </w:p>
    <w:p w:rsidR="007E462E" w:rsidRDefault="007E462E" w:rsidP="00924321"/>
    <w:p w:rsidR="00463405" w:rsidRDefault="00463405" w:rsidP="00924321">
      <w:r>
        <w:t xml:space="preserve">So that for a given random walk simulation, the asymptotic variance will tend to saturate at longer correlation length scales. A typical multiscale variance plot will look like </w:t>
      </w:r>
      <w:del w:id="164" w:author="steven.bankes" w:date="2012-12-24T11:31:00Z">
        <w:r w:rsidR="00B53A31" w:rsidDel="00B57E62">
          <w:fldChar w:fldCharType="begin"/>
        </w:r>
        <w:r w:rsidDel="00B57E62">
          <w:delInstrText xml:space="preserve"> REF _Ref323033176 \h </w:delInstrText>
        </w:r>
        <w:r w:rsidR="00B53A31" w:rsidDel="00B57E62">
          <w:fldChar w:fldCharType="separate"/>
        </w:r>
        <w:r w:rsidR="00C95D38" w:rsidDel="00B57E62">
          <w:delText xml:space="preserve">Figure </w:delText>
        </w:r>
        <w:r w:rsidR="00C95D38" w:rsidDel="00B57E62">
          <w:rPr>
            <w:noProof/>
          </w:rPr>
          <w:delText>28</w:delText>
        </w:r>
        <w:r w:rsidR="00B53A31" w:rsidDel="00B57E62">
          <w:fldChar w:fldCharType="end"/>
        </w:r>
      </w:del>
      <w:ins w:id="165" w:author="steven.bankes" w:date="2012-12-24T11:31:00Z">
        <w:r w:rsidR="00B57E62">
          <w:fldChar w:fldCharType="begin"/>
        </w:r>
        <w:r w:rsidR="00B57E62">
          <w:instrText xml:space="preserve"> REF _Ref323033176 \h </w:instrText>
        </w:r>
        <w:r w:rsidR="00B57E62">
          <w:fldChar w:fldCharType="separate"/>
        </w:r>
        <w:r w:rsidR="00B57E62">
          <w:t xml:space="preserve">Figure </w:t>
        </w:r>
        <w:r w:rsidR="00B57E62">
          <w:rPr>
            <w:noProof/>
          </w:rPr>
          <w:t>29</w:t>
        </w:r>
        <w:r w:rsidR="00B57E62">
          <w:fldChar w:fldCharType="end"/>
        </w:r>
      </w:ins>
      <w:r>
        <w:t>.</w:t>
      </w:r>
      <w:r w:rsidR="00C23705">
        <w:t xml:space="preserve"> Even though this shows a saturation</w:t>
      </w:r>
      <w:r w:rsidR="002077DB">
        <w:t xml:space="preserve"> level</w:t>
      </w:r>
      <w:r w:rsidR="00C23705">
        <w:t>, the power spectrum still obeys a 1/</w:t>
      </w:r>
      <w:r w:rsidR="00C23705" w:rsidRPr="00C23705">
        <w:rPr>
          <w:i/>
        </w:rPr>
        <w:t>S</w:t>
      </w:r>
      <w:r w:rsidR="00C23705" w:rsidRPr="00C23705">
        <w:rPr>
          <w:i/>
          <w:vertAlign w:val="superscript"/>
        </w:rPr>
        <w:t>2</w:t>
      </w:r>
      <w:r w:rsidR="00C23705">
        <w:t xml:space="preserve"> fall-off.</w:t>
      </w:r>
      <w:r w:rsidR="00C23705">
        <w:rPr>
          <w:rStyle w:val="EndnoteReference"/>
        </w:rPr>
        <w:endnoteReference w:id="35"/>
      </w:r>
    </w:p>
    <w:p w:rsidR="00463405" w:rsidRDefault="00463405" w:rsidP="00463405">
      <w:pPr>
        <w:pStyle w:val="Figure"/>
        <w:keepNext/>
      </w:pPr>
      <w:r w:rsidRPr="00463405">
        <w:rPr>
          <w:noProof/>
        </w:rPr>
        <w:drawing>
          <wp:inline distT="0" distB="0" distL="0" distR="0">
            <wp:extent cx="4667250" cy="3017520"/>
            <wp:effectExtent l="19050" t="0" r="19050" b="0"/>
            <wp:docPr id="1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63405" w:rsidRDefault="00463405" w:rsidP="00463405">
      <w:pPr>
        <w:pStyle w:val="Caption"/>
      </w:pPr>
      <w:bookmarkStart w:id="166" w:name="_Ref323033176"/>
      <w:r>
        <w:t xml:space="preserve">Figure </w:t>
      </w:r>
      <w:fldSimple w:instr=" SEQ Figure \* ARABIC ">
        <w:r w:rsidR="00E16C6D">
          <w:rPr>
            <w:noProof/>
          </w:rPr>
          <w:t>29</w:t>
        </w:r>
      </w:fldSimple>
      <w:bookmarkEnd w:id="166"/>
      <w:r>
        <w:t>: Ornstein-Uhlenbeck process saturates on variance</w:t>
      </w:r>
    </w:p>
    <w:p w:rsidR="00463405" w:rsidRDefault="00463405" w:rsidP="00924321"/>
    <w:p w:rsidR="00840AC7" w:rsidRDefault="00167E75" w:rsidP="00840AC7">
      <w:pPr>
        <w:pStyle w:val="Heading1"/>
      </w:pPr>
      <w:r>
        <w:t>Process Filters</w:t>
      </w:r>
    </w:p>
    <w:p w:rsidR="00E85FDD" w:rsidRDefault="00924321" w:rsidP="00840AC7">
      <w:pPr>
        <w:pStyle w:val="BodyAfterHead"/>
      </w:pPr>
      <w:r>
        <w:t xml:space="preserve">If we wish to add a second-order Markovian feedback, we can filter the data with </w:t>
      </w:r>
      <w:r w:rsidR="00600D72">
        <w:t xml:space="preserve">beyond near-neighbor interactions, i.e. not only </w:t>
      </w:r>
      <w:r w:rsidR="00600D72" w:rsidRPr="007E462E">
        <w:rPr>
          <w:b/>
        </w:rPr>
        <w:t>T[i]</w:t>
      </w:r>
      <w:r w:rsidR="00600D72">
        <w:t xml:space="preserve"> and </w:t>
      </w:r>
      <w:r w:rsidR="00600D72" w:rsidRPr="007E462E">
        <w:rPr>
          <w:b/>
        </w:rPr>
        <w:t>T[i-1]</w:t>
      </w:r>
      <w:r w:rsidR="00600D72">
        <w:t xml:space="preserve"> but </w:t>
      </w:r>
      <w:r w:rsidR="00600D72" w:rsidRPr="007E462E">
        <w:rPr>
          <w:b/>
        </w:rPr>
        <w:t>T[i-2]</w:t>
      </w:r>
      <w:r w:rsidR="00600D72">
        <w:t xml:space="preserve"> and beyond.  This adds an additional 1/</w:t>
      </w:r>
      <w:r w:rsidR="00600D72" w:rsidRPr="00600D72">
        <w:rPr>
          <w:i/>
        </w:rPr>
        <w:t>S</w:t>
      </w:r>
      <w:r w:rsidR="00600D72" w:rsidRPr="00600D72">
        <w:rPr>
          <w:i/>
          <w:vertAlign w:val="superscript"/>
        </w:rPr>
        <w:t>2</w:t>
      </w:r>
      <w:r w:rsidR="00600D72">
        <w:t xml:space="preserve"> factor as it acts as a low-pass smoothing filter. In the case of an autocorrelation for</w:t>
      </w:r>
      <w:r w:rsidR="004B6A3C">
        <w:t xml:space="preserve"> a second-order step change:</w:t>
      </w:r>
    </w:p>
    <w:p w:rsidR="004B6A3C" w:rsidRDefault="004B6A3C" w:rsidP="00924321"/>
    <w:p w:rsidR="00600D72" w:rsidRPr="007E462E" w:rsidRDefault="004B6A3C"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7E462E" w:rsidRDefault="007E462E" w:rsidP="00924321"/>
    <w:p w:rsidR="00600D72" w:rsidRDefault="007E462E" w:rsidP="00924321">
      <w:r>
        <w:t>This will generate a power spectr</w:t>
      </w:r>
      <w:r w:rsidR="002077DB">
        <w:t>um</w:t>
      </w:r>
      <w:r>
        <w:t xml:space="preserve"> of order 4:</w:t>
      </w:r>
    </w:p>
    <w:p w:rsidR="00600D72" w:rsidRDefault="00600D72"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924321" w:rsidRDefault="00924321" w:rsidP="00924321"/>
    <w:p w:rsidR="00840AC7" w:rsidRDefault="00840AC7" w:rsidP="00924321">
      <w:r>
        <w:t xml:space="preserve">Ordinarily, we can </w:t>
      </w:r>
      <w:r w:rsidR="00167E75">
        <w:t>apply</w:t>
      </w:r>
      <w:r>
        <w:t xml:space="preserve"> the class of filters known as autoregressive models</w:t>
      </w:r>
      <w:r w:rsidR="00167E75">
        <w:t xml:space="preserve"> -</w:t>
      </w:r>
      <w:r>
        <w:t xml:space="preserve"> AR(</w:t>
      </w:r>
      <w:r w:rsidRPr="00840AC7">
        <w:rPr>
          <w:i/>
        </w:rPr>
        <w:t>p</w:t>
      </w:r>
      <w:r>
        <w:t xml:space="preserve">), where </w:t>
      </w:r>
      <w:r w:rsidRPr="00840AC7">
        <w:rPr>
          <w:i/>
        </w:rPr>
        <w:t>p</w:t>
      </w:r>
      <w:r>
        <w:t xml:space="preserve"> indicates the interaction order of the model, or in terms of digital processing,  finite impulse response (FIR</w:t>
      </w:r>
      <w:r w:rsidR="00167E75">
        <w:t>) filters.  In general, these will all tend to smooth the simulation step changes, rounding out the edges as a low-pass filter is designed to work.</w:t>
      </w:r>
      <w:r>
        <w:t xml:space="preserve"> </w:t>
      </w:r>
    </w:p>
    <w:p w:rsidR="00840AC7" w:rsidRDefault="00167E75" w:rsidP="00167E75">
      <w:pPr>
        <w:pStyle w:val="Heading1"/>
      </w:pPr>
      <w:r>
        <w:t>Superposition of Waves</w:t>
      </w:r>
    </w:p>
    <w:p w:rsidR="00A031BD" w:rsidRDefault="00167E75"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w:t>
      </w:r>
      <w:r>
        <w:lastRenderedPageBreak/>
        <w:t>phase information is available from the power spectru</w:t>
      </w:r>
      <w:r w:rsidR="00171F94">
        <w:t xml:space="preserve">m, so any long range coherence is artificially introduced, unlike that from a pair correlation. </w:t>
      </w:r>
      <w:r>
        <w:t>Although potent</w:t>
      </w:r>
      <w:r w:rsidR="002077DB">
        <w:t xml:space="preserve">ially useful and practical [see our team member </w:t>
      </w:r>
      <w:r>
        <w:t>Ed</w:t>
      </w:r>
      <w:r w:rsidR="002077DB">
        <w:t xml:space="preserve"> Alexander</w:t>
      </w:r>
      <w:r>
        <w:t>’s paper</w:t>
      </w:r>
      <w:r w:rsidR="00C33D9C">
        <w:t xml:space="preserve"> </w:t>
      </w:r>
      <w:r w:rsidR="00432388">
        <w:rPr>
          <w:rStyle w:val="EndnoteReference"/>
        </w:rPr>
        <w:endnoteReference w:id="36"/>
      </w:r>
      <w:r w:rsidR="00432388">
        <w:t>]</w:t>
      </w:r>
      <w:r>
        <w:t>, the superposition approach</w:t>
      </w:r>
      <w:r w:rsidRPr="00167E75">
        <w:t xml:space="preserve"> will definitely not traverse a complete state space and </w:t>
      </w:r>
      <w:r>
        <w:t>so is not</w:t>
      </w:r>
      <w:r w:rsidRPr="00167E75">
        <w:t xml:space="preserve"> ergodic.</w:t>
      </w:r>
      <w:r>
        <w:t xml:space="preserve"> </w:t>
      </w:r>
      <w:r w:rsidR="00171F94">
        <w:t xml:space="preserve"> </w:t>
      </w:r>
      <w:r w:rsidR="00A031BD">
        <w:t>It will also not capture skewness and kurtosis in the terrain profile</w:t>
      </w:r>
      <w:r w:rsidR="00A031BD">
        <w:rPr>
          <w:rStyle w:val="EndnoteReference"/>
        </w:rPr>
        <w:endnoteReference w:id="37"/>
      </w:r>
      <w:r w:rsidR="00A031BD">
        <w:t xml:space="preserve">, of which the stochastic model can more easily (see </w:t>
      </w:r>
      <w:r w:rsidR="00B53A31">
        <w:fldChar w:fldCharType="begin"/>
      </w:r>
      <w:r w:rsidR="00A031BD">
        <w:instrText xml:space="preserve"> REF _Ref324432886 \h </w:instrText>
      </w:r>
      <w:r w:rsidR="00B53A31">
        <w:fldChar w:fldCharType="separate"/>
      </w:r>
      <w:r w:rsidR="00A031BD">
        <w:t xml:space="preserve">Figure </w:t>
      </w:r>
      <w:r w:rsidR="00A031BD">
        <w:rPr>
          <w:noProof/>
        </w:rPr>
        <w:t>24</w:t>
      </w:r>
      <w:r w:rsidR="00B53A31">
        <w:fldChar w:fldCharType="end"/>
      </w:r>
      <w:r w:rsidR="00A031BD">
        <w:t xml:space="preserve">). </w:t>
      </w:r>
    </w:p>
    <w:p w:rsidR="00167E75" w:rsidRPr="00167E75" w:rsidRDefault="00171F94" w:rsidP="00167E75">
      <w:pPr>
        <w:pStyle w:val="BodyAfterHead"/>
      </w:pPr>
      <w:r>
        <w:t xml:space="preserve">A good application </w:t>
      </w:r>
      <w:r w:rsidR="00A031BD">
        <w:t xml:space="preserve">of the spectral superposition approach </w:t>
      </w:r>
      <w:r>
        <w:t>is for generating aquatic waves for various sea-states in the incoherent regime.</w:t>
      </w:r>
      <w:r w:rsidR="00A031BD">
        <w:t xml:space="preserve"> </w:t>
      </w:r>
    </w:p>
    <w:p w:rsidR="00171F94" w:rsidRDefault="00171F94" w:rsidP="00171F94">
      <w:pPr>
        <w:pStyle w:val="Heading1"/>
      </w:pPr>
      <w:r>
        <w:t>Sampling techniques</w:t>
      </w:r>
    </w:p>
    <w:p w:rsidR="00E85FDD" w:rsidRDefault="00C23705" w:rsidP="00C23705">
      <w:pPr>
        <w:pStyle w:val="BodyAfterHead"/>
      </w:pPr>
      <w:r>
        <w:t>To make sampling efficient, particularly for rare events, techniques such as i</w:t>
      </w:r>
      <w:r w:rsidR="00171F94">
        <w:t>mportance sampling</w:t>
      </w:r>
      <w:r>
        <w:rPr>
          <w:rStyle w:val="EndnoteReference"/>
        </w:rPr>
        <w:endnoteReference w:id="38"/>
      </w:r>
      <w:r>
        <w:t xml:space="preserve"> may be required</w:t>
      </w:r>
      <w:r w:rsidR="00171F94">
        <w:t>.</w:t>
      </w:r>
      <w:r>
        <w:t xml:space="preserve">  If a probability for a certain state is 10 orders of magnitude more rare than the most frequent state, the rule of thumb is that 10</w:t>
      </w:r>
      <w:r w:rsidRPr="00C23705">
        <w:rPr>
          <w:vertAlign w:val="superscript"/>
        </w:rPr>
        <w:t>10</w:t>
      </w:r>
      <w:r>
        <w:rPr>
          <w:vertAlign w:val="superscript"/>
        </w:rPr>
        <w:t xml:space="preserve"> </w:t>
      </w:r>
      <w:r>
        <w:t>more samples may be required to catch this event. Importance sampling can cut the required number of samples down if the density function is well-characterized.</w:t>
      </w:r>
    </w:p>
    <w:p w:rsidR="00804D14" w:rsidRDefault="00804D14" w:rsidP="00804D14">
      <w:pPr>
        <w:pStyle w:val="Heading1"/>
      </w:pPr>
      <w:r>
        <w:t>Calibration of Spectra</w:t>
      </w:r>
    </w:p>
    <w:p w:rsidR="00804D14" w:rsidRDefault="00804D14" w:rsidP="00C23705">
      <w:pPr>
        <w:pStyle w:val="BodyAfterHead"/>
      </w:pPr>
      <w:r>
        <w:t>The calibration of simulated terrains and their corresponding PSD curves to PSD calculations of actual terrains is aided by the application of Parseval’s theorem</w:t>
      </w:r>
      <w:r w:rsidR="00824D96">
        <w:rPr>
          <w:rStyle w:val="EndnoteReference"/>
        </w:rPr>
        <w:endnoteReference w:id="39"/>
      </w:r>
      <w:r>
        <w:t>:</w:t>
      </w:r>
    </w:p>
    <w:p w:rsidR="00804D14" w:rsidRDefault="00B53A31"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C23705" w:rsidRDefault="00804D14" w:rsidP="00E85FDD">
      <w:pPr>
        <w:pBdr>
          <w:bottom w:val="single" w:sz="6" w:space="6" w:color="auto"/>
        </w:pBdr>
        <w:suppressAutoHyphens w:val="0"/>
        <w:overflowPunct/>
        <w:autoSpaceDE/>
        <w:autoSpaceDN/>
        <w:adjustRightInd/>
        <w:spacing w:after="200" w:line="276" w:lineRule="auto"/>
        <w:textAlignment w:val="auto"/>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41744C" w:rsidRDefault="0041744C" w:rsidP="0041744C">
      <w:pPr>
        <w:pStyle w:val="HeadingRunIn"/>
      </w:pPr>
      <w:r>
        <w:t>Discussion</w:t>
      </w:r>
    </w:p>
    <w:p w:rsidR="006B56A9" w:rsidRDefault="00AF785A" w:rsidP="004B3741">
      <w:pPr>
        <w:pStyle w:val="Body"/>
      </w:pPr>
      <w:r>
        <w:t xml:space="preserve">Stochastic terrain modeling as described </w:t>
      </w:r>
      <w:r w:rsidR="00171F94">
        <w:t>within this study finds practical application</w:t>
      </w:r>
      <w:r>
        <w:t xml:space="preserve"> for vehicle test and verification applications</w:t>
      </w:r>
      <w:r w:rsidR="00AB5F7F">
        <w:t>,</w:t>
      </w:r>
      <w:r w:rsidR="00432388">
        <w:rPr>
          <w:rStyle w:val="EndnoteReference"/>
        </w:rPr>
        <w:endnoteReference w:id="40"/>
      </w:r>
      <w:r w:rsidR="00432388">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w:t>
      </w:r>
      <w:del w:id="167" w:author="steven.bankes" w:date="2012-12-24T11:37:00Z">
        <w:r w:rsidR="00C1008E" w:rsidDel="004D5E8F">
          <w:delText xml:space="preserve">the </w:delText>
        </w:r>
      </w:del>
      <w:r w:rsidR="00C1008E">
        <w:t xml:space="preserve">figure </w:t>
      </w:r>
      <w:ins w:id="168" w:author="steven.bankes" w:date="2012-12-24T11:37:00Z">
        <w:r w:rsidR="004D5E8F">
          <w:t xml:space="preserve">30 </w:t>
        </w:r>
      </w:ins>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44" r:link="rId45"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r>
        <w:t xml:space="preserve">Figure </w:t>
      </w:r>
      <w:fldSimple w:instr=" SEQ Figure \* ARABIC ">
        <w:r w:rsidR="00E16C6D">
          <w:rPr>
            <w:noProof/>
          </w:rPr>
          <w:t>30</w:t>
        </w:r>
      </w:fldSimple>
      <w:r>
        <w:t xml:space="preserve">: </w:t>
      </w:r>
      <w:r w:rsidRPr="00171F94">
        <w:t>Likelihood</w:t>
      </w:r>
      <w:r>
        <w:t xml:space="preserve"> versus importance</w:t>
      </w:r>
    </w:p>
    <w:p w:rsidR="00C1008E" w:rsidRDefault="00C1008E" w:rsidP="00C1008E">
      <w:pPr>
        <w:pStyle w:val="Body"/>
      </w:pPr>
      <w:r>
        <w:lastRenderedPageBreak/>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2077DB" w:rsidRDefault="002077DB" w:rsidP="00C1008E">
      <w:pPr>
        <w:pStyle w:val="Body"/>
      </w:pPr>
    </w:p>
    <w:p w:rsidR="00C1008E" w:rsidRDefault="00C1008E" w:rsidP="00C1008E">
      <w:pPr>
        <w:pStyle w:val="Caption"/>
        <w:keepNext/>
      </w:pPr>
      <w:r>
        <w:t xml:space="preserve">Table </w:t>
      </w:r>
      <w:fldSimple w:instr=" SEQ Table \* ARABIC ">
        <w:r w:rsidR="00C95D38">
          <w:rPr>
            <w:noProof/>
          </w:rPr>
          <w:t>2</w:t>
        </w:r>
      </w:fldSimple>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5125C4" w:rsidRDefault="005125C4" w:rsidP="005125C4">
      <w:pPr>
        <w:pStyle w:val="Body"/>
        <w:rPr>
          <w:ins w:id="169" w:author="steven.bankes" w:date="2012-12-24T11:38:00Z"/>
        </w:rPr>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4D5E8F" w:rsidRDefault="004D5E8F" w:rsidP="005125C4">
      <w:pPr>
        <w:pStyle w:val="Body"/>
      </w:pPr>
      <w:ins w:id="170" w:author="steven.bankes" w:date="2012-12-24T11:38:00Z">
        <w:r>
          <w:t>Note that assessing the impact for a specific design requires composing the context model with a performance model for the design being tested. T</w:t>
        </w:r>
      </w:ins>
      <w:ins w:id="171" w:author="steven.bankes" w:date="2012-12-24T11:39:00Z">
        <w:r>
          <w:t xml:space="preserve">he context model serves as a stimulus, and the simulation for the design being tested then generates a response. Assessment of a design in terms of probability of failure </w:t>
        </w:r>
      </w:ins>
      <w:ins w:id="172" w:author="steven.bankes" w:date="2012-12-24T11:40:00Z">
        <w:r>
          <w:t>or probability of satisfying</w:t>
        </w:r>
      </w:ins>
      <w:ins w:id="173" w:author="steven.bankes" w:date="2012-12-24T11:41:00Z">
        <w:r>
          <w:t xml:space="preserve"> a requirement, involves a likelihood weighted sampling of impact, in general done with Monte Carlo techniques. Note that as failure conditions will typically be rare, and it is desirable to estimate probably of failure accurately, importance sampling techniqu</w:t>
        </w:r>
      </w:ins>
      <w:ins w:id="174" w:author="steven.bankes" w:date="2012-12-24T11:42:00Z">
        <w:r>
          <w:t>es are f</w:t>
        </w:r>
      </w:ins>
      <w:ins w:id="175" w:author="steven.bankes" w:date="2012-12-24T11:43:00Z">
        <w:r>
          <w:t>requently needed.  This is true even though highly parallel computer hardware now allow many thousands of cases to be executed in parallel.</w:t>
        </w:r>
      </w:ins>
    </w:p>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del w:id="176" w:author="steven.bankes" w:date="2012-12-24T11:45:00Z">
        <w:r w:rsidDel="00176087">
          <w:delText>The extremely c</w:delText>
        </w:r>
        <w:r w:rsidR="006B56A9" w:rsidDel="00176087">
          <w:delText xml:space="preserve">oncise </w:delText>
        </w:r>
        <w:r w:rsidDel="00176087">
          <w:delText>d</w:delText>
        </w:r>
        <w:r w:rsidR="006B56A9" w:rsidDel="00176087">
          <w:delText>escription</w:delText>
        </w:r>
        <w:r w:rsidDel="00176087">
          <w:delText xml:space="preserve"> presented</w:delText>
        </w:r>
      </w:del>
      <w:ins w:id="177" w:author="steven.bankes" w:date="2012-12-24T11:45:00Z">
        <w:r w:rsidR="00176087">
          <w:t>We have</w:t>
        </w:r>
      </w:ins>
      <w:r>
        <w:t xml:space="preserve"> demonstrate</w:t>
      </w:r>
      <w:ins w:id="178" w:author="steven.bankes" w:date="2012-12-24T11:45:00Z">
        <w:r w:rsidR="00176087">
          <w:t>d</w:t>
        </w:r>
      </w:ins>
      <w:del w:id="179" w:author="steven.bankes" w:date="2012-12-24T11:45:00Z">
        <w:r w:rsidDel="00176087">
          <w:delText>s</w:delText>
        </w:r>
      </w:del>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ins w:id="180" w:author="steven.bankes" w:date="2012-12-24T11:46:00Z">
        <w:r w:rsidR="00176087">
          <w:t xml:space="preserve">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w:t>
        </w:r>
      </w:ins>
      <w:ins w:id="181" w:author="steven.bankes" w:date="2012-12-24T11:48:00Z">
        <w:r w:rsidR="00176087">
          <w:t>design</w:t>
        </w:r>
      </w:ins>
      <w:ins w:id="182" w:author="steven.bankes" w:date="2012-12-24T11:46:00Z">
        <w:r w:rsidR="00176087">
          <w:t xml:space="preserve"> </w:t>
        </w:r>
      </w:ins>
      <w:ins w:id="183" w:author="steven.bankes" w:date="2012-12-24T11:48:00Z">
        <w:r w:rsidR="00176087">
          <w:t>methods by facilitating the discovery of highly resilient designs.</w:t>
        </w:r>
      </w:ins>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AB2545" w:rsidRDefault="00D4782E" w:rsidP="00D4782E">
      <w:pPr>
        <w:pStyle w:val="Appendix"/>
        <w:rPr>
          <w:noProof/>
        </w:rPr>
      </w:pPr>
      <w:r>
        <w:rPr>
          <w:noProof/>
        </w:rPr>
        <w:lastRenderedPageBreak/>
        <w:t>Appendix</w:t>
      </w:r>
    </w:p>
    <w:p w:rsidR="00D4782E" w:rsidRPr="00D4782E" w:rsidRDefault="00D4782E" w:rsidP="00D4782E">
      <w:pPr>
        <w:pStyle w:val="HeadingRunIn"/>
      </w:pPr>
      <w:r>
        <w:t xml:space="preserve">Creating </w:t>
      </w:r>
      <w:r w:rsidRPr="00D4782E">
        <w:t>Synthetic Terrain</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sidR="002077DB">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sidR="002077DB">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sidR="002077DB">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sidR="002077DB">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sidR="002077DB">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 xml:space="preserve">etrend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EC2389" w:rsidRPr="00EC2389"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D4782E" w:rsidRPr="00D4782E" w:rsidRDefault="00EC2389"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CC02A4">
        <w:rPr>
          <w:rFonts w:asciiTheme="majorHAnsi" w:eastAsiaTheme="minorHAnsi" w:hAnsiTheme="majorHAnsi"/>
          <w:sz w:val="22"/>
          <w:szCs w:val="22"/>
        </w:rPr>
        <w:t>The intensity of a rough or cobbled terrain with differing lengths of troughs and tops is more complicated than that shown above</w:t>
      </w:r>
      <w:r w:rsidR="00CC02A4">
        <w:rPr>
          <w:rFonts w:asciiTheme="majorHAnsi" w:hAnsiTheme="majorHAnsi" w:cs="Courier New"/>
          <w:sz w:val="22"/>
          <w:szCs w:val="22"/>
        </w:rPr>
        <w:t>.</w:t>
      </w:r>
      <w:r w:rsidRPr="00CC02A4">
        <w:rPr>
          <w:rFonts w:asciiTheme="majorHAnsi" w:hAnsiTheme="majorHAnsi" w:cs="Courier New"/>
          <w:sz w:val="22"/>
          <w:szCs w:val="22"/>
        </w:rPr>
        <w:t xml:space="preserve"> </w:t>
      </w:r>
      <w:r>
        <w:rPr>
          <w:rFonts w:asciiTheme="majorHAnsi" w:hAnsiTheme="majorHAnsi" w:cs="Courier New"/>
          <w:sz w:val="22"/>
          <w:szCs w:val="22"/>
        </w:rPr>
        <w:t>For</w:t>
      </w:r>
      <w:r w:rsidR="00CC02A4">
        <w:rPr>
          <w:rFonts w:asciiTheme="majorHAnsi" w:hAnsiTheme="majorHAnsi" w:cs="Courier New"/>
          <w:sz w:val="22"/>
          <w:szCs w:val="22"/>
        </w:rPr>
        <w:t xml:space="preserve"> </w:t>
      </w:r>
      <w:r>
        <w:rPr>
          <w:rFonts w:asciiTheme="majorHAnsi" w:hAnsiTheme="majorHAnsi" w:cs="Courier New"/>
          <w:sz w:val="22"/>
          <w:szCs w:val="22"/>
        </w:rPr>
        <w:t>the “rough road” model, we need to modify the step lengths to alternate depending on whether they lie on a trough or a top.</w:t>
      </w:r>
      <w:r w:rsidR="00CC02A4">
        <w:rPr>
          <w:rFonts w:asciiTheme="majorHAnsi" w:hAnsiTheme="majorHAnsi" w:cs="Courier New"/>
          <w:sz w:val="22"/>
          <w:szCs w:val="22"/>
        </w:rPr>
        <w:t xml:space="preserve"> The approach is straightforward but the pair correlation increases the number of terms in the intensity profile ( </w:t>
      </w:r>
      <w:r w:rsidR="00CC02A4" w:rsidRPr="00CC02A4">
        <w:rPr>
          <w:rFonts w:asciiTheme="majorHAnsi" w:hAnsiTheme="majorHAnsi" w:cs="Courier New"/>
          <w:i/>
          <w:sz w:val="22"/>
          <w:szCs w:val="22"/>
        </w:rPr>
        <w:t>I(s)</w:t>
      </w:r>
      <w:r w:rsidR="00CC02A4">
        <w:rPr>
          <w:rFonts w:asciiTheme="majorHAnsi" w:hAnsiTheme="majorHAnsi" w:cs="Courier New"/>
          <w:i/>
          <w:sz w:val="22"/>
          <w:szCs w:val="22"/>
        </w:rPr>
        <w:t xml:space="preserve"> </w:t>
      </w:r>
      <w:r w:rsidR="00CC02A4">
        <w:rPr>
          <w:rFonts w:asciiTheme="majorHAnsi" w:hAnsiTheme="majorHAnsi" w:cs="Courier New"/>
          <w:sz w:val="22"/>
          <w:szCs w:val="22"/>
        </w:rPr>
        <w:t>) quadratically and so is not shown.</w:t>
      </w:r>
    </w:p>
    <w:p w:rsidR="00D4782E" w:rsidRPr="00D4782E" w:rsidRDefault="00EC2389" w:rsidP="00D4782E">
      <w:pPr>
        <w:pStyle w:val="HeadingRunIn"/>
      </w:pPr>
      <w:r>
        <w:t>Verifying the</w:t>
      </w:r>
      <w:r w:rsidR="00D4782E" w:rsidRPr="00D4782E">
        <w:t xml:space="preserve"> synthetic PSD </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EC2389" w:rsidRDefault="00384AD3" w:rsidP="00384AD3">
      <w:pPr>
        <w:pStyle w:val="HeadingRunIn"/>
        <w:rPr>
          <w:rFonts w:eastAsiaTheme="minorHAnsi"/>
        </w:rPr>
      </w:pPr>
      <w:r>
        <w:rPr>
          <w:rFonts w:eastAsiaTheme="minorHAnsi"/>
        </w:rPr>
        <w:t>Two-level model</w:t>
      </w:r>
    </w:p>
    <w:p w:rsidR="006B4CEC" w:rsidRDefault="00195763" w:rsidP="00195763">
      <w:pPr>
        <w:pStyle w:val="Body"/>
        <w:rPr>
          <w:rFonts w:eastAsiaTheme="minorHAnsi"/>
        </w:rPr>
      </w:pPr>
      <w:r>
        <w:rPr>
          <w:rFonts w:eastAsiaTheme="minorHAnsi"/>
        </w:rPr>
        <w:t xml:space="preserve">The resultant expression from </w:t>
      </w:r>
      <w:r w:rsidRPr="006B4CEC">
        <w:rPr>
          <w:rFonts w:eastAsiaTheme="minorHAnsi"/>
          <w:b/>
        </w:rPr>
        <w:t>Equation</w:t>
      </w:r>
      <w:r w:rsidR="006B4CEC">
        <w:rPr>
          <w:rFonts w:eastAsiaTheme="minorHAnsi"/>
          <w:b/>
        </w:rPr>
        <w:t xml:space="preserve"> </w:t>
      </w:r>
      <w:r w:rsidRPr="006B4CEC">
        <w:rPr>
          <w:rFonts w:eastAsiaTheme="minorHAnsi"/>
          <w:b/>
        </w:rPr>
        <w:t>(9)</w:t>
      </w:r>
      <w:r>
        <w:rPr>
          <w:rFonts w:eastAsiaTheme="minorHAnsi"/>
        </w:rPr>
        <w:t xml:space="preserve"> is more complicated only because of the number of </w:t>
      </w:r>
      <w:r w:rsidR="006B4CEC">
        <w:rPr>
          <w:rFonts w:eastAsiaTheme="minorHAnsi"/>
        </w:rPr>
        <w:t xml:space="preserve">cross </w:t>
      </w:r>
      <w:r>
        <w:rPr>
          <w:rFonts w:eastAsiaTheme="minorHAnsi"/>
        </w:rPr>
        <w:t>terms</w:t>
      </w:r>
      <w:r w:rsidR="006B4CEC">
        <w:rPr>
          <w:rFonts w:eastAsiaTheme="minorHAnsi"/>
        </w:rPr>
        <w:t xml:space="preserve"> needed to pair correlate the two levels</w:t>
      </w:r>
    </w:p>
    <w:p w:rsidR="00195763" w:rsidRPr="00195763" w:rsidRDefault="00195763" w:rsidP="00195763">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C81FB9" w:rsidRDefault="00C81FB9" w:rsidP="00F2796F"/>
    <w:p w:rsidR="007758C2" w:rsidRDefault="007758C2" w:rsidP="00F2796F">
      <w:r>
        <w:t>To generate a synthetic terrain, each level is treated as a sampling distribution with respective parameters.</w:t>
      </w:r>
    </w:p>
    <w:p w:rsidR="00C81FB9" w:rsidRDefault="00C81FB9" w:rsidP="00F2796F">
      <w:r w:rsidRPr="00C81FB9">
        <w:t>(</w:t>
      </w:r>
      <w:r>
        <w:t>as</w:t>
      </w:r>
      <w:r w:rsidRPr="00C81FB9">
        <w:t>)^2+(</w:t>
      </w:r>
      <w:r>
        <w:t>bs</w:t>
      </w:r>
      <w:r w:rsidRPr="00C81FB9">
        <w:t>)^2+(</w:t>
      </w:r>
      <w:r>
        <w:t>as</w:t>
      </w:r>
      <w:r w:rsidRPr="00C81FB9">
        <w:t>)^2*(</w:t>
      </w:r>
      <w:r>
        <w:t>bs</w:t>
      </w:r>
      <w:r w:rsidRPr="00C81FB9">
        <w:t>*</w:t>
      </w:r>
      <w:r>
        <w:t>s</w:t>
      </w:r>
      <w:r w:rsidRPr="00C81FB9">
        <w:t>)^2 -</w:t>
      </w:r>
      <w:r>
        <w:t>cos</w:t>
      </w:r>
      <w:r w:rsidRPr="00C81FB9">
        <w:t>(</w:t>
      </w:r>
      <w:r>
        <w:t>la</w:t>
      </w:r>
      <w:r w:rsidRPr="00C81FB9">
        <w:t>*</w:t>
      </w:r>
      <w:r>
        <w:t>s</w:t>
      </w:r>
      <w:r w:rsidRPr="00C81FB9">
        <w:t>)*(</w:t>
      </w:r>
      <w:r>
        <w:t>bs</w:t>
      </w:r>
      <w:r w:rsidRPr="00C81FB9">
        <w:t>)^2-</w:t>
      </w:r>
      <w:r>
        <w:t>cos</w:t>
      </w:r>
      <w:r w:rsidRPr="00C81FB9">
        <w:t>(</w:t>
      </w:r>
      <w:r>
        <w:t>lb</w:t>
      </w:r>
      <w:r w:rsidRPr="00C81FB9">
        <w:t>*</w:t>
      </w:r>
      <w:r>
        <w:t>s</w:t>
      </w:r>
      <w:r w:rsidRPr="00C81FB9">
        <w:t>)*(</w:t>
      </w:r>
      <w:r>
        <w:t>as</w:t>
      </w:r>
      <w:r w:rsidRPr="00C81FB9">
        <w:t>)^2+</w:t>
      </w:r>
      <w:r>
        <w:t>sin</w:t>
      </w:r>
      <w:r w:rsidRPr="00C81FB9">
        <w:t>(</w:t>
      </w:r>
      <w:r>
        <w:t>la</w:t>
      </w:r>
      <w:r w:rsidRPr="00C81FB9">
        <w:t>*</w:t>
      </w:r>
      <w:r>
        <w:t>s</w:t>
      </w:r>
      <w:r w:rsidRPr="00C81FB9">
        <w:t>)*(</w:t>
      </w:r>
      <w:r>
        <w:t>bs</w:t>
      </w:r>
      <w:r w:rsidRPr="00C81FB9">
        <w:t>)^2*</w:t>
      </w:r>
      <w:r>
        <w:t>as</w:t>
      </w:r>
      <w:r w:rsidRPr="00C81FB9">
        <w:t>*</w:t>
      </w:r>
      <w:r>
        <w:t>s</w:t>
      </w:r>
      <w:r w:rsidRPr="00C81FB9">
        <w:t>+</w:t>
      </w:r>
      <w:r>
        <w:t>sin</w:t>
      </w:r>
      <w:r w:rsidRPr="00C81FB9">
        <w:t>(</w:t>
      </w:r>
      <w:r>
        <w:t>lb</w:t>
      </w:r>
      <w:r w:rsidRPr="00C81FB9">
        <w:t>*</w:t>
      </w:r>
      <w:r>
        <w:t>s</w:t>
      </w:r>
      <w:r w:rsidRPr="00C81FB9">
        <w:t>)*(</w:t>
      </w:r>
      <w:r>
        <w:t>as</w:t>
      </w:r>
      <w:r w:rsidRPr="00C81FB9">
        <w:t>)^2*</w:t>
      </w:r>
      <w:r>
        <w:t>bs</w:t>
      </w:r>
      <w:r w:rsidRPr="00C81FB9">
        <w:t>*</w:t>
      </w:r>
      <w:r>
        <w:t>s</w:t>
      </w:r>
      <w:r w:rsidRPr="00C81FB9">
        <w:t>)</w:t>
      </w:r>
      <w:r>
        <w:t xml:space="preserve"> </w:t>
      </w:r>
      <w:r w:rsidRPr="00C81FB9">
        <w:t>/</w:t>
      </w:r>
    </w:p>
    <w:p w:rsidR="00E16C6D" w:rsidRDefault="00C81FB9" w:rsidP="00F2796F">
      <w:r w:rsidRPr="00C81FB9">
        <w:lastRenderedPageBreak/>
        <w:t>((-(</w:t>
      </w:r>
      <w:r>
        <w:t>s</w:t>
      </w:r>
      <w:r w:rsidRPr="00C81FB9">
        <w:t>*</w:t>
      </w:r>
      <w:r>
        <w:t>a</w:t>
      </w:r>
      <w:r w:rsidRPr="00C81FB9">
        <w:t>)*(</w:t>
      </w:r>
      <w:r>
        <w:t>s</w:t>
      </w:r>
      <w:r w:rsidRPr="00C81FB9">
        <w:t>*</w:t>
      </w:r>
      <w:r>
        <w:t>b</w:t>
      </w:r>
      <w:r w:rsidRPr="00C81FB9">
        <w:t>)-cos((</w:t>
      </w:r>
      <w:r>
        <w:t>s</w:t>
      </w:r>
      <w:r w:rsidRPr="00C81FB9">
        <w:t>*</w:t>
      </w:r>
      <w:r>
        <w:t>la</w:t>
      </w:r>
      <w:r w:rsidRPr="00C81FB9">
        <w:t>)+(</w:t>
      </w:r>
      <w:r>
        <w:t>s</w:t>
      </w:r>
      <w:r w:rsidRPr="00C81FB9">
        <w:t>*</w:t>
      </w:r>
      <w:r>
        <w:t>lb</w:t>
      </w:r>
      <w:r w:rsidRPr="00C81FB9">
        <w:t>))+1)^2+((</w:t>
      </w:r>
      <w:r>
        <w:t>s</w:t>
      </w:r>
      <w:r w:rsidRPr="00C81FB9">
        <w:t>*</w:t>
      </w:r>
      <w:r>
        <w:t>a</w:t>
      </w:r>
      <w:r w:rsidRPr="00C81FB9">
        <w:t>)+(</w:t>
      </w:r>
      <w:r>
        <w:t>s</w:t>
      </w:r>
      <w:r w:rsidRPr="00C81FB9">
        <w:t>*</w:t>
      </w:r>
      <w:r>
        <w:t>b</w:t>
      </w:r>
      <w:r w:rsidRPr="00C81FB9">
        <w:t>)+sin((</w:t>
      </w:r>
      <w:r>
        <w:t>s</w:t>
      </w:r>
      <w:r w:rsidRPr="00C81FB9">
        <w:t>*</w:t>
      </w:r>
      <w:r>
        <w:t>la</w:t>
      </w:r>
      <w:r w:rsidRPr="00C81FB9">
        <w:t>)+(</w:t>
      </w:r>
      <w:r>
        <w:t>s</w:t>
      </w:r>
      <w:r w:rsidRPr="00C81FB9">
        <w:t>*</w:t>
      </w:r>
      <w:r>
        <w:t>lb</w:t>
      </w:r>
      <w:r w:rsidRPr="00C81FB9">
        <w:t>)))^2)</w:t>
      </w:r>
    </w:p>
    <w:p w:rsidR="00E16C6D" w:rsidRDefault="00E16C6D" w:rsidP="00F2796F"/>
    <w:p w:rsidR="00E16C6D" w:rsidRDefault="00E16C6D" w:rsidP="00F2796F">
      <w:r>
        <w:t>Extra</w:t>
      </w:r>
    </w:p>
    <w:p w:rsidR="00E16C6D" w:rsidRDefault="00E16C6D" w:rsidP="00E16C6D">
      <w:pPr>
        <w:pStyle w:val="Figure"/>
        <w:keepNext/>
      </w:pPr>
      <w:r>
        <w:rPr>
          <w:noProof/>
        </w:rPr>
        <w:drawing>
          <wp:inline distT="0" distB="0" distL="0" distR="0">
            <wp:extent cx="4556760" cy="353568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556760" cy="3535680"/>
                    </a:xfrm>
                    <a:prstGeom prst="rect">
                      <a:avLst/>
                    </a:prstGeom>
                    <a:noFill/>
                    <a:ln w="9525">
                      <a:noFill/>
                      <a:miter lim="800000"/>
                      <a:headEnd/>
                      <a:tailEnd/>
                    </a:ln>
                  </pic:spPr>
                </pic:pic>
              </a:graphicData>
            </a:graphic>
          </wp:inline>
        </w:drawing>
      </w:r>
    </w:p>
    <w:p w:rsidR="00E16C6D" w:rsidRDefault="00E16C6D" w:rsidP="00E16C6D">
      <w:pPr>
        <w:pStyle w:val="Caption"/>
      </w:pPr>
      <w:r>
        <w:t xml:space="preserve">Figure </w:t>
      </w:r>
      <w:commentRangeStart w:id="184"/>
      <w:r w:rsidR="00B53A31">
        <w:fldChar w:fldCharType="begin"/>
      </w:r>
      <w:r w:rsidR="00B53A31">
        <w:instrText xml:space="preserve"> SEQ Figure \* ARABIC </w:instrText>
      </w:r>
      <w:r w:rsidR="00B53A31">
        <w:fldChar w:fldCharType="separate"/>
      </w:r>
      <w:r>
        <w:rPr>
          <w:noProof/>
        </w:rPr>
        <w:t>31</w:t>
      </w:r>
      <w:r w:rsidR="00B53A31">
        <w:fldChar w:fldCharType="end"/>
      </w:r>
      <w:r>
        <w:t xml:space="preserve"> :   Power law fall-off   </w:t>
      </w:r>
      <w:r>
        <w:rPr>
          <w:rStyle w:val="EndnoteReference"/>
        </w:rPr>
        <w:endnoteReference w:id="41"/>
      </w:r>
      <w:commentRangeEnd w:id="184"/>
      <w:r w:rsidR="009338F7">
        <w:rPr>
          <w:rStyle w:val="CommentReference"/>
          <w:i w:val="0"/>
        </w:rPr>
        <w:commentReference w:id="184"/>
      </w:r>
    </w:p>
    <w:p w:rsidR="00D4782E" w:rsidRDefault="00E16C6D" w:rsidP="00E16C6D">
      <w:pPr>
        <w:pStyle w:val="Figure"/>
      </w:pPr>
      <w:r>
        <w:t xml:space="preserve"> </w:t>
      </w:r>
      <w:r w:rsidR="00D4782E">
        <w:br w:type="page"/>
      </w:r>
    </w:p>
    <w:p w:rsidR="00E16C6D" w:rsidRPr="00F2796F" w:rsidRDefault="00E16C6D" w:rsidP="00F2796F"/>
    <w:p w:rsidR="009A7260" w:rsidRDefault="009A7260" w:rsidP="009A7260">
      <w:pPr>
        <w:pStyle w:val="Appendix"/>
      </w:pPr>
      <w:r>
        <w:t>References</w:t>
      </w:r>
    </w:p>
    <w:sectPr w:rsidR="009A7260" w:rsidSect="00126B0D">
      <w:headerReference w:type="default" r:id="rId47"/>
      <w:footerReference w:type="default" r:id="rId48"/>
      <w:endnotePr>
        <w:numFmt w:val="decimal"/>
      </w:endnotePr>
      <w:pgSz w:w="12240" w:h="15840" w:code="1"/>
      <w:pgMar w:top="1440" w:right="1440" w:bottom="1440" w:left="1440" w:header="720" w:footer="720"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steven.bankes" w:date="2012-12-21T11:29:00Z" w:initials="scb">
    <w:p w:rsidR="00044937" w:rsidRDefault="00044937">
      <w:pPr>
        <w:pStyle w:val="CommentText"/>
      </w:pPr>
      <w:r>
        <w:rPr>
          <w:rStyle w:val="CommentReference"/>
        </w:rPr>
        <w:annotationRef/>
      </w:r>
      <w:r>
        <w:t>I do not insist on title change: changing “Spectroscopy” in header.  We can discuss</w:t>
      </w:r>
    </w:p>
  </w:comment>
  <w:comment w:id="16" w:author="steven.bankes" w:date="2012-12-21T12:12:00Z" w:initials="scb">
    <w:p w:rsidR="00044937" w:rsidRDefault="00044937">
      <w:pPr>
        <w:pStyle w:val="CommentText"/>
      </w:pPr>
      <w:r>
        <w:rPr>
          <w:rStyle w:val="CommentReference"/>
        </w:rPr>
        <w:annotationRef/>
      </w:r>
      <w:r>
        <w:t>Need to replace with the proper citation</w:t>
      </w:r>
    </w:p>
  </w:comment>
  <w:comment w:id="30" w:author="steven.bankes" w:date="2012-12-21T12:25:00Z" w:initials="scb">
    <w:p w:rsidR="00E5399C" w:rsidRDefault="00E5399C">
      <w:pPr>
        <w:pStyle w:val="CommentText"/>
      </w:pPr>
      <w:r>
        <w:rPr>
          <w:rStyle w:val="CommentReference"/>
        </w:rPr>
        <w:annotationRef/>
      </w:r>
      <w:r>
        <w:t>?</w:t>
      </w:r>
    </w:p>
  </w:comment>
  <w:comment w:id="60" w:author="steven.bankes" w:date="2012-12-24T09:20:00Z" w:initials="scb">
    <w:p w:rsidR="005E0F7A" w:rsidRDefault="005E0F7A">
      <w:pPr>
        <w:pStyle w:val="CommentText"/>
      </w:pPr>
      <w:r>
        <w:rPr>
          <w:rStyle w:val="CommentReference"/>
        </w:rPr>
        <w:annotationRef/>
      </w:r>
      <w:r>
        <w:t>Citation?</w:t>
      </w:r>
    </w:p>
  </w:comment>
  <w:comment w:id="95" w:author="steven.bankes" w:date="2012-12-24T10:11:00Z" w:initials="scb">
    <w:p w:rsidR="00556B5D" w:rsidRDefault="00556B5D">
      <w:pPr>
        <w:pStyle w:val="CommentText"/>
      </w:pPr>
      <w:r>
        <w:rPr>
          <w:rStyle w:val="CommentReference"/>
        </w:rPr>
        <w:annotationRef/>
      </w:r>
      <w:r>
        <w:t>Probably ought to provide author and year as citation.</w:t>
      </w:r>
    </w:p>
  </w:comment>
  <w:comment w:id="103" w:author="steven.bankes" w:date="2012-12-24T10:37:00Z" w:initials="scb">
    <w:p w:rsidR="00942800" w:rsidRDefault="00942800">
      <w:pPr>
        <w:pStyle w:val="CommentText"/>
      </w:pPr>
      <w:r>
        <w:rPr>
          <w:rStyle w:val="CommentReference"/>
        </w:rPr>
        <w:annotationRef/>
      </w:r>
      <w:r>
        <w:t>cite</w:t>
      </w:r>
    </w:p>
  </w:comment>
  <w:comment w:id="143" w:author="steven.bankes" w:date="2012-12-24T11:00:00Z" w:initials="scb">
    <w:p w:rsidR="00437888" w:rsidRDefault="00437888">
      <w:pPr>
        <w:pStyle w:val="CommentText"/>
      </w:pPr>
      <w:r>
        <w:rPr>
          <w:rStyle w:val="CommentReference"/>
        </w:rPr>
        <w:annotationRef/>
      </w:r>
      <w:r>
        <w:t>cite?</w:t>
      </w:r>
    </w:p>
  </w:comment>
  <w:comment w:id="157" w:author="steven.bankes" w:date="2012-12-24T11:18:00Z" w:initials="scb">
    <w:p w:rsidR="007F2A5E" w:rsidRDefault="007F2A5E">
      <w:pPr>
        <w:pStyle w:val="CommentText"/>
      </w:pPr>
      <w:r>
        <w:rPr>
          <w:rStyle w:val="CommentReference"/>
        </w:rPr>
        <w:annotationRef/>
      </w:r>
      <w:r>
        <w:t>Missing fig number and heading for the figure before this one.</w:t>
      </w:r>
    </w:p>
  </w:comment>
  <w:comment w:id="184" w:author="steven.bankes" w:date="2012-12-24T11:52:00Z" w:initials="scb">
    <w:p w:rsidR="009338F7" w:rsidRDefault="009338F7">
      <w:pPr>
        <w:pStyle w:val="CommentText"/>
      </w:pPr>
      <w:r>
        <w:rPr>
          <w:rStyle w:val="CommentReference"/>
        </w:rPr>
        <w:annotationRef/>
      </w:r>
      <w:r>
        <w:t>This figure seems never to be mentioned in the text.  Perhaps we should add a brief describtion.</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76E7" w:rsidRDefault="004F76E7" w:rsidP="009A7260">
      <w:r>
        <w:separator/>
      </w:r>
    </w:p>
  </w:endnote>
  <w:endnote w:type="continuationSeparator" w:id="0">
    <w:p w:rsidR="004F76E7" w:rsidRDefault="004F76E7" w:rsidP="009A7260">
      <w:r>
        <w:continuationSeparator/>
      </w:r>
    </w:p>
  </w:endnote>
  <w:endnote w:id="1">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{"citationID":"XWUtatTz","properties":{"formattedCitation":"{\\rtf M. Waechter et al., \\uc0\\u8220{}Stochastic Analysis of Surface Roughness -,\\uc0\\u8221{} \\i EPL (Europhysics Letters)\\i0{} 64, no. 5 (2003): 579.}","plainCitation":"M. Waechter et al., “Stochastic Analysis of Surface Roughness -,” EPL (Europhysics Letters) 64, no. 5 (2003): 579."},"citationItems":[{"id":202,"uris":["http://zotero.org/users/954774/items/P78GQZT6"],"uri":["http://zotero.org/users/954774/items/P78GQZT6"],"itemData":{"id":202,"type":"article-journal","title":"Stochastic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schema":"https://github.com/citation-style-language/schema/raw/master/csl-citation.json"} </w:instrText>
      </w:r>
      <w:r w:rsidR="00B53A31">
        <w:fldChar w:fldCharType="separate"/>
      </w:r>
      <w:r w:rsidRPr="00432388">
        <w:rPr>
          <w:szCs w:val="24"/>
        </w:rPr>
        <w:t xml:space="preserve">M. Waechter et al., “Stochastic Analysis of Surface Roughness -,” </w:t>
      </w:r>
      <w:r w:rsidRPr="00432388">
        <w:rPr>
          <w:i/>
          <w:iCs/>
          <w:szCs w:val="24"/>
        </w:rPr>
        <w:t>EPL (Europhysics Letters)</w:t>
      </w:r>
      <w:r w:rsidRPr="00432388">
        <w:rPr>
          <w:szCs w:val="24"/>
        </w:rPr>
        <w:t xml:space="preserve"> 64, no. 5 (2003): 579.</w:t>
      </w:r>
      <w:r w:rsidR="00B53A31">
        <w:fldChar w:fldCharType="end"/>
      </w:r>
    </w:p>
  </w:endnote>
  <w:endnote w:id="2">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{"citationID":"TKCTRq3l","properties":{"formattedCitation":"{\\rtf R. H Stewart, \\i Introduction to Physical Oceanography\\i0{} (A &amp; M University, 2003), http://kingfish.coastal.edu/physics/msci301/stewart/TOC.pdf.}","plainCitation":"R. H Stewart, Introduction to Physical Oceanography (A &amp; M University, 2003), http://kingfish.coastal.edu/physics/msci301/stewart/TOC.pdf."},"citationItems":[{"id":194,"uris":["http://zotero.org/users/954774/items/2T6WUCJ9"],"uri":["http://zotero.org/users/954774/items/2T6WUCJ9"],"itemData":{"id":194,"type":"book","title":"Introduction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B53A31">
        <w:fldChar w:fldCharType="separate"/>
      </w:r>
      <w:r w:rsidRPr="00C23705">
        <w:rPr>
          <w:szCs w:val="24"/>
        </w:rPr>
        <w:t xml:space="preserve">R. H Stewart, </w:t>
      </w:r>
      <w:r w:rsidRPr="00C23705">
        <w:rPr>
          <w:i/>
          <w:iCs/>
          <w:szCs w:val="24"/>
        </w:rPr>
        <w:t>Introduction to Physical Oceanography</w:t>
      </w:r>
      <w:r w:rsidRPr="00C23705">
        <w:rPr>
          <w:szCs w:val="24"/>
        </w:rPr>
        <w:t xml:space="preserve"> (A &amp; M University, 2003), http://kingfish.coastal.edu/physics/msci301/stewart/TOC.pdf.</w:t>
      </w:r>
      <w:r w:rsidR="00B53A31">
        <w:fldChar w:fldCharType="end"/>
      </w:r>
    </w:p>
  </w:endnote>
  <w:endnote w:id="3">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{"citationID":"h8JrxTLt","properties":{"formattedCitation":"{\\rtf A. Leon-Garcia, \\i Probability, Statistics, and Random Processes for Electrical Engineering\\i0{} (Prentice Hall, 1994).}","plainCitation":"A. Leon-Garcia, Probability, Statistics, and Random Processes for Electrical Engineering (Prentice Hall, 1994)."},"citationItems":[{"id":265,"uris":["http://zotero.org/users/954774/items/DN8ABWG6"],"uri":["http://zotero.org/users/954774/items/DN8ABWG6"],"itemData":{"id":265,"type":"book","title":"Probability,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B53A31">
        <w:fldChar w:fldCharType="separate"/>
      </w:r>
      <w:r w:rsidRPr="00432388">
        <w:rPr>
          <w:szCs w:val="24"/>
        </w:rPr>
        <w:t xml:space="preserve">A. Leon-Garcia, </w:t>
      </w:r>
      <w:r w:rsidRPr="00432388">
        <w:rPr>
          <w:i/>
          <w:iCs/>
          <w:szCs w:val="24"/>
        </w:rPr>
        <w:t>Probability, Statistics, and Random Processes for Electrical Engineering</w:t>
      </w:r>
      <w:r w:rsidRPr="00432388">
        <w:rPr>
          <w:szCs w:val="24"/>
        </w:rPr>
        <w:t xml:space="preserve"> (Prentice Hall, 1994).</w:t>
      </w:r>
      <w:r w:rsidR="00B53A31">
        <w:fldChar w:fldCharType="end"/>
      </w:r>
    </w:p>
  </w:endnote>
  <w:endnote w:id="4">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{"citationID":"yx1Iwsl9","properties":{"formattedCitation":"{\\rtf D. Mumford and A. Desolneux, \\i Pattern Theory: The Stochastic Analysis Of Real-World Signals\\i0{} (A K Peters, Ltd., 2010), http://www.dam.brown.edu/ptg/MDbook/index.html.}","plainCitation":"D. Mumford and A. Desolneux, Pattern Theory: The Stochastic Analysis Of Real-World Signals (A K Peters, Ltd., 2010), http://www.dam.brown.edu/ptg/MDbook/index.html."},"citationItems":[{"id":259,"uris":["http://zotero.org/users/954774/items/7NGQ9UMN"],"uri":["http://zotero.org/users/954774/items/7NGQ9UMN"],"itemData":{"id":259,"type":"book","title":"Pattern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B53A31">
        <w:fldChar w:fldCharType="separate"/>
      </w:r>
      <w:r w:rsidRPr="00432388">
        <w:rPr>
          <w:szCs w:val="24"/>
        </w:rPr>
        <w:t xml:space="preserve">D. Mumford and A. Desolneux, </w:t>
      </w:r>
      <w:r w:rsidRPr="00432388">
        <w:rPr>
          <w:i/>
          <w:iCs/>
          <w:szCs w:val="24"/>
        </w:rPr>
        <w:t>Pattern Theory: The Stochastic Analysis Of Real-World Signals</w:t>
      </w:r>
      <w:r w:rsidRPr="00432388">
        <w:rPr>
          <w:szCs w:val="24"/>
        </w:rPr>
        <w:t xml:space="preserve"> (A K Peters, Ltd., 2010), http://www.dam.brown.edu/ptg/MDbook/index.html.</w:t>
      </w:r>
      <w:r w:rsidR="00B53A31">
        <w:fldChar w:fldCharType="end"/>
      </w:r>
    </w:p>
  </w:endnote>
  <w:endnote w:id="5">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{"citationID":"4tK8L8Gv","properties":{"formattedCitation":"{\\rtf P. R. Pukite and J. Pukite, \\uc0\\u8220{}Digital Signal Processors for Computation Intensive Statistics and Simulation,\\uc0\\u8221{} \\i SIGSIM Simul. Dig.\\i0{} 21, no. 2 (December 1990): 20\\uc0\\u8211{}29.}","plainCitation":"P. R. Pukite and J. Pukite, “Digital Signal Processors for Computation Intensive Statistics and Simulation,” SIGSIM Simul. Dig. 21, no. 2 (December 1990): 20–29."},"citationItems":[{"id":253,"uris":["http://zotero.org/users/954774/items/QAHTT7T7"],"uri":["http://zotero.org/users/954774/items/QAHTT7T7"],"itemData":{"id":253,"type":"article-journal","title":"Digital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R."},{"family":"Pukite","given":"J."}],"issued":{"year":1990,"month":12}}}],"schema":"https://github.com/citation-style-language/schema/raw/master/csl-citation.json"} </w:instrText>
      </w:r>
      <w:r w:rsidR="00B53A31">
        <w:fldChar w:fldCharType="separate"/>
      </w:r>
      <w:r w:rsidRPr="00432388">
        <w:rPr>
          <w:szCs w:val="24"/>
        </w:rPr>
        <w:t xml:space="preserve">P. R. Pukite and J. Pukite, “Digital Signal Processors for Computation Intensive Statistics and Simulation,” </w:t>
      </w:r>
      <w:r w:rsidRPr="00432388">
        <w:rPr>
          <w:i/>
          <w:iCs/>
          <w:szCs w:val="24"/>
        </w:rPr>
        <w:t>SIGSIM Simul. Dig.</w:t>
      </w:r>
      <w:r w:rsidRPr="00432388">
        <w:rPr>
          <w:szCs w:val="24"/>
        </w:rPr>
        <w:t xml:space="preserve"> 21, no. 2 (December 1990): 20–29.</w:t>
      </w:r>
      <w:r w:rsidR="00B53A31">
        <w:fldChar w:fldCharType="end"/>
      </w:r>
    </w:p>
  </w:endnote>
  <w:endnote w:id="6">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{"citationID":"yp5vlIgc","properties":{"formattedCitation":"{\\rtf P.R. Pukite, \\i The Oil Conundrum: Vol. 1 Decline, Vol. 2 Renewal\\i0{}, vol. 1,2, 2 vols. (Daina, 2011), http://books.google.com/books/about/The_Oil_Conundrum.html?id=oY2ZPn5EOTQC.}","plainCitation":"P.R. Pukite, The Oil Conundrum: Vol. 1 Decline, Vol. 2 Renewal, vol. 1,2, 2 vols. (Daina, 2011), http://books.google.com/books/about/The_Oil_Conundrum.html?id=oY2ZPn5EOTQC."},"citationItems":[{"id":267,"uris":["http://zotero.org/users/954774/items/WVNX9KQP"],"uri":["http://zotero.org/users/954774/items/WVNX9KQP"],"itemData":{"id":267,"type":"book","title":"The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B53A31">
        <w:fldChar w:fldCharType="separate"/>
      </w:r>
      <w:r w:rsidRPr="00432388">
        <w:rPr>
          <w:szCs w:val="24"/>
        </w:rPr>
        <w:t xml:space="preserve">P.R. Pukite, </w:t>
      </w:r>
      <w:r w:rsidRPr="00432388">
        <w:rPr>
          <w:i/>
          <w:iCs/>
          <w:szCs w:val="24"/>
        </w:rPr>
        <w:t>The Oil Conundrum: Vol. 1 Decline, Vol. 2 Renewal</w:t>
      </w:r>
      <w:r w:rsidRPr="00432388">
        <w:rPr>
          <w:szCs w:val="24"/>
        </w:rPr>
        <w:t>, vol. 1,2, 2 vols. (Daina, 2011), http://books.google.com/books/about/The_Oil_Conundrum.html?id=oY2ZPn5EOTQC.</w:t>
      </w:r>
      <w:r w:rsidR="00B53A31">
        <w:fldChar w:fldCharType="end"/>
      </w:r>
    </w:p>
  </w:endnote>
  <w:endnote w:id="7">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{"citationID":"kOnccL5B","properties":{"formattedCitation":"{\\rtf K. Chowdary, \\uc0\\u8220{}Distinguising and Integrating Aleatoric and Epistemic Variation in UQ\\uc0\\u8221{} (Brown University, 2011), http://www.dam.brown.edu/documents/Chowdhary.pdf.}","plainCitation":"K. Chowdary, “Distinguising and Integrating Aleatoric and Epistemic Variation in UQ” (Brown University, 2011), http://www.dam.brown.edu/documents/Chowdhary.pdf."},"citationItems":[{"id":235,"uris":["http://zotero.org/users/954774/items/BVUK6BXH"],"uri":["http://zotero.org/users/954774/items/BVUK6BXH"],"itemData":{"id":235,"type":"speech","title":"Distinguising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B53A31">
        <w:fldChar w:fldCharType="separate"/>
      </w:r>
      <w:r w:rsidRPr="00432388">
        <w:rPr>
          <w:szCs w:val="24"/>
        </w:rPr>
        <w:t>K. Chowdary, “Distinguising and Integrating Aleatoric and Epistemic Variation in UQ” (Brown University, 2011), http://www.dam.brown.edu/documents/Chowdhary.pdf.</w:t>
      </w:r>
      <w:r w:rsidR="00B53A31">
        <w:fldChar w:fldCharType="end"/>
      </w:r>
    </w:p>
  </w:endnote>
  <w:endnote w:id="8">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{"citationID":"SWZSz5FK","properties":{"formattedCitation":"{\\rtf E.T. Jaynes and G.L. Bretthorst, \\i Probability Theory: The Logic of Science\\i0{} (Cambridge Univ Pr, 2003).}","plainCitation":"E.T. Jaynes and G.L. Bretthorst, Probability Theory: The Logic of Science (Cambridge Univ Pr, 2003)."},"citationItems":[{"id":262,"uris":["http://zotero.org/users/954774/items/B27TNRST"],"uri":["http://zotero.org/users/954774/items/B27TNRST"],"itemData":{"id":262,"type":"book","title":"Probability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B53A31">
        <w:fldChar w:fldCharType="separate"/>
      </w:r>
      <w:r w:rsidRPr="00432388">
        <w:rPr>
          <w:szCs w:val="24"/>
        </w:rPr>
        <w:t xml:space="preserve">E.T. Jaynes and G.L. Bretthorst, </w:t>
      </w:r>
      <w:r w:rsidRPr="00432388">
        <w:rPr>
          <w:i/>
          <w:iCs/>
          <w:szCs w:val="24"/>
        </w:rPr>
        <w:t>Probability Theory: The Logic of Science</w:t>
      </w:r>
      <w:r w:rsidRPr="00432388">
        <w:rPr>
          <w:szCs w:val="24"/>
        </w:rPr>
        <w:t xml:space="preserve"> (Cambridge Univ Pr, 2003).</w:t>
      </w:r>
      <w:r w:rsidR="00B53A31">
        <w:fldChar w:fldCharType="end"/>
      </w:r>
    </w:p>
  </w:endnote>
  <w:endnote w:id="9">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{"citationID":"uif0ZTIb","properties":{"formattedCitation":"{\\rtf C. Beck, \\uc0\\u8220{}Generalized Statistical Mechanics for Superstatistical Systems,\\uc0\\u8221{} \\i Philosophical Transactions of the Royal Society A: Mathematical, Physical and Engineering Sciences\\i0{} 369, no. 1935 (December 13, 2010): 453\\uc0\\u8211{}465.}","plainCitation":"C. Beck, “Generalized Statistical Mechanics for Superstatistical Systems,” Philosophical Transactions of the Royal Society A: Mathematical, Physical and Engineering Sciences 369, no. 1935 (December 13, 2010): 453–465."},"citationItems":[{"id":50,"uris":["http://zotero.org/users/954774/items/H3GR98B5"],"uri":["http://zotero.org/users/954774/items/H3GR98B5"],"itemData":{"id":50,"type":"article-journal","title":"Generalized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schema":"https://github.com/citation-style-language/schema/raw/master/csl-citation.json"} </w:instrText>
      </w:r>
      <w:r w:rsidR="00B53A31">
        <w:fldChar w:fldCharType="separate"/>
      </w:r>
      <w:r w:rsidRPr="00432388">
        <w:rPr>
          <w:szCs w:val="24"/>
        </w:rPr>
        <w:t xml:space="preserve">C. Beck, “Generalized Statistical Mechanics for Superstatistical Systems,” </w:t>
      </w:r>
      <w:r w:rsidRPr="00432388">
        <w:rPr>
          <w:i/>
          <w:iCs/>
          <w:szCs w:val="24"/>
        </w:rPr>
        <w:t>Philosophical Transactions of the Royal Society A: Mathematical, Physical and Engineering Sciences</w:t>
      </w:r>
      <w:r w:rsidRPr="00432388">
        <w:rPr>
          <w:szCs w:val="24"/>
        </w:rPr>
        <w:t xml:space="preserve"> 369, no. 1935 (December 13, 2010): 453–465.</w:t>
      </w:r>
      <w:r w:rsidR="00B53A31">
        <w:fldChar w:fldCharType="end"/>
      </w:r>
    </w:p>
  </w:endnote>
  <w:endnote w:id="10">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{"citationID":"48N9v2ut","properties":{"formattedCitation":"{\\rtf P. Pukite and S. Bankes, \\uc0\\u8220{}Entropic Complexity Measured in Context Switching,\\uc0\\u8221{} in \\i Applications of Digital Siignal Processing\\i0{}, vol. 17 (InTech, 2011), http://www.intechopen.com/books/applications-of-digital-signal-processing/entropic-complexity-measured-in-context-switching.}","plainCitation":"P. Pukite and S. Bankes, “Entropic Complexity Measured in Context Switching,” in Applications of Digital Siignal Processing, vol. 17 (InTech, 2011), http://www.intechopen.com/books/applications-of-digital-signal-processing/entropic-complexity-measured-in-context-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B53A31">
        <w:fldChar w:fldCharType="separate"/>
      </w:r>
      <w:r w:rsidRPr="00432388">
        <w:rPr>
          <w:szCs w:val="24"/>
        </w:rPr>
        <w:t xml:space="preserve">P. Pukite and S. Bankes, “Entropic Complexity Measured in Context Switching,” in </w:t>
      </w:r>
      <w:r w:rsidRPr="00432388">
        <w:rPr>
          <w:i/>
          <w:iCs/>
          <w:szCs w:val="24"/>
        </w:rPr>
        <w:t>Applications of Digital Siignal Processing</w:t>
      </w:r>
      <w:r w:rsidRPr="00432388">
        <w:rPr>
          <w:szCs w:val="24"/>
        </w:rPr>
        <w:t>, vol. 17 (InTech, 2011), http://www.intechopen.com/books/applications-of-digital-signal-processing/entropic-complexity-measured-in-context-switching.</w:t>
      </w:r>
      <w:r w:rsidR="00B53A31">
        <w:fldChar w:fldCharType="end"/>
      </w:r>
    </w:p>
  </w:endnote>
  <w:endnote w:id="11">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{"citationID":"0qeVzUOa","properties":{"formattedCitation":"{\\rtf P.R. Pukite and J. Pukite, \\i Markov Modeling for Reliability Analysis\\i0{} (Wiley-IEEE Press, 1998).}","plainCitation":"P.R. Pukite and J. Pukite, Markov Modeling for Reliability Analysis (Wiley-IEEE Press, 1998)."},"citationItems":[{"id":266,"uris":["http://zotero.org/users/954774/items/3AWXWN2D"],"uri":["http://zotero.org/users/954774/items/3AWXWN2D"],"itemData":{"id":266,"type":"book","title":"Markov Modeling for Reliability Analysis","publisher":"Wiley-IEEE Press","author":[{"family":"Pukite","given":"P.R."},{"family":"Pukite","given":"J."}],"issued":{"year":1998}}}],"schema":"https://github.com/citation-style-language/schema/raw/master/csl-citation.json"} </w:instrText>
      </w:r>
      <w:r w:rsidR="00B53A31">
        <w:fldChar w:fldCharType="separate"/>
      </w:r>
      <w:r w:rsidRPr="00432388">
        <w:rPr>
          <w:szCs w:val="24"/>
        </w:rPr>
        <w:t xml:space="preserve">P.R. Pukite and J. Pukite, </w:t>
      </w:r>
      <w:r w:rsidRPr="00432388">
        <w:rPr>
          <w:i/>
          <w:iCs/>
          <w:szCs w:val="24"/>
        </w:rPr>
        <w:t>Markov Modeling for Reliability Analysis</w:t>
      </w:r>
      <w:r w:rsidRPr="00432388">
        <w:rPr>
          <w:szCs w:val="24"/>
        </w:rPr>
        <w:t xml:space="preserve"> (Wiley-IEEE Press, 1998).</w:t>
      </w:r>
      <w:r w:rsidR="00B53A31">
        <w:fldChar w:fldCharType="end"/>
      </w:r>
    </w:p>
  </w:endnote>
  <w:endnote w:id="12">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{"citationID":"lybHFF3p","properties":{"formattedCitation":"{\\rtf P. R. Pukite, C. S. Lent, and P. I. Cohen, \\uc0\\u8220{}Diffraction from Stepped Surfaces:: II. Arbitrary Terrace Distributions,\\uc0\\u8221{} \\i Surface Science\\i0{} 161, no. 1 (1985): 39\\uc0\\u8211{}68.}","plainCitation":"P. R. Pukite, C. S. Lent, and P. I. Cohen, “Diffraction from Stepped Surfaces:: II. Arbitrary Terrace Distributions,” Surface Science 161, no. 1 (1985): 39–68."},"citationItems":[{"id":192,"uris":["http://zotero.org/users/954774/items/UZ9TJGS7"],"uri":["http://zotero.org/users/954774/items/UZ9TJGS7"],"itemData":{"id":192,"type":"article-journal","title":"Diffraction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B53A31">
        <w:fldChar w:fldCharType="separate"/>
      </w:r>
      <w:r w:rsidRPr="00432388">
        <w:rPr>
          <w:szCs w:val="24"/>
        </w:rPr>
        <w:t xml:space="preserve">P. R. Pukite, C. S. Lent, and P. I. Cohen, “Diffraction from Stepped Surfaces:: II. Arbitrary Terrace Distributions,” </w:t>
      </w:r>
      <w:r w:rsidRPr="00432388">
        <w:rPr>
          <w:i/>
          <w:iCs/>
          <w:szCs w:val="24"/>
        </w:rPr>
        <w:t>Surface Science</w:t>
      </w:r>
      <w:r w:rsidRPr="00432388">
        <w:rPr>
          <w:szCs w:val="24"/>
        </w:rPr>
        <w:t xml:space="preserve"> 161, no. 1 (1985): 39–68.</w:t>
      </w:r>
      <w:r w:rsidR="00B53A31">
        <w:fldChar w:fldCharType="end"/>
      </w:r>
    </w:p>
  </w:endnote>
  <w:endnote w:id="13">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w5QCgC1B","properties":{"formattedCitation":"Ibid.","plainCitation":"Ibid."},"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B53A31">
        <w:fldChar w:fldCharType="separate"/>
      </w:r>
      <w:r w:rsidRPr="00432388">
        <w:t>Ibid.</w:t>
      </w:r>
      <w:r w:rsidR="00B53A31">
        <w:fldChar w:fldCharType="end"/>
      </w:r>
    </w:p>
  </w:endnote>
  <w:endnote w:id="14">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{"citationID":"9zNOXngT","properties":{"formattedCitation":"{\\rtf \\uc0\\u8220{}OpenCRG Homepage\\uc0\\u8221{}, n.d., http://www.opencrg.org/.}","plainCitation":"“OpenCRG Homepage”, n.d., http://www.opencrg.org/."},"citationItems":[{"id":67,"uris":["http://zotero.org/users/954774/items/HFZ9H2NW"],"uri":["http://zotero.org/users/954774/items/HFZ9H2NW"],"itemData":{"id":67,"type":"webpage","title":"OpenCRG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B53A31">
        <w:fldChar w:fldCharType="separate"/>
      </w:r>
      <w:r w:rsidRPr="00432388">
        <w:rPr>
          <w:szCs w:val="24"/>
        </w:rPr>
        <w:t>“OpenCRG Homepage”, n.d., http://www.opencrg.org/.</w:t>
      </w:r>
      <w:r w:rsidR="00B53A31">
        <w:fldChar w:fldCharType="end"/>
      </w:r>
    </w:p>
  </w:endnote>
  <w:endnote w:id="15">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{"citationID":"QfGxAl46","properties":{"formattedCitation":"{\\rtf P.R. Pukite, \\i Reflection High Energy Electron Diffraction Studies of Interface Formation\\i0{} (University of Minnesota, 1988), http://books.google.com/books?id=QbKN59MGbrUC.}","plainCitation":"P.R. Pukite, Reflection High Energy Electron Diffraction Studies of Interface Formation (University of Minnesota, 1988), http://books.google.com/books?id=QbKN59MGbrUC."},"citationItems":[{"id":160,"uris":["http://zotero.org/users/954774/items/6D26JAR5"],"uri":["http://zotero.org/users/954774/items/6D26JAR5"],"itemData":{"id":160,"type":"book","title":"Reflection High Energy Electron Diffraction Studies of Interface Formation","publisher":"University of Minnesota","URL":"http://books.google.com/books?id=QbKN59MGbrUC","ISBN":"9780964474123","author":[{"family":"Pukite","given":"P.R."}],"issued":{"year":1988}}}],"schema":"https://github.com/citation-style-language/schema/raw/master/csl-citation.json"} </w:instrText>
      </w:r>
      <w:r w:rsidR="00B53A31">
        <w:fldChar w:fldCharType="separate"/>
      </w:r>
      <w:r w:rsidRPr="00432388">
        <w:rPr>
          <w:szCs w:val="24"/>
        </w:rPr>
        <w:t xml:space="preserve">P.R. Pukite, </w:t>
      </w:r>
      <w:r w:rsidRPr="00432388">
        <w:rPr>
          <w:i/>
          <w:iCs/>
          <w:szCs w:val="24"/>
        </w:rPr>
        <w:t>Reflection High Energy Electron Diffraction Studies of Interface Formation</w:t>
      </w:r>
      <w:r w:rsidRPr="00432388">
        <w:rPr>
          <w:szCs w:val="24"/>
        </w:rPr>
        <w:t xml:space="preserve"> (University of Minnesota, 1988), http://books.google.com/books?id=QbKN59MGbrUC.</w:t>
      </w:r>
      <w:r w:rsidR="00B53A31">
        <w:fldChar w:fldCharType="end"/>
      </w:r>
    </w:p>
  </w:endnote>
  <w:endnote w:id="16">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{"citationID":"U2MCzhbs","properties":{"formattedCitation":"{\\rtf PATRICK HOLMES, PhD, \\uc0\\u8220{}A COURSE IN COASTAL DEFENSE SYSTEMS I CHAPTER 5 COASTAL PROCESSES: WAVES,\\uc0\\u8221{} \\i CDCM Professional Training Programme, 2001\\i0{}, n.d., http://www.oas.org/cdcm_train/courses/course21/chap_05.pdf.}","plainCitation":"PATRICK HOLMES, PhD, “A COURSE IN COASTAL DEFENSE SYSTEMS I CHAPTER 5 COASTAL PROCESSES: WAVES,” CDCM Professional Training Programme, 2001, n.d., http://www.oas.org/cdcm_train/courses/course21/chap_05.pdf."},"citationItems":[{"id":204,"uris":["http://zotero.org/users/954774/items/8W3TGBQK"],"uri":["http://zotero.org/users/954774/items/8W3TGBQK"],"itemData":{"id":204,"type":"webpage","title":"A COURSE IN COASTAL DEFENSE SYSTEMS I CHAPTER 5 COASTAL PROCESSES: WAVES","container-title":"CDCM Professional Training Programme, 2001","URL":"http://www.oas.org/cdcm_train/courses/course21/chap_05.pdf","author":[{"family":"PATRICK HOLMES, PhD","given":""}],"accessed":{"year":2012,"month":4,"day":24}}}],"schema":"https://github.com/citation-style-language/schema/raw/master/csl-citation.json"} </w:instrText>
      </w:r>
      <w:r w:rsidR="00B53A31">
        <w:fldChar w:fldCharType="separate"/>
      </w:r>
      <w:r w:rsidRPr="00432388">
        <w:rPr>
          <w:szCs w:val="24"/>
        </w:rPr>
        <w:t xml:space="preserve">PATRICK HOLMES, PhD, “A COURSE IN COASTAL DEFENSE SYSTEMS I CHAPTER 5 COASTAL PROCESSES: WAVES,” </w:t>
      </w:r>
      <w:r w:rsidRPr="00432388">
        <w:rPr>
          <w:i/>
          <w:iCs/>
          <w:szCs w:val="24"/>
        </w:rPr>
        <w:t>CDCM Professional Training Programme, 2001</w:t>
      </w:r>
      <w:r w:rsidRPr="00432388">
        <w:rPr>
          <w:szCs w:val="24"/>
        </w:rPr>
        <w:t>, n.d., http://www.oas.org/cdcm_train/courses/course21/chap_05.pdf.</w:t>
      </w:r>
      <w:r w:rsidR="00B53A31">
        <w:fldChar w:fldCharType="end"/>
      </w:r>
    </w:p>
  </w:endnote>
  <w:endnote w:id="17">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{"citationID":"rWs0Denr","properties":{"formattedCitation":"{\\rtf Stewart, \\i Introduction to Physical Oceanography\\i0{}.}","plainCitation":"Stewart, Introduction to Physical Oceanography."},"citationItems":[{"id":194,"uris":["http://zotero.org/users/954774/items/2T6WUCJ9"],"uri":["http://zotero.org/users/954774/items/2T6WUCJ9"]}],"schema":"https://github.com/citation-style-language/schema/raw/master/csl-citation.json"} </w:instrText>
      </w:r>
      <w:r w:rsidR="00B53A31">
        <w:fldChar w:fldCharType="separate"/>
      </w:r>
      <w:r w:rsidRPr="00EB4F77">
        <w:rPr>
          <w:szCs w:val="24"/>
        </w:rPr>
        <w:t xml:space="preserve">Stewart, </w:t>
      </w:r>
      <w:r w:rsidRPr="00EB4F77">
        <w:rPr>
          <w:i/>
          <w:iCs/>
          <w:szCs w:val="24"/>
        </w:rPr>
        <w:t>Introduction to Physical Oceanography</w:t>
      </w:r>
      <w:r w:rsidRPr="00EB4F77">
        <w:rPr>
          <w:szCs w:val="24"/>
        </w:rPr>
        <w:t>.</w:t>
      </w:r>
      <w:r w:rsidR="00B53A31">
        <w:fldChar w:fldCharType="end"/>
      </w:r>
    </w:p>
  </w:endnote>
  <w:endnote w:id="18">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rHTuOvkd","properties":{"formattedCitation":"Ibid.","plainCitation":"Ibid."},"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B53A31">
        <w:fldChar w:fldCharType="separate"/>
      </w:r>
      <w:r w:rsidRPr="00EB4F77">
        <w:t>Ibid.</w:t>
      </w:r>
      <w:r w:rsidR="00B53A31">
        <w:fldChar w:fldCharType="end"/>
      </w:r>
    </w:p>
  </w:endnote>
  <w:endnote w:id="19">
    <w:p w:rsidR="00B727F7" w:rsidRDefault="00B727F7" w:rsidP="00B727F7">
      <w:pPr>
        <w:pStyle w:val="EndnoteText"/>
        <w:rPr>
          <w:ins w:id="70" w:author="steven.bankes" w:date="2012-12-24T09:58:00Z"/>
        </w:rPr>
      </w:pPr>
      <w:ins w:id="71" w:author="steven.bankes" w:date="2012-12-24T09:58:00Z">
        <w:r>
          <w:rPr>
            <w:rStyle w:val="EndnoteReference"/>
          </w:rPr>
          <w:endnoteRef/>
        </w:r>
        <w:r>
          <w:t xml:space="preserve"> </w:t>
        </w:r>
        <w:r>
          <w:fldChar w:fldCharType="begin"/>
        </w:r>
        <w:r>
          <w:instrText xml:space="preserve"> ADDIN ZOTERO_ITEM CSL_CITATION {"citationID":"rTQniG8R","properties":{"formattedCitation":"{\\rtf Huang, T.; Alarcon, C.; Bingham, A.; Henderson, M. L.; Kessling, M.; Takagi, A.; Thompson, C. K, \\uc0\\u8220{}NASA ADS: Data-Driven Oceanographic Web Portal\\uc0\\u8221{}, n.d., http://adsabs.harvard.edu/abs/2010AGUFMIN23A1350H.}","plainCitation":"Huang, T.; Alarcon, C.; Bingham, A.; Henderson, M. L.; Kessling, M.; Takagi, A.; Thompson, C. K, “NASA ADS: Data-Driven Oceanographic Web Portal”, n.d., http://adsabs.harvard.edu/abs/2010AGUFMIN23A1350H."},"citationItems":[{"id":187,"uris":["http://zotero.org/users/954774/items/KTZ2X5HI"],"uri":["http://zotero.org/users/954774/items/KTZ2X5HI"],"itemData":{"id":187,"type":"webpage","title":"NASA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instrText>
        </w:r>
        <w:r>
          <w:fldChar w:fldCharType="separate"/>
        </w:r>
        <w:r w:rsidRPr="00432388">
          <w:rPr>
            <w:szCs w:val="24"/>
          </w:rPr>
          <w:t>Huang, T.; Alarcon, C.; Bingham, A.; Henderson, M. L.; Kessling, M.; Takagi, A.; Thompson, C. K, “NASA ADS: Data-Driven Oceanographic Web Portal”, n.d., http://adsabs.harvard.edu/abs/2010AGUFMIN23A1350H.</w:t>
        </w:r>
        <w:r>
          <w:fldChar w:fldCharType="end"/>
        </w:r>
      </w:ins>
    </w:p>
  </w:endnote>
  <w:endnote w:id="20">
    <w:p w:rsidR="00044937" w:rsidDel="00B727F7" w:rsidRDefault="00044937">
      <w:pPr>
        <w:pStyle w:val="EndnoteText"/>
        <w:rPr>
          <w:del w:id="75" w:author="steven.bankes" w:date="2012-12-24T09:58:00Z"/>
        </w:rPr>
      </w:pPr>
      <w:del w:id="76" w:author="steven.bankes" w:date="2012-12-24T09:58:00Z">
        <w:r w:rsidDel="00B727F7">
          <w:rPr>
            <w:rStyle w:val="EndnoteReference"/>
          </w:rPr>
          <w:endnoteRef/>
        </w:r>
        <w:r w:rsidDel="00B727F7">
          <w:delText xml:space="preserve"> </w:delText>
        </w:r>
        <w:r w:rsidR="00B53A31" w:rsidDel="00B727F7">
          <w:fldChar w:fldCharType="begin"/>
        </w:r>
        <w:r w:rsidDel="00B727F7">
          <w:delInstrText xml:space="preserve"> ADDIN ZOTERO_ITEM CSL_CITATION {"citationID":"rTQniG8R","properties":{"formattedCitation":"{\\rtf Huang, T.; Alarcon, C.; Bingham, A.; Henderson, M. L.; Kessling, M.; Takagi, A.; Thompson, C. K, \\uc0\\u8220{}NASA ADS: Data-Driven Oceanographic Web Portal\\uc0\\u8221{}, n.d., http://adsabs.harvard.edu/abs/2010AGUFMIN23A1350H.}","plainCitation":"Huang, T.; Alarcon, C.; Bingham, A.; Henderson, M. L.; Kessling, M.; Takagi, A.; Thompson, C. K, “NASA ADS: Data-Driven Oceanographic Web Portal”, n.d., http://adsabs.harvard.edu/abs/2010AGUFMIN23A1350H."},"citationItems":[{"id":187,"uris":["http://zotero.org/users/954774/items/KTZ2X5HI"],"uri":["http://zotero.org/users/954774/items/KTZ2X5HI"],"itemData":{"id":187,"type":"webpage","title":"NASA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delInstrText>
        </w:r>
        <w:r w:rsidR="00B53A31" w:rsidDel="00B727F7">
          <w:fldChar w:fldCharType="separate"/>
        </w:r>
        <w:r w:rsidRPr="00432388" w:rsidDel="00B727F7">
          <w:rPr>
            <w:szCs w:val="24"/>
          </w:rPr>
          <w:delText>Huang, T.; Alarcon, C.; Bingham, A.; Henderson, M. L.; Kessling, M.; Takagi, A.; Thompson, C. K, “NASA ADS: Data-Driven Oceanographic Web Portal”, n.d., http://adsabs.harvard.edu/abs/2010AGUFMIN23A1350H.</w:delText>
        </w:r>
        <w:r w:rsidR="00B53A31" w:rsidDel="00B727F7">
          <w:fldChar w:fldCharType="end"/>
        </w:r>
      </w:del>
    </w:p>
  </w:endnote>
  <w:endnote w:id="21">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{"citationID":"ybTI2BHU","properties":{"formattedCitation":"{\\rtf \\uc0\\u8220{}CDIP Homepage\\uc0\\u8221{}, n.d., http://cdip.ucsd.edu/?units=metric&amp;tz=UTC&amp;pub=public&amp;map_stati=1,2,3.}","plainCitation":"“CDIP Homepage”, n.d., http://cdip.ucsd.edu/?units=metric&amp;tz=UTC&amp;pub=public&amp;map_stati=1,2,3."},"citationItems":[{"id":40,"uris":["http://zotero.org/users/954774/items/D8T7TWM3"],"uri":["http://zotero.org/users/954774/items/D8T7TWM3"],"itemData":{"id":40,"type":"webpage","title":"CDIP Homepage","URL":"http://cdip.ucsd.edu/?units=metric&amp;tz=UTC&amp;pub=public&amp;map_stati=1,2,3","accessed":{"year":2012,"month":4,"day":24}}}],"schema":"https://github.com/citation-style-language/schema/raw/master/csl-citation.json"} </w:instrText>
      </w:r>
      <w:r w:rsidR="00B53A31">
        <w:fldChar w:fldCharType="separate"/>
      </w:r>
      <w:r w:rsidRPr="00432388">
        <w:rPr>
          <w:szCs w:val="24"/>
        </w:rPr>
        <w:t>“CDIP Homepage”, n.d., http://cdip.ucsd.edu/?units=metric&amp;tz=UTC&amp;pub=public&amp;map_stati=1,2,3.</w:t>
      </w:r>
      <w:r w:rsidR="00B53A31">
        <w:fldChar w:fldCharType="end"/>
      </w:r>
    </w:p>
  </w:endnote>
  <w:endnote w:id="22">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{"citationID":"tIpwrCJs","properties":{"formattedCitation":"{\\rtf T. S. Rhee et al., \\uc0\\u8220{}Influence of Energetic Wind and Waves on Gas Transfer in a Large Wind\\uc0\\u8211{}wave Tunnel Facility,\\uc0\\u8221{} \\i J. Geophys. Res.\\i0{} 112, no. C5 (May 16, 2007): C05027.}","plainCitation":"T. S. Rhee et al., “Influence of Energetic Wind and Waves on Gas Transfer in a Large Wind–wave Tunnel Facility,” J. Geophys. Res. 112, no. C5 (May 16, 2007): C05027."},"citationItems":[{"id":83,"uris":["http://zotero.org/users/954774/items/MS4DGFB5"],"uri":["http://zotero.org/users/954774/items/MS4DGFB5"],"itemData":{"id":83,"type":"article-journal","title":"Influence of energetic wind and waves on gas transfer in a large wind–wave tunnel facility","container-title":"J. Geophys. Res.","page":"C05027","volume":"112","issue":"C5","abstract":"Air–water gas exchange experiments were carried out in a large wind wave tunnel in Marseille, France, to investigate gas transfer processes under energetic wind and wave fields, where macroscale breaking waves create bubble plumes (white caps) and turbulence on the water surface. We measured the gas transfer velocities of N2O, DMS, He, SF6, CH3Br, and total air. Their diffusivity and solubility span a large range, allowing us to investigate gas transfer mechanisms under a variety of physical conditions. We observed that the gas transfer velocities varied with friction velocity in a linear manner. Gas transfer in the presence of pure wind waves is generally consistent with the surface renewal model, as the gas transfer velocity has a strong dependence on diffusivity with an exponent of 0.53(</w:instrText>
      </w:r>
      <w:r>
        <w:rPr>
          <w:rFonts w:ascii="Tahoma" w:hAnsi="Tahoma" w:cs="Tahoma"/>
        </w:rPr>
        <w:instrText>�</w:instrText>
      </w:r>
      <w:r>
        <w:instrText xml:space="preserve">0.02). Contrary to expectations, the bubble plumes generated by breaking waves contributed relatively little in our pure wind wave experiments. Superposition of mechanically generated waves onto the wind waves in the high wind regime attenuated DMS gas transfer (as a function of friction velocity) across the air–water interface by </w:instrText>
      </w:r>
      <w:r>
        <w:rPr>
          <w:rFonts w:ascii="Cambria Math" w:hAnsi="Cambria Math" w:cs="Cambria Math"/>
        </w:rPr>
        <w:instrText>∼</w:instrText>
      </w:r>
      <w:r>
        <w:instrText xml:space="preserve">20% compared with gas transfer under pure wind waves, implying suppression of gas transfer directly across the sheared water surface. Greater transfer of less soluble gases may result from bubble-mediated gas transfer.","DOI":"10.1029/2005JC003358","author":[{"family":"Rhee","given":"T. S."},{"family":"Nightingale","given":"P. D."},{"family":"Woolf","given":"D. K."},{"family":"Caulliez","given":"G."},{"family":"Bowyer","given":"P."},{"family":"Andreae","given":"M. O."}],"issued":{"year":2007,"month":5,"day":16}}}],"schema":"https://github.com/citation-style-language/schema/raw/master/csl-citation.json"} </w:instrText>
      </w:r>
      <w:r w:rsidR="00B53A31">
        <w:fldChar w:fldCharType="separate"/>
      </w:r>
      <w:r w:rsidRPr="00432388">
        <w:rPr>
          <w:szCs w:val="24"/>
        </w:rPr>
        <w:t xml:space="preserve">T. S. Rhee et al., “Influence of Energetic Wind and Waves on Gas Transfer in a Large Wind–wave Tunnel Facility,” </w:t>
      </w:r>
      <w:r w:rsidRPr="00432388">
        <w:rPr>
          <w:i/>
          <w:iCs/>
          <w:szCs w:val="24"/>
        </w:rPr>
        <w:t>J. Geophys. Res.</w:t>
      </w:r>
      <w:r w:rsidRPr="00432388">
        <w:rPr>
          <w:szCs w:val="24"/>
        </w:rPr>
        <w:t xml:space="preserve"> 112, no. C5 (May 16, 2007): C05027.</w:t>
      </w:r>
      <w:r w:rsidR="00B53A31">
        <w:fldChar w:fldCharType="end"/>
      </w:r>
    </w:p>
  </w:endnote>
  <w:endnote w:id="23">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{"citationID":"51Xoktz2","properties":{"formattedCitation":"{\\rtf F. Feddersen and F. Veron, \\uc0\\u8220{}Wind Effects on Shoaling Wave Shape,\\uc0\\u8221{} \\i Journal of Physical Oceanography\\i0{} 35, no. 7 (2005): 1223\\uc0\\u8211{}1228.}","plainCitation":"F. Feddersen and F. Veron, “Wind Effects on Shoaling Wave Shape,” Journal of Physical Oceanography 35, no. 7 (2005): 1223–1228."},"citationItems":[{"id":86,"uris":["http://zotero.org/users/954774/items/VKCST96Q"],"uri":["http://zotero.org/users/954774/items/VKCST96Q"],"itemData":{"id":86,"type":"article-journal","title":"Wind effects on shoaling wave shape","container-title":"Journal of physical oceanography","page":"1223–1228","volume":"35","issue":"7","author":[{"family":"Feddersen","given":"F."},{"family":"Veron","given":"F."}],"issued":{"year":2005}}}],"schema":"https://github.com/citation-style-language/schema/raw/master/csl-citation.json"} </w:instrText>
      </w:r>
      <w:r w:rsidR="00B53A31">
        <w:fldChar w:fldCharType="separate"/>
      </w:r>
      <w:r w:rsidRPr="00432388">
        <w:rPr>
          <w:szCs w:val="24"/>
        </w:rPr>
        <w:t xml:space="preserve">F. Feddersen and F. Veron, “Wind Effects on Shoaling Wave Shape,” </w:t>
      </w:r>
      <w:r w:rsidRPr="00432388">
        <w:rPr>
          <w:i/>
          <w:iCs/>
          <w:szCs w:val="24"/>
        </w:rPr>
        <w:t>Journal of Physical Oceanography</w:t>
      </w:r>
      <w:r w:rsidRPr="00432388">
        <w:rPr>
          <w:szCs w:val="24"/>
        </w:rPr>
        <w:t xml:space="preserve"> 35, no. 7 (2005): 1223–1228.</w:t>
      </w:r>
      <w:r w:rsidR="00B53A31">
        <w:fldChar w:fldCharType="end"/>
      </w:r>
    </w:p>
  </w:endnote>
  <w:endnote w:id="24">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{"citationID":"luZcZvWu","properties":{"formattedCitation":"{\\rtf William B. Wright et al., \\uc0\\u8220{}Imaging of Intermittency in Ripple-Wave Turbulence,\\uc0\\u8221{} \\i Science\\i0{} 278, no. 5343 (November 28, 1997): 1609 \\uc0\\u8211{}1612.}","plainCitation":"William B. Wright et al., “Imaging of Intermittency in Ripple-Wave Turbulence,” Science 278, no. 5343 (November 28, 1997): 1609 –1612."},"citationItems":[{"id":88,"uris":["http://zotero.org/users/954774/items/54TB8WBI"],"uri":["http://zotero.org/users/954774/items/54TB8WBI"],"itemData":{"id":88,"type":"article-journal","title":"Imaging of Intermittency in Ripple-Wave Turbulence","container-title":"Science","page":"1609 -1612","volume":"278","issue":"5343","abstract":"The dynamics of a fluid surface filled with high-amplitude ripples were studied with a technique (diffusing light photography) that resolves the height at all locations instantaneously. Even when nonlinearities are strong enough to generate a (Kolmogorov) cascade from long wavelength (where energy is input) to shorter wavelength, the resulting turbulent state contains large coherent spatial structures. The appearance of these structures in a thermal equilibrium state (with the same average energy) would be highly improbable.","DOI":"10.1126/science.278.5343.1609","author":[{"family":"Wright","given":"William B."},{"family":"Budakian","given":"R."},{"family":"Pine","given":"D. J."},{"family":"Putterman","given":"S. J."}],"issued":{"year":1997,"month":11,"day":28}}}],"schema":"https://github.com/citation-style-language/schema/raw/master/csl-citation.json"} </w:instrText>
      </w:r>
      <w:r w:rsidR="00B53A31">
        <w:fldChar w:fldCharType="separate"/>
      </w:r>
      <w:r w:rsidRPr="00432388">
        <w:rPr>
          <w:szCs w:val="24"/>
        </w:rPr>
        <w:t xml:space="preserve">William B. Wright et al., “Imaging of Intermittency in Ripple-Wave Turbulence,” </w:t>
      </w:r>
      <w:r w:rsidRPr="00432388">
        <w:rPr>
          <w:i/>
          <w:iCs/>
          <w:szCs w:val="24"/>
        </w:rPr>
        <w:t>Science</w:t>
      </w:r>
      <w:r w:rsidRPr="00432388">
        <w:rPr>
          <w:szCs w:val="24"/>
        </w:rPr>
        <w:t xml:space="preserve"> 278, no. 5343 (November 28, 1997): 1609 –1612.</w:t>
      </w:r>
      <w:r w:rsidR="00B53A31">
        <w:fldChar w:fldCharType="end"/>
      </w:r>
    </w:p>
  </w:endnote>
  <w:endnote w:id="25">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{"citationID":"BF39Q9cI","properties":{"formattedCitation":"{\\rtf DZ Ning et al., \\uc0\\u8220{}Free-surface Evolution and Wave Kinematics for Nonlinear Uni-directional Focused Wave Groups,\\uc0\\u8221{} \\i Ocean Engineering\\i0{} 36, no. 15 (2009): 1226\\uc0\\u8211{}1243.}","plainCitation":"DZ Ning et al., “Free-surface Evolution and Wave Kinematics for Nonlinear Uni-directional Focused Wave Groups,” Ocean Engineering 36, no. 15 (2009): 1226–1243."},"citationItems":[{"id":480,"uris":["http://zotero.org/users/954774/items/TRHRNDKX"],"uri":["http://zotero.org/users/954774/items/TRHRNDKX"],"itemData":{"id":480,"type":"article-journal","title":"Free-surface evolution and wave kinematics for nonlinear uni-directional focused wave groups","container-title":"Ocean Engineering","page":"1226-1243","volume":"36","issue":"15","author":[{"family":"Ning","given":"DZ"},{"family":"Zang","given":"J."},{"family":"Liu","given":"SX"},{"family":"Eatock Taylor","given":"R."},{"family":"Teng","given":"B."},{"family":"Taylor","given":"PH"}],"issued":{"year":2009}}}],"schema":"https://github.com/citation-style-language/schema/raw/master/csl-citation.json"} </w:instrText>
      </w:r>
      <w:r w:rsidR="00B53A31">
        <w:fldChar w:fldCharType="separate"/>
      </w:r>
      <w:r w:rsidRPr="001555D4">
        <w:rPr>
          <w:szCs w:val="24"/>
        </w:rPr>
        <w:t xml:space="preserve">DZ Ning et al., “Free-surface Evolution and Wave Kinematics for Nonlinear Uni-directional Focused Wave Groups,” </w:t>
      </w:r>
      <w:r w:rsidRPr="001555D4">
        <w:rPr>
          <w:i/>
          <w:iCs/>
          <w:szCs w:val="24"/>
        </w:rPr>
        <w:t>Ocean Engineering</w:t>
      </w:r>
      <w:r w:rsidRPr="001555D4">
        <w:rPr>
          <w:szCs w:val="24"/>
        </w:rPr>
        <w:t xml:space="preserve"> 36, no. 15 (2009): 1226–1243.</w:t>
      </w:r>
      <w:r w:rsidR="00B53A31">
        <w:fldChar w:fldCharType="end"/>
      </w:r>
    </w:p>
  </w:endnote>
  <w:endnote w:id="26">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{"citationID":"doK8moWu","properties":{"formattedCitation":"{\\rtf Pukite, \\i The Oil Conundrum: Vol. 1 Decline, Vol. 2 Renewal\\i0{}, 1,2:.}","plainCitation":"Pukite, The Oil Conundrum: Vol. 1 Decline, Vol. 2 Renewal, 1,2:."},"citationItems":[{"id":267,"uris":["http://zotero.org/users/954774/items/WVNX9KQP"],"uri":["http://zotero.org/users/954774/items/WVNX9KQP"],"itemData":{"id":267,"type":"book","title":"The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B53A31">
        <w:fldChar w:fldCharType="separate"/>
      </w:r>
      <w:r w:rsidRPr="00432388">
        <w:rPr>
          <w:szCs w:val="24"/>
        </w:rPr>
        <w:t xml:space="preserve">Pukite, </w:t>
      </w:r>
      <w:r w:rsidRPr="00432388">
        <w:rPr>
          <w:i/>
          <w:iCs/>
          <w:szCs w:val="24"/>
        </w:rPr>
        <w:t>The Oil Conundrum: Vol. 1 Decline, Vol. 2 Renewal</w:t>
      </w:r>
      <w:r w:rsidRPr="00432388">
        <w:rPr>
          <w:szCs w:val="24"/>
        </w:rPr>
        <w:t>, 1,2:.</w:t>
      </w:r>
      <w:r w:rsidR="00B53A31">
        <w:fldChar w:fldCharType="end"/>
      </w:r>
    </w:p>
  </w:endnote>
  <w:endnote w:id="27">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{"citationID":"gdTJl9Kf","properties":{"formattedCitation":"{\\rtf \\uc0\\u8220{}BTRC Track Features\\uc0\\u8221{}, n.d., http://www.vss.psu.edu/BTRC/btrc_track_features.htm.}","plainCitation":"“BTRC Track Features”, n.d., http://www.vss.psu.edu/BTRC/btrc_track_features.htm."},"citationItems":[{"id":224,"uris":["http://zotero.org/users/954774/items/G8X3BP4D"],"uri":["http://zotero.org/users/954774/items/G8X3BP4D"],"itemData":{"id":224,"type":"webpage","title":"BTRC Track Features","URL":"http://www.vss.psu.edu/BTRC/btrc_track_features.htm","accessed":{"year":2012,"month":4,"day":24}}}],"schema":"https://github.com/citation-style-language/schema/raw/master/csl-citation.json"} </w:instrText>
      </w:r>
      <w:r w:rsidR="00B53A31">
        <w:fldChar w:fldCharType="separate"/>
      </w:r>
      <w:r w:rsidRPr="00432388">
        <w:rPr>
          <w:szCs w:val="24"/>
        </w:rPr>
        <w:t>“BTRC Track Features”, n.d., http://www.vss.psu.edu/BTRC/btrc_track_features.htm.</w:t>
      </w:r>
      <w:r w:rsidR="00B53A31">
        <w:fldChar w:fldCharType="end"/>
      </w:r>
    </w:p>
  </w:endnote>
  <w:endnote w:id="28">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{"citationID":"vFPmgkrW","properties":{"formattedCitation":"{\\rtf E.E. Fitch, \\uc0\\u8220{}Durability Analysis Method for Nontationary Random Vibration\\uc0\\u8221{} (MIT, 1996), http://dspace.mit.edu/bitstream/handle/1721.1/40004/35651567.pdf.}","plainCitation":"E.E. Fitch, “Durability Analysis Method for Nontationary Random Vibration” (MIT, 1996), http://dspace.mit.edu/bitstream/handle/1721.1/40004/35651567.pdf."},"citationItems":[{"id":222,"uris":["http://zotero.org/users/954774/items/HSAIPBIJ"],"uri":["http://zotero.org/users/954774/items/HSAIPBIJ"],"itemData":{"id":222,"type":"thesis","title":"Durability Analysis Method for Nontationary Random Vibration","publisher":"MIT","URL":"http://dspace.mit.edu/bitstream/handle/1721.1/40004/35651567.pdf","author":[{"family":"Fitch","given":"E.E."}],"issued":{"year":1996},"accessed":{"year":2012,"month":4,"day":24}}}],"schema":"https://github.com/citation-style-language/schema/raw/master/csl-citation.json"} </w:instrText>
      </w:r>
      <w:r w:rsidR="00B53A31">
        <w:fldChar w:fldCharType="separate"/>
      </w:r>
      <w:r w:rsidRPr="00432388">
        <w:rPr>
          <w:szCs w:val="24"/>
        </w:rPr>
        <w:t>E.E. Fitch, “Durability Analysis Method for Nontationary Random Vibration” (MIT, 1996), http://dspace.mit.edu/bitstream/handle/1721.1/40004/35651567.pdf.</w:t>
      </w:r>
      <w:r w:rsidR="00B53A31">
        <w:fldChar w:fldCharType="end"/>
      </w:r>
    </w:p>
  </w:endnote>
  <w:endnote w:id="29">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{"citationID":"CJVpdoHM","properties":{"formattedCitation":"{\\rtf Automotive Directorate, \\uc0\\u8220{}1-1-010 Vehicle Test Course Severity (Surface Roughness)\\uc0\\u8221{}, 2006, file:///T:/prog/shared/modsim/public_html/context/svn/trunk/Ontology/library/reference/1-1-010%20Vehicle%20Test%20Course%20Severity%20(Surface%20Roughness.pdf.}","plainCitation":"Automotive Directorate, “1-1-010 Vehicle Test Course Severity (Surface Roughness)”, 2006, file:///T:/prog/shared/modsim/public_html/context/svn/trunk/Ontology/library/reference/1-1-010%20Vehicle%20Test%20Course%20Severity%20(Surface%20Roughness.pdf."},"citationItems":[{"id":270,"uris":["http://zotero.org/users/954774/items/QPB788FW"],"uri":["http://zotero.org/users/954774/items/QPB788FW"],"itemData":{"id":270,"type":"webpage","title":"1-1-010 Vehicle Test Course Severity (Surface Roughness)","URL":"file:///T:/prog/shared/modsim/public_html/context/svn/trunk/Ontology/library/reference/1-1-010%20Vehicle%20Test%20Course%20Severity%20(Surface%20Roughness.pdf","author":[{"family":"Automotive Directorate","given":""}],"issued":{"year":2006},"accessed":{"year":2012,"month":4,"day":24}}}],"schema":"https://github.com/citation-style-language/schema/raw/master/csl-citation.json"} </w:instrText>
      </w:r>
      <w:r w:rsidR="00B53A31">
        <w:fldChar w:fldCharType="separate"/>
      </w:r>
      <w:r w:rsidRPr="00432388">
        <w:rPr>
          <w:szCs w:val="24"/>
        </w:rPr>
        <w:t>Automotive Directorate, “1-1-010 Vehicle Test Course Severity (Surface Roughness)”, 2006, file:///T:/prog/shared/modsim/public_html/context/svn/trunk/Ontology/library/reference/1-1-010%20Vehicle%20Test%20Course%20Severity%20(Surface%20Roughness.pdf.</w:t>
      </w:r>
      <w:r w:rsidR="00B53A31">
        <w:fldChar w:fldCharType="end"/>
      </w:r>
    </w:p>
  </w:endnote>
  <w:endnote w:id="30">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{"citationID":"gWa4afJ1","properties":{"formattedCitation":"{\\rtf \\uc0\\u8220{}OpenCRG Homepage.\\uc0\\u8221{}}","plainCitation":"“OpenCRG Homepage.”"},"citationItems":[{"id":67,"uris":["http://zotero.org/users/954774/items/HFZ9H2NW"],"uri":["http://zotero.org/users/954774/items/HFZ9H2NW"],"itemData":{"id":67,"type":"webpage","title":"OpenCRG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B53A31">
        <w:fldChar w:fldCharType="separate"/>
      </w:r>
      <w:r w:rsidRPr="00432388">
        <w:rPr>
          <w:szCs w:val="24"/>
        </w:rPr>
        <w:t>“OpenCRG Homepage.”</w:t>
      </w:r>
      <w:r w:rsidR="00B53A31">
        <w:fldChar w:fldCharType="end"/>
      </w:r>
    </w:p>
  </w:endnote>
  <w:endnote w:id="31">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{"citationID":"PfDvIkGl","properties":{"formattedCitation":"{\\rtf G.F. Sievert, \\uc0\\u8220{}Effects of Stabilizer Bars on Road Vehicle Ride Quality\\uc0\\u8221{} (Rice, 1994), zotero://attachment/111/.}","plainCitation":"G.F. Sievert, “Effects of Stabilizer Bars on Road Vehicle Ride Quality” (Rice, 1994), zotero://attachment/111/."},"citationItems":[{"id":28,"uris":["http://zotero.org/users/954774/items/VE3STFAR"],"uri":["http://zotero.org/users/954774/items/VE3STFAR"],"itemData":{"id":28,"type":"thesis","title":"Effects of stabilizer bars on road vehicle ride quality","publisher":"Rice","URL":"zotero://attachment/111/","author":[{"family":"Sievert","given":"G.F."}],"issued":{"year":1994},"accessed":{"year":2012,"month":4,"day":24}}}],"schema":"https://github.com/citation-style-language/schema/raw/master/csl-citation.json"} </w:instrText>
      </w:r>
      <w:r w:rsidR="00B53A31">
        <w:fldChar w:fldCharType="separate"/>
      </w:r>
      <w:r w:rsidRPr="00432388">
        <w:rPr>
          <w:szCs w:val="24"/>
        </w:rPr>
        <w:t>G.F. Sievert, “Effects of Stabilizer Bars on Road Vehicle Ride Quality” (Rice, 1994), zotero://attachment/111/.</w:t>
      </w:r>
      <w:r w:rsidR="00B53A31">
        <w:fldChar w:fldCharType="end"/>
      </w:r>
    </w:p>
  </w:endnote>
  <w:endnote w:id="32">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{"citationID":"9JOLw5fW","properties":{"formattedCitation":"{\\rtf Automotive Directorate, \\uc0\\u8220{}1-1-010 Vehicle Test Course Severity (Surface Roughness).\\uc0\\u8221{}}","plainCitation":"Automotive Directorate, “1-1-010 Vehicle Test Course Severity (Surface Roughness).”"},"citationItems":[{"id":270,"uris":["http://zotero.org/users/954774/items/QPB788FW"],"uri":["http://zotero.org/users/954774/items/QPB788FW"]}],"schema":"https://github.com/citation-style-language/schema/raw/master/csl-citation.json"} </w:instrText>
      </w:r>
      <w:r w:rsidR="00B53A31">
        <w:fldChar w:fldCharType="separate"/>
      </w:r>
      <w:r w:rsidRPr="00432388">
        <w:rPr>
          <w:szCs w:val="24"/>
        </w:rPr>
        <w:t>Automotive Directorate, “1-1-010 Vehicle Test Course Severity (Surface Roughness).”</w:t>
      </w:r>
      <w:r w:rsidR="00B53A31">
        <w:fldChar w:fldCharType="end"/>
      </w:r>
    </w:p>
  </w:endnote>
  <w:endnote w:id="33">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{"citationID":"RR7hx8Lw","properties":{"formattedCitation":"{\\rtf Mumford and Desolneux, \\i Pattern Theory: The Stochastic Analysis Of Real-World Signals\\i0{}.}","plainCitation":"Mumford and Desolneux, Pattern Theory: The Stochastic Analysis Of Real-World Signals."},"citationItems":[{"id":259,"uris":["http://zotero.org/users/954774/items/7NGQ9UMN"],"uri":["http://zotero.org/users/954774/items/7NGQ9UMN"],"itemData":{"id":259,"type":"book","title":"Pattern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B53A31">
        <w:fldChar w:fldCharType="separate"/>
      </w:r>
      <w:r w:rsidRPr="00432388">
        <w:rPr>
          <w:szCs w:val="24"/>
        </w:rPr>
        <w:t xml:space="preserve">Mumford and Desolneux, </w:t>
      </w:r>
      <w:r w:rsidRPr="00432388">
        <w:rPr>
          <w:i/>
          <w:iCs/>
          <w:szCs w:val="24"/>
        </w:rPr>
        <w:t>Pattern Theory: The Stochastic Analysis Of Real-World Signals</w:t>
      </w:r>
      <w:r w:rsidRPr="00432388">
        <w:rPr>
          <w:szCs w:val="24"/>
        </w:rPr>
        <w:t>.</w:t>
      </w:r>
      <w:r w:rsidR="00B53A31">
        <w:fldChar w:fldCharType="end"/>
      </w:r>
    </w:p>
  </w:endnote>
  <w:endnote w:id="34">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{"citationID":"a1ThFHDf","properties":{"formattedCitation":"{\\rtf Pukite and Bankes, \\uc0\\u8220{}Entropic Complexity Measured in Context Switching.\\uc0\\u8221{}}","plainCitation":"Pukite and Bankes, “Entropic Complexity Measured in Context 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B53A31">
        <w:fldChar w:fldCharType="separate"/>
      </w:r>
      <w:r w:rsidRPr="00432388">
        <w:rPr>
          <w:szCs w:val="24"/>
        </w:rPr>
        <w:t>Pukite and Bankes, “Entropic Complexity Measured in Context Switching.”</w:t>
      </w:r>
      <w:r w:rsidR="00B53A31">
        <w:fldChar w:fldCharType="end"/>
      </w:r>
    </w:p>
  </w:endnote>
  <w:endnote w:id="35">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{"citationID":"lrzgR9w7","properties":{"formattedCitation":"{\\rtf B. Lindner, \\uc0\\u8220{}A Brief Introduction to Some Simple Stochastic Processes,\\uc0\\u8221{} \\i Stochastic Methods in Neuroscience\\i0{} (2009): 1.}","plainCitation":"B. Lindner, “A Brief Introduction to Some Simple Stochastic Processes,” Stochastic Methods in Neuroscience (2009): 1."},"citationItems":[{"id":311,"uris":["http://zotero.org/users/954774/items/32TTH6P7"],"uri":["http://zotero.org/users/954774/items/32TTH6P7"],"itemData":{"id":311,"type":"article-journal","title":"A BRIEF INTRODUCTION TO SOME SIMPLE STOCHASTIC PROCESSES","container-title":"Stochastic Methods in Neuroscience","page":"1","author":[{"family":"Lindner","given":"B."}],"issued":{"year":2009}}}],"schema":"https://github.com/citation-style-language/schema/raw/master/csl-citation.json"} </w:instrText>
      </w:r>
      <w:r w:rsidR="00B53A31">
        <w:fldChar w:fldCharType="separate"/>
      </w:r>
      <w:r w:rsidRPr="00C23705">
        <w:rPr>
          <w:szCs w:val="24"/>
        </w:rPr>
        <w:t xml:space="preserve">B. Lindner, “A Brief Introduction to Some Simple Stochastic Processes,” </w:t>
      </w:r>
      <w:r w:rsidRPr="00C23705">
        <w:rPr>
          <w:i/>
          <w:iCs/>
          <w:szCs w:val="24"/>
        </w:rPr>
        <w:t>Stochastic Methods in Neuroscience</w:t>
      </w:r>
      <w:r w:rsidRPr="00C23705">
        <w:rPr>
          <w:szCs w:val="24"/>
        </w:rPr>
        <w:t xml:space="preserve"> (2009): 1.</w:t>
      </w:r>
      <w:r w:rsidR="00B53A31">
        <w:fldChar w:fldCharType="end"/>
      </w:r>
    </w:p>
  </w:endnote>
  <w:endnote w:id="36">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{"citationID":"T7lt5GcP","properties":{"formattedCitation":"{\\rtf J.E. Alexander, \\uc0\\u8220{}Synthesis  of a PSD Compatible Acceleration Time-History,\\uc0\\u8221{} \\i Submitted to Shock &amp; Vibration Symposium (November 5-9, 2012)\\i0{} (n.d.).}","plainCitation":"J.E. Alexander, “Synthesis  of a PSD Compatible Acceleration Time-History,” Submitted to Shock &amp; Vibration Symposium (November 5-9, 2012) (n.d.)."},"citationItems":[{"id":271,"uris":["http://zotero.org/users/954774/items/CTW2P7SF"],"uri":["http://zotero.org/users/954774/items/CTW2P7SF"],"itemData":{"id":271,"type":"article-journal","title":"Synthesis  of a PSD Compatible Acceleration Time-History","container-title":"Submitted to Shock &amp; Vibration Symposium (November 5-9, 2012)","author":[{"family":"Alexander","given":"J.E."}]}}],"schema":"https://github.com/citation-style-language/schema/raw/master/csl-citation.json"} </w:instrText>
      </w:r>
      <w:r w:rsidR="00B53A31">
        <w:fldChar w:fldCharType="separate"/>
      </w:r>
      <w:r w:rsidRPr="00432388">
        <w:rPr>
          <w:szCs w:val="24"/>
        </w:rPr>
        <w:t xml:space="preserve">J.E. Alexander, “Synthesis  of a PSD Compatible Acceleration Time-History,” </w:t>
      </w:r>
      <w:r w:rsidRPr="00432388">
        <w:rPr>
          <w:i/>
          <w:iCs/>
          <w:szCs w:val="24"/>
        </w:rPr>
        <w:t>Submitted to Shock &amp; Vibration Symposium (November 5-9, 2012)</w:t>
      </w:r>
      <w:r w:rsidRPr="00432388">
        <w:rPr>
          <w:szCs w:val="24"/>
        </w:rPr>
        <w:t xml:space="preserve"> (n.d.).</w:t>
      </w:r>
      <w:r w:rsidR="00B53A31">
        <w:fldChar w:fldCharType="end"/>
      </w:r>
    </w:p>
  </w:endnote>
  <w:endnote w:id="37">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{"citationID":"nKCw74oF","properties":{"formattedCitation":"{\\rtf A. Steinwoff and W.H. Connon III, \\uc0\\u8220{}Limitations of the Fourier Transform for Describing Test Course Profiles,\\uc0\\u8221{} \\i Sound and Vibration\\i0{} 39, no. 2 (2005): 12\\uc0\\u8211{}17.}","plainCitation":"A. Steinwoff and W.H. Connon III, “Limitations of the Fourier Transform for Describing Test Course Profiles,” Sound and Vibration 39, no. 2 (2005): 12–17."},"citationItems":[{"id":409,"uris":["http://zotero.org/users/954774/items/C5V2JNAA"],"uri":["http://zotero.org/users/954774/items/C5V2JNAA"],"itemData":{"id":409,"type":"article-journal","title":"Limitations of the Fourier transform for describing test course profiles","container-title":"Sound and Vibration","page":"12-17","volume":"39","issue":"2","author":[{"family":"Steinwoff","given":"A."},{"family":"Connon III","given":"W.H."}],"issued":{"year":2005},"page-first":"12"}}],"schema":"https://github.com/citation-style-language/schema/raw/master/csl-citation.json"} </w:instrText>
      </w:r>
      <w:r w:rsidR="00B53A31">
        <w:fldChar w:fldCharType="separate"/>
      </w:r>
      <w:r w:rsidRPr="00A031BD">
        <w:rPr>
          <w:szCs w:val="24"/>
        </w:rPr>
        <w:t xml:space="preserve">A. Steinwoff and W.H. Connon III, “Limitations of the Fourier Transform for Describing Test Course Profiles,” </w:t>
      </w:r>
      <w:r w:rsidRPr="00A031BD">
        <w:rPr>
          <w:i/>
          <w:iCs/>
          <w:szCs w:val="24"/>
        </w:rPr>
        <w:t>Sound and Vibration</w:t>
      </w:r>
      <w:r w:rsidRPr="00A031BD">
        <w:rPr>
          <w:szCs w:val="24"/>
        </w:rPr>
        <w:t xml:space="preserve"> 39, no. 2 (2005): 12–17.</w:t>
      </w:r>
      <w:r w:rsidR="00B53A31">
        <w:fldChar w:fldCharType="end"/>
      </w:r>
    </w:p>
  </w:endnote>
  <w:endnote w:id="38">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{"citationID":"TC13AO8q","properties":{"formattedCitation":"{\\rtf M. Denny, \\uc0\\u8220{}Introduction to Importance Sampling in Rare-event Simulations,\\uc0\\u8221{} \\i European Journal of Physics\\i0{} 22 (2001): 403.}","plainCitation":"M. Denny, “Introduction to Importance Sampling in Rare-event Simulations,” European Journal of Physics 22 (2001): 403."},"citationItems":[{"id":312,"uris":["http://zotero.org/users/954774/items/H2TRM4VD"],"uri":["http://zotero.org/users/954774/items/H2TRM4VD"],"itemData":{"id":312,"type":"article-journal","title":"Introduction to importance sampling in rare-event simulations","container-title":"European Journal of Physics","page":"403","volume":"22","author":[{"family":"Denny","given":"M."}],"issued":{"year":2001}}}],"schema":"https://github.com/citation-style-language/schema/raw/master/csl-citation.json"} </w:instrText>
      </w:r>
      <w:r w:rsidR="00B53A31">
        <w:fldChar w:fldCharType="separate"/>
      </w:r>
      <w:r w:rsidRPr="00C23705">
        <w:rPr>
          <w:szCs w:val="24"/>
        </w:rPr>
        <w:t xml:space="preserve">M. Denny, “Introduction to Importance Sampling in Rare-event Simulations,” </w:t>
      </w:r>
      <w:r w:rsidRPr="00C23705">
        <w:rPr>
          <w:i/>
          <w:iCs/>
          <w:szCs w:val="24"/>
        </w:rPr>
        <w:t>European Journal of Physics</w:t>
      </w:r>
      <w:r w:rsidRPr="00C23705">
        <w:rPr>
          <w:szCs w:val="24"/>
        </w:rPr>
        <w:t xml:space="preserve"> 22 (2001): 403.</w:t>
      </w:r>
      <w:r w:rsidR="00B53A31">
        <w:fldChar w:fldCharType="end"/>
      </w:r>
    </w:p>
  </w:endnote>
  <w:endnote w:id="39">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{"citationID":"GfERDgSI","properties":{"formattedCitation":"{\\rtf L. Romero and W.K. Melville, \\uc0\\u8220{}Spatial Statistics of the Sea Surface in Fetch-Limited Conditions,\\uc0\\u8221{} \\i Journal of Physical Oceanography\\i0{} (2011).}","plainCitation":"L. Romero and W.K. Melville, “Spatial Statistics of the Sea Surface in Fetch-Limited Conditions,” Journal of Physical Oceanography (2011)."},"citationItems":[{"id":485,"uris":["http://zotero.org/users/954774/items/JGHXKGQD"],"uri":["http://zotero.org/users/954774/items/JGHXKGQD"],"itemData":{"id":485,"type":"article-journal","title":"Spatial Statistics of the Sea Surface in Fetch-Limited Conditions","container-title":"Journal of Physical Oceanography","author":[{"family":"Romero","given":"L."},{"family":"Melville","given":"W.K."}],"issued":{"year":2011}}}],"schema":"https://github.com/citation-style-language/schema/raw/master/csl-citation.json"} </w:instrText>
      </w:r>
      <w:r w:rsidR="00B53A31">
        <w:fldChar w:fldCharType="separate"/>
      </w:r>
      <w:r w:rsidRPr="00824D96">
        <w:rPr>
          <w:szCs w:val="24"/>
        </w:rPr>
        <w:t xml:space="preserve">L. Romero and W.K. Melville, “Spatial Statistics of the Sea Surface in Fetch-Limited Conditions,” </w:t>
      </w:r>
      <w:r w:rsidRPr="00824D96">
        <w:rPr>
          <w:i/>
          <w:iCs/>
          <w:szCs w:val="24"/>
        </w:rPr>
        <w:t>Journal of Physical Oceanography</w:t>
      </w:r>
      <w:r w:rsidRPr="00824D96">
        <w:rPr>
          <w:szCs w:val="24"/>
        </w:rPr>
        <w:t xml:space="preserve"> (2011).</w:t>
      </w:r>
      <w:r w:rsidR="00B53A31">
        <w:fldChar w:fldCharType="end"/>
      </w:r>
    </w:p>
  </w:endnote>
  <w:endnote w:id="40">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{"citationID":"NMhx8hrD","properties":{"formattedCitation":"{\\rtf Jonathan Cameron et al., \\i Vehicle-Terrain Interaction Modeling and Validation for Planetary Rovers\\i0{} (Dartslab: NASA JPL, 2009), http://trs-new.jpl.nasa.gov/dspace/bitstream/2014/41675/3/10-15.pdf.}","plainCitation":"Jonathan Cameron et al., Vehicle-Terrain Interaction Modeling and Validation for Planetary Rovers (Dartslab: NASA JPL, 2009), http://trs-new.jpl.nasa.gov/dspace/bitstream/2014/41675/3/10-15.pdf."},"citationItems":[{"id":186,"uris":["http://zotero.org/users/954774/items/HNAAXTHF"],"uri":["http://zotero.org/users/954774/items/HNAAXTHF"],"itemData":{"id":186,"type":"report","title":"Vehicle-Terrain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Mukherjee","given":""}],"issued":{"year":2009},"accessed":{"year":2012,"month":4,"day":12}}}],"schema":"https://github.com/citation-style-language/schema/raw/master/csl-citation.json"} </w:instrText>
      </w:r>
      <w:r w:rsidR="00B53A31">
        <w:fldChar w:fldCharType="separate"/>
      </w:r>
      <w:r w:rsidRPr="00432388">
        <w:rPr>
          <w:szCs w:val="24"/>
        </w:rPr>
        <w:t xml:space="preserve">Jonathan Cameron et al., </w:t>
      </w:r>
      <w:r w:rsidRPr="00432388">
        <w:rPr>
          <w:i/>
          <w:iCs/>
          <w:szCs w:val="24"/>
        </w:rPr>
        <w:t>Vehicle-Terrain Interaction Modeling and Validation for Planetary Rovers</w:t>
      </w:r>
      <w:r w:rsidRPr="00432388">
        <w:rPr>
          <w:szCs w:val="24"/>
        </w:rPr>
        <w:t xml:space="preserve"> (Dartslab: NASA JPL, 2009), http://trs-new.jpl.nasa.gov/dspace/bitstream/2014/41675/3/10-15.pdf.</w:t>
      </w:r>
      <w:r w:rsidR="00B53A31">
        <w:fldChar w:fldCharType="end"/>
      </w:r>
    </w:p>
    <w:p w:rsidR="00044937" w:rsidRDefault="00044937">
      <w:pPr>
        <w:pStyle w:val="EndnoteText"/>
      </w:pPr>
    </w:p>
    <w:p w:rsidR="00044937" w:rsidRDefault="00044937">
      <w:pPr>
        <w:pStyle w:val="EndnoteText"/>
      </w:pPr>
    </w:p>
    <w:p w:rsidR="00044937" w:rsidRDefault="00044937">
      <w:pPr>
        <w:pStyle w:val="EndnoteText"/>
      </w:pPr>
    </w:p>
  </w:endnote>
  <w:endnote w:id="41">
    <w:p w:rsidR="00044937" w:rsidRDefault="00044937">
      <w:pPr>
        <w:pStyle w:val="EndnoteText"/>
      </w:pPr>
      <w:r>
        <w:rPr>
          <w:rStyle w:val="EndnoteReference"/>
        </w:rPr>
        <w:endnoteRef/>
      </w:r>
      <w:r>
        <w:t xml:space="preserve"> </w:t>
      </w:r>
      <w:r w:rsidR="00B53A31">
        <w:fldChar w:fldCharType="begin"/>
      </w:r>
      <w:r>
        <w:instrText xml:space="preserve"> ADDIN ZOTERO_ITEM CSL_CITATION {"citationID":"XJtuziza","properties":{"formattedCitation":"{\\rtf E. Falcon and C. Laroche, \\uc0\\u8220{}Observation of Depth-induced Properties in Wave Turbulence on the Surface of a Fluid,\\uc0\\u8221{} \\i EPL (Europhysics Letters)\\i0{} 95 (2011): 34003.}","plainCitation":"E. Falcon and C. Laroche, “Observation of Depth-induced Properties in Wave Turbulence on the Surface of a Fluid,” EPL (Europhysics Letters) 95 (2011): 34003."},"citationItems":[{"id":141,"uris":["http://zotero.org/users/954774/items/KTEN8ZNS"],"uri":["http://zotero.org/users/954774/items/KTEN8ZNS"],"itemData":{"id":141,"type":"article-journal","title":"Observation of depth-induced properties in wave turbulence on the surface of a fluid","container-title":"EPL (Europhysics Letters)","page":"34003","volume":"95","author":[{"family":"Falcon","given":"E."},{"family":"Laroche","given":"C."}],"issued":{"year":2011},"page-first":"34003"}}],"schema":"https://github.com/citation-style-language/schema/raw/master/csl-citation.json"} </w:instrText>
      </w:r>
      <w:r w:rsidR="00B53A31">
        <w:fldChar w:fldCharType="separate"/>
      </w:r>
      <w:r w:rsidRPr="00E16C6D">
        <w:rPr>
          <w:szCs w:val="24"/>
        </w:rPr>
        <w:t xml:space="preserve">E. Falcon and C. Laroche, “Observation of Depth-induced Properties in Wave Turbulence on the Surface of a Fluid,” </w:t>
      </w:r>
      <w:r w:rsidRPr="00E16C6D">
        <w:rPr>
          <w:i/>
          <w:iCs/>
          <w:szCs w:val="24"/>
        </w:rPr>
        <w:t>EPL (Europhysics Letters)</w:t>
      </w:r>
      <w:r w:rsidRPr="00E16C6D">
        <w:rPr>
          <w:szCs w:val="24"/>
        </w:rPr>
        <w:t xml:space="preserve"> 95 (2011): 34003.</w:t>
      </w:r>
      <w:r w:rsidR="00B53A31">
        <w:fldChar w:fldCharType="end"/>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937" w:rsidRDefault="00044937" w:rsidP="007C037F">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 are those of the author and do not reflect the official policy or position of the Department of Defense or the U.S. Government.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76E7" w:rsidRDefault="004F76E7" w:rsidP="009A7260">
      <w:r>
        <w:separator/>
      </w:r>
    </w:p>
  </w:footnote>
  <w:footnote w:type="continuationSeparator" w:id="0">
    <w:p w:rsidR="004F76E7" w:rsidRDefault="004F76E7" w:rsidP="009A7260">
      <w:r>
        <w:continuationSeparator/>
      </w:r>
    </w:p>
  </w:footnote>
  <w:footnote w:id="1">
    <w:p w:rsidR="00044937" w:rsidRPr="009C5E3B" w:rsidRDefault="00044937" w:rsidP="009C5E3B">
      <w:pPr>
        <w:pStyle w:val="Footnote"/>
      </w:pPr>
      <w:r w:rsidRPr="00E16C6D">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044937" w:rsidRPr="002F56B8" w:rsidRDefault="00044937" w:rsidP="009C5E3B">
      <w:pPr>
        <w:pStyle w:val="Footnote"/>
        <w:rPr>
          <w:rStyle w:val="EndnoteCharacters"/>
          <w:sz w:val="16"/>
          <w:szCs w:val="16"/>
        </w:rPr>
      </w:pPr>
      <w:r w:rsidRPr="00E16C6D">
        <w:rPr>
          <w:rStyle w:val="FootnoteReference"/>
        </w:rPr>
        <w:footnoteRef/>
      </w:r>
      <w:r>
        <w:t xml:space="preserve"> </w:t>
      </w:r>
      <w:del w:id="89" w:author="steven.bankes" w:date="2012-12-24T10:07:00Z">
        <w:r w:rsidRPr="009C5E3B" w:rsidDel="0048047D">
          <w:delText>To explore t</w:delText>
        </w:r>
      </w:del>
      <w:ins w:id="90" w:author="steven.bankes" w:date="2012-12-24T10:07:00Z">
        <w:r w:rsidR="0048047D">
          <w:t>T</w:t>
        </w:r>
      </w:ins>
      <w:r w:rsidRPr="009C5E3B">
        <w:t>he dataset</w:t>
      </w:r>
      <w:del w:id="91" w:author="steven.bankes" w:date="2012-12-24T10:07:00Z">
        <w:r w:rsidRPr="009C5E3B" w:rsidDel="0048047D">
          <w:delText>, here is a link to the interactive page</w:delText>
        </w:r>
      </w:del>
      <w:ins w:id="92" w:author="steven.bankes" w:date="2012-12-24T10:07:00Z">
        <w:r w:rsidR="0048047D">
          <w:t xml:space="preserve"> is available from</w:t>
        </w:r>
      </w:ins>
      <w:r w:rsidRPr="009C5E3B">
        <w:t xml:space="preserve"> :</w:t>
      </w:r>
      <w:r w:rsidRPr="009C5E3B">
        <w:br/>
        <w:t>http://cdip.ucsd.edu/?nav=historic&amp;sub=data&amp;units=metric&amp;tz=UTC&amp;pub=public&amp;map_stati=1,2,3&amp;stn=167&amp;stream=p1&amp;xyrmo=201201&amp;xitem=product25</w:t>
      </w:r>
    </w:p>
    <w:p w:rsidR="00044937" w:rsidRDefault="00044937">
      <w:pPr>
        <w:pStyle w:val="FootnoteText"/>
      </w:pPr>
    </w:p>
  </w:footnote>
  <w:footnote w:id="3">
    <w:p w:rsidR="00044937" w:rsidRDefault="00044937" w:rsidP="009C5E3B">
      <w:pPr>
        <w:pStyle w:val="Footnote"/>
      </w:pPr>
      <w:r w:rsidRPr="00E16C6D">
        <w:rPr>
          <w:rStyle w:val="FootnoteReference"/>
        </w:rPr>
        <w:footnoteRef/>
      </w:r>
      <w:r>
        <w:t xml:space="preserve"> </w:t>
      </w:r>
      <w:r>
        <w:rPr>
          <w:rFonts w:eastAsiaTheme="minorHAnsi"/>
        </w:rPr>
        <w:t>This course is laid out in a loop of moderately irregular terrain. The native soil includes sassafras loam, a silty loam with 17.3-percent clay content, and sassafras silt loam with less than 15-percent clay. Surfaces range from smooth to rough, and there are sweeping turns. Under wet conditions, severe mud is present; when dry, the course is extremely dusty. Potholes and depressions are limited to 46-cm (18-in.) deep.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937" w:rsidRDefault="00B53A31">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044937">
          <w:t>Volume 2: Terrain Characterization</w:t>
        </w:r>
      </w:sdtContent>
    </w:sdt>
  </w:p>
  <w:sdt>
    <w:sdtPr>
      <w:alias w:val="Date"/>
      <w:id w:val="77547044"/>
      <w:placeholder>
        <w:docPart w:val="9775FB335AD84438ACE924515CA711B8"/>
      </w:placeholder>
      <w:dataBinding w:prefixMappings="xmlns:ns0='http://schemas.microsoft.com/office/2006/coverPageProps'" w:xpath="/ns0:CoverPageProperties[1]/ns0:PublishDate[1]" w:storeItemID="{55AF091B-3C7A-41E3-B477-F2FDAA23CFDA}"/>
      <w:date w:fullDate="2012-12-20T00:00:00Z">
        <w:dateFormat w:val="MMMM d, yyyy"/>
        <w:lid w:val="en-US"/>
        <w:storeMappedDataAs w:val="dateTime"/>
        <w:calendar w:val="gregorian"/>
      </w:date>
    </w:sdtPr>
    <w:sdtContent>
      <w:p w:rsidR="00044937" w:rsidRDefault="00044937">
        <w:pPr>
          <w:pStyle w:val="Header"/>
          <w:pBdr>
            <w:between w:val="single" w:sz="4" w:space="1" w:color="4F81BD" w:themeColor="accent1"/>
          </w:pBdr>
          <w:spacing w:line="276" w:lineRule="auto"/>
          <w:jc w:val="center"/>
        </w:pPr>
        <w:r>
          <w:t>December 20, 2012</w:t>
        </w:r>
      </w:p>
    </w:sdtContent>
  </w:sdt>
  <w:p w:rsidR="00044937" w:rsidRDefault="0004493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1"/>
  </w:num>
  <w:num w:numId="4">
    <w:abstractNumId w:val="8"/>
  </w:num>
  <w:num w:numId="5">
    <w:abstractNumId w:val="4"/>
  </w:num>
  <w:num w:numId="6">
    <w:abstractNumId w:val="6"/>
  </w:num>
  <w:num w:numId="7">
    <w:abstractNumId w:val="3"/>
  </w:num>
  <w:num w:numId="8">
    <w:abstractNumId w:val="9"/>
  </w:num>
  <w:num w:numId="9">
    <w:abstractNumId w:val="5"/>
  </w:num>
  <w:num w:numId="10">
    <w:abstractNumId w:val="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trackRevisions/>
  <w:defaultTabStop w:val="720"/>
  <w:characterSpacingControl w:val="doNotCompress"/>
  <w:footnotePr>
    <w:footnote w:id="-1"/>
    <w:footnote w:id="0"/>
  </w:footnotePr>
  <w:endnotePr>
    <w:numFmt w:val="decimal"/>
    <w:endnote w:id="-1"/>
    <w:endnote w:id="0"/>
  </w:endnotePr>
  <w:compat/>
  <w:rsids>
    <w:rsidRoot w:val="009A7260"/>
    <w:rsid w:val="00021FFF"/>
    <w:rsid w:val="000431AF"/>
    <w:rsid w:val="00044937"/>
    <w:rsid w:val="00045204"/>
    <w:rsid w:val="00053809"/>
    <w:rsid w:val="00067530"/>
    <w:rsid w:val="00072A25"/>
    <w:rsid w:val="00092895"/>
    <w:rsid w:val="00093D7B"/>
    <w:rsid w:val="000954AB"/>
    <w:rsid w:val="000A7D2D"/>
    <w:rsid w:val="000B0A57"/>
    <w:rsid w:val="000C40F4"/>
    <w:rsid w:val="000C4E10"/>
    <w:rsid w:val="000C6E7F"/>
    <w:rsid w:val="000E5982"/>
    <w:rsid w:val="000E5B98"/>
    <w:rsid w:val="000E7F0F"/>
    <w:rsid w:val="00105A09"/>
    <w:rsid w:val="0010659F"/>
    <w:rsid w:val="00126B0D"/>
    <w:rsid w:val="00143C13"/>
    <w:rsid w:val="001479B6"/>
    <w:rsid w:val="001555D4"/>
    <w:rsid w:val="00167E75"/>
    <w:rsid w:val="00171F94"/>
    <w:rsid w:val="00176087"/>
    <w:rsid w:val="00195763"/>
    <w:rsid w:val="001A3150"/>
    <w:rsid w:val="001B2EEB"/>
    <w:rsid w:val="001D01A8"/>
    <w:rsid w:val="001D3D10"/>
    <w:rsid w:val="001E681D"/>
    <w:rsid w:val="001F3786"/>
    <w:rsid w:val="002077DB"/>
    <w:rsid w:val="00207F06"/>
    <w:rsid w:val="002166E5"/>
    <w:rsid w:val="00220EC4"/>
    <w:rsid w:val="00223E10"/>
    <w:rsid w:val="0023076C"/>
    <w:rsid w:val="00240952"/>
    <w:rsid w:val="0024211F"/>
    <w:rsid w:val="002543ED"/>
    <w:rsid w:val="00256371"/>
    <w:rsid w:val="002642B0"/>
    <w:rsid w:val="00270EFB"/>
    <w:rsid w:val="002738C2"/>
    <w:rsid w:val="0027442C"/>
    <w:rsid w:val="002B492E"/>
    <w:rsid w:val="002C0E45"/>
    <w:rsid w:val="002F01F4"/>
    <w:rsid w:val="002F56B8"/>
    <w:rsid w:val="00303DAC"/>
    <w:rsid w:val="003059A0"/>
    <w:rsid w:val="00320294"/>
    <w:rsid w:val="003319DA"/>
    <w:rsid w:val="0033782B"/>
    <w:rsid w:val="00344682"/>
    <w:rsid w:val="00355E5B"/>
    <w:rsid w:val="00356746"/>
    <w:rsid w:val="0036165C"/>
    <w:rsid w:val="00366FF0"/>
    <w:rsid w:val="00375672"/>
    <w:rsid w:val="00384AD3"/>
    <w:rsid w:val="003948A0"/>
    <w:rsid w:val="003A785C"/>
    <w:rsid w:val="003D20F4"/>
    <w:rsid w:val="003D7334"/>
    <w:rsid w:val="003E7270"/>
    <w:rsid w:val="003F0417"/>
    <w:rsid w:val="003F16BF"/>
    <w:rsid w:val="003F2AC4"/>
    <w:rsid w:val="00405E0B"/>
    <w:rsid w:val="0041744C"/>
    <w:rsid w:val="00425A02"/>
    <w:rsid w:val="00431CE8"/>
    <w:rsid w:val="00432388"/>
    <w:rsid w:val="00434927"/>
    <w:rsid w:val="00437888"/>
    <w:rsid w:val="00445132"/>
    <w:rsid w:val="00447B9D"/>
    <w:rsid w:val="00463405"/>
    <w:rsid w:val="00476636"/>
    <w:rsid w:val="0048047D"/>
    <w:rsid w:val="00481484"/>
    <w:rsid w:val="004A53E8"/>
    <w:rsid w:val="004A6A9B"/>
    <w:rsid w:val="004B1FC1"/>
    <w:rsid w:val="004B3741"/>
    <w:rsid w:val="004B6A3C"/>
    <w:rsid w:val="004D5E8F"/>
    <w:rsid w:val="004E5D0D"/>
    <w:rsid w:val="004F76E7"/>
    <w:rsid w:val="005009C7"/>
    <w:rsid w:val="005125C4"/>
    <w:rsid w:val="00515320"/>
    <w:rsid w:val="00521E37"/>
    <w:rsid w:val="0052593E"/>
    <w:rsid w:val="00536AE1"/>
    <w:rsid w:val="0054185C"/>
    <w:rsid w:val="0054489E"/>
    <w:rsid w:val="005457F8"/>
    <w:rsid w:val="005471CF"/>
    <w:rsid w:val="00556B5D"/>
    <w:rsid w:val="00575655"/>
    <w:rsid w:val="0058147C"/>
    <w:rsid w:val="00584009"/>
    <w:rsid w:val="005C23E3"/>
    <w:rsid w:val="005E0F7A"/>
    <w:rsid w:val="005E14AA"/>
    <w:rsid w:val="005E584B"/>
    <w:rsid w:val="005E7845"/>
    <w:rsid w:val="00600D72"/>
    <w:rsid w:val="006024D3"/>
    <w:rsid w:val="0060791B"/>
    <w:rsid w:val="006119CE"/>
    <w:rsid w:val="00614031"/>
    <w:rsid w:val="00624292"/>
    <w:rsid w:val="0063390F"/>
    <w:rsid w:val="0066019C"/>
    <w:rsid w:val="0066312E"/>
    <w:rsid w:val="00663F67"/>
    <w:rsid w:val="0067693B"/>
    <w:rsid w:val="00676C3C"/>
    <w:rsid w:val="006879C2"/>
    <w:rsid w:val="0069152D"/>
    <w:rsid w:val="006B4CEC"/>
    <w:rsid w:val="006B56A9"/>
    <w:rsid w:val="006E09FC"/>
    <w:rsid w:val="006E1D01"/>
    <w:rsid w:val="006E257D"/>
    <w:rsid w:val="006F020C"/>
    <w:rsid w:val="006F7812"/>
    <w:rsid w:val="00703133"/>
    <w:rsid w:val="0070795F"/>
    <w:rsid w:val="00714F6E"/>
    <w:rsid w:val="00731ED9"/>
    <w:rsid w:val="00751B58"/>
    <w:rsid w:val="0076178A"/>
    <w:rsid w:val="00765B95"/>
    <w:rsid w:val="00766CF0"/>
    <w:rsid w:val="0077494C"/>
    <w:rsid w:val="007758C2"/>
    <w:rsid w:val="007C037F"/>
    <w:rsid w:val="007D2AEE"/>
    <w:rsid w:val="007E1EA2"/>
    <w:rsid w:val="007E2166"/>
    <w:rsid w:val="007E462E"/>
    <w:rsid w:val="007F0EC9"/>
    <w:rsid w:val="007F2464"/>
    <w:rsid w:val="007F2670"/>
    <w:rsid w:val="007F2A5E"/>
    <w:rsid w:val="007F41E7"/>
    <w:rsid w:val="00804D14"/>
    <w:rsid w:val="0081186A"/>
    <w:rsid w:val="00824D96"/>
    <w:rsid w:val="00831B38"/>
    <w:rsid w:val="008359D2"/>
    <w:rsid w:val="00837A9C"/>
    <w:rsid w:val="00840AC7"/>
    <w:rsid w:val="00844BA8"/>
    <w:rsid w:val="00863C41"/>
    <w:rsid w:val="00866964"/>
    <w:rsid w:val="0087634E"/>
    <w:rsid w:val="008772B9"/>
    <w:rsid w:val="00880E08"/>
    <w:rsid w:val="0089685E"/>
    <w:rsid w:val="008A36A5"/>
    <w:rsid w:val="008B0EA7"/>
    <w:rsid w:val="008B1FCF"/>
    <w:rsid w:val="008C1F55"/>
    <w:rsid w:val="008C59F5"/>
    <w:rsid w:val="008D044D"/>
    <w:rsid w:val="008D4BA8"/>
    <w:rsid w:val="008F2981"/>
    <w:rsid w:val="009104FD"/>
    <w:rsid w:val="00924321"/>
    <w:rsid w:val="0092590E"/>
    <w:rsid w:val="009338F7"/>
    <w:rsid w:val="00937807"/>
    <w:rsid w:val="00942800"/>
    <w:rsid w:val="00944150"/>
    <w:rsid w:val="009466AE"/>
    <w:rsid w:val="00957A1D"/>
    <w:rsid w:val="009673AA"/>
    <w:rsid w:val="0097206A"/>
    <w:rsid w:val="00981772"/>
    <w:rsid w:val="0098496C"/>
    <w:rsid w:val="00994BAB"/>
    <w:rsid w:val="009A7260"/>
    <w:rsid w:val="009B511E"/>
    <w:rsid w:val="009C110C"/>
    <w:rsid w:val="009C2484"/>
    <w:rsid w:val="009C5E3B"/>
    <w:rsid w:val="009E0CB2"/>
    <w:rsid w:val="009E0F11"/>
    <w:rsid w:val="009F5B9A"/>
    <w:rsid w:val="009F6379"/>
    <w:rsid w:val="00A031BD"/>
    <w:rsid w:val="00A142EC"/>
    <w:rsid w:val="00A26641"/>
    <w:rsid w:val="00A33D10"/>
    <w:rsid w:val="00A4018D"/>
    <w:rsid w:val="00A401D5"/>
    <w:rsid w:val="00A45CE9"/>
    <w:rsid w:val="00A46F47"/>
    <w:rsid w:val="00A5179F"/>
    <w:rsid w:val="00A53E24"/>
    <w:rsid w:val="00A5751F"/>
    <w:rsid w:val="00A76CFF"/>
    <w:rsid w:val="00AA663D"/>
    <w:rsid w:val="00AB2545"/>
    <w:rsid w:val="00AB5F7F"/>
    <w:rsid w:val="00AE312F"/>
    <w:rsid w:val="00AE69F5"/>
    <w:rsid w:val="00AF2095"/>
    <w:rsid w:val="00AF77E8"/>
    <w:rsid w:val="00AF785A"/>
    <w:rsid w:val="00B1126C"/>
    <w:rsid w:val="00B11B72"/>
    <w:rsid w:val="00B2701E"/>
    <w:rsid w:val="00B32A56"/>
    <w:rsid w:val="00B32BE5"/>
    <w:rsid w:val="00B44021"/>
    <w:rsid w:val="00B53A31"/>
    <w:rsid w:val="00B540C7"/>
    <w:rsid w:val="00B5477F"/>
    <w:rsid w:val="00B56BF5"/>
    <w:rsid w:val="00B57E62"/>
    <w:rsid w:val="00B66843"/>
    <w:rsid w:val="00B727F7"/>
    <w:rsid w:val="00B74331"/>
    <w:rsid w:val="00B80110"/>
    <w:rsid w:val="00B81DF1"/>
    <w:rsid w:val="00B84537"/>
    <w:rsid w:val="00B949BC"/>
    <w:rsid w:val="00BB5D0A"/>
    <w:rsid w:val="00BC504C"/>
    <w:rsid w:val="00BD13DE"/>
    <w:rsid w:val="00BD4097"/>
    <w:rsid w:val="00BE2746"/>
    <w:rsid w:val="00BF1CAC"/>
    <w:rsid w:val="00BF1E32"/>
    <w:rsid w:val="00C04A7A"/>
    <w:rsid w:val="00C1008E"/>
    <w:rsid w:val="00C23705"/>
    <w:rsid w:val="00C30CAC"/>
    <w:rsid w:val="00C32DE6"/>
    <w:rsid w:val="00C33344"/>
    <w:rsid w:val="00C33D9C"/>
    <w:rsid w:val="00C37593"/>
    <w:rsid w:val="00C464CF"/>
    <w:rsid w:val="00C50B81"/>
    <w:rsid w:val="00C6688F"/>
    <w:rsid w:val="00C72E84"/>
    <w:rsid w:val="00C7322B"/>
    <w:rsid w:val="00C738CA"/>
    <w:rsid w:val="00C76E69"/>
    <w:rsid w:val="00C80F50"/>
    <w:rsid w:val="00C81FB9"/>
    <w:rsid w:val="00C95D38"/>
    <w:rsid w:val="00CA0335"/>
    <w:rsid w:val="00CA6DE5"/>
    <w:rsid w:val="00CB08B9"/>
    <w:rsid w:val="00CC02A4"/>
    <w:rsid w:val="00CD2DD9"/>
    <w:rsid w:val="00CE2010"/>
    <w:rsid w:val="00CE3555"/>
    <w:rsid w:val="00D023BE"/>
    <w:rsid w:val="00D06708"/>
    <w:rsid w:val="00D07978"/>
    <w:rsid w:val="00D22484"/>
    <w:rsid w:val="00D409EA"/>
    <w:rsid w:val="00D40BB1"/>
    <w:rsid w:val="00D45CDE"/>
    <w:rsid w:val="00D4782E"/>
    <w:rsid w:val="00D57783"/>
    <w:rsid w:val="00D61062"/>
    <w:rsid w:val="00D873E4"/>
    <w:rsid w:val="00D915BC"/>
    <w:rsid w:val="00DA182B"/>
    <w:rsid w:val="00DC7D10"/>
    <w:rsid w:val="00DE2EA6"/>
    <w:rsid w:val="00DE4814"/>
    <w:rsid w:val="00DE58F4"/>
    <w:rsid w:val="00DE6059"/>
    <w:rsid w:val="00DF3BDA"/>
    <w:rsid w:val="00DF521C"/>
    <w:rsid w:val="00E0118D"/>
    <w:rsid w:val="00E02D24"/>
    <w:rsid w:val="00E04190"/>
    <w:rsid w:val="00E16C6D"/>
    <w:rsid w:val="00E239CC"/>
    <w:rsid w:val="00E31112"/>
    <w:rsid w:val="00E311D2"/>
    <w:rsid w:val="00E418DF"/>
    <w:rsid w:val="00E509DA"/>
    <w:rsid w:val="00E5399C"/>
    <w:rsid w:val="00E54CDA"/>
    <w:rsid w:val="00E6480E"/>
    <w:rsid w:val="00E77100"/>
    <w:rsid w:val="00E829FA"/>
    <w:rsid w:val="00E85C1C"/>
    <w:rsid w:val="00E85FDD"/>
    <w:rsid w:val="00E97DF4"/>
    <w:rsid w:val="00EA3575"/>
    <w:rsid w:val="00EA56BF"/>
    <w:rsid w:val="00EB2BFE"/>
    <w:rsid w:val="00EB4F77"/>
    <w:rsid w:val="00EB7F3C"/>
    <w:rsid w:val="00EC2389"/>
    <w:rsid w:val="00EC3645"/>
    <w:rsid w:val="00ED43BA"/>
    <w:rsid w:val="00EE74DF"/>
    <w:rsid w:val="00F01F25"/>
    <w:rsid w:val="00F13360"/>
    <w:rsid w:val="00F17472"/>
    <w:rsid w:val="00F2796F"/>
    <w:rsid w:val="00F565D3"/>
    <w:rsid w:val="00F6240A"/>
    <w:rsid w:val="00F64AFD"/>
    <w:rsid w:val="00F66B4F"/>
    <w:rsid w:val="00F673F9"/>
    <w:rsid w:val="00F765B9"/>
    <w:rsid w:val="00F84F0D"/>
    <w:rsid w:val="00FB1C62"/>
    <w:rsid w:val="00FC18A0"/>
    <w:rsid w:val="00FC6A6F"/>
    <w:rsid w:val="00FE4FF7"/>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fillcolor="white">
      <v:fill color="white"/>
    </o:shapedefaults>
    <o:shapelayout v:ext="edit">
      <o:idmap v:ext="edit" data="1"/>
      <o:rules v:ext="edit">
        <o:r id="V:Rule50" type="arc" idref="#_x0000_s1178"/>
        <o:r id="V:Rule52" type="arc" idref="#_x0000_s1180"/>
        <o:r id="V:Rule55" type="connector" idref="#_x0000_s1038"/>
        <o:r id="V:Rule56" type="connector" idref="#_x0000_s1090"/>
        <o:r id="V:Rule57" type="connector" idref="#_x0000_s1032"/>
        <o:r id="V:Rule58" type="connector" idref="#_x0000_s1173"/>
        <o:r id="V:Rule59" type="connector" idref="#_x0000_s1098"/>
        <o:r id="V:Rule60" type="connector" idref="#_x0000_s1096"/>
        <o:r id="V:Rule61" type="connector" idref="#_x0000_s1041"/>
        <o:r id="V:Rule62" type="connector" idref="#_x0000_s1095"/>
        <o:r id="V:Rule63" type="connector" idref="#_x0000_s1045"/>
        <o:r id="V:Rule64" type="connector" idref="#_x0000_s1174"/>
        <o:r id="V:Rule65" type="connector" idref="#_x0000_s1036"/>
        <o:r id="V:Rule66" type="connector" idref="#_x0000_s1040"/>
        <o:r id="V:Rule67" type="connector" idref="#_x0000_s1043"/>
        <o:r id="V:Rule68" type="connector" idref="#_x0000_s1157"/>
        <o:r id="V:Rule69" type="connector" idref="#_x0000_s1035"/>
        <o:r id="V:Rule70" type="connector" idref="#_x0000_s1094"/>
        <o:r id="V:Rule71" type="connector" idref="#_x0000_s1100"/>
        <o:r id="V:Rule72" type="connector" idref="#_x0000_s1161"/>
        <o:r id="V:Rule73" type="connector" idref="#_x0000_s1175"/>
        <o:r id="V:Rule74" type="connector" idref="#_x0000_s1089"/>
        <o:r id="V:Rule75" type="connector" idref="#_x0000_s1092"/>
        <o:r id="V:Rule76" type="connector" idref="#_x0000_s1169"/>
        <o:r id="V:Rule77" type="connector" idref="#_x0000_s1163"/>
        <o:r id="V:Rule78" type="connector" idref="#_x0000_s1048"/>
        <o:r id="V:Rule79" type="connector" idref="#_x0000_s1044"/>
        <o:r id="V:Rule80" type="connector" idref="#_x0000_s1167"/>
        <o:r id="V:Rule81" type="connector" idref="#_x0000_s1168"/>
        <o:r id="V:Rule82" type="connector" idref="#_x0000_s1166"/>
        <o:r id="V:Rule83" type="connector" idref="#_x0000_s1105"/>
        <o:r id="V:Rule84" type="connector" idref="#_x0000_s1047"/>
        <o:r id="V:Rule85" type="connector" idref="#_x0000_s1042"/>
        <o:r id="V:Rule86" type="connector" idref="#_x0000_s1165"/>
        <o:r id="V:Rule87" type="connector" idref="#_x0000_s1093"/>
        <o:r id="V:Rule88" type="connector" idref="#_x0000_s1033"/>
        <o:r id="V:Rule89" type="connector" idref="#_x0000_s1039"/>
        <o:r id="V:Rule90" type="connector" idref="#_x0000_s1046"/>
        <o:r id="V:Rule91" type="connector" idref="#_x0000_s1103"/>
        <o:r id="V:Rule92" type="connector" idref="#_x0000_s1037"/>
        <o:r id="V:Rule93" type="connector" idref="#_x0000_s1097"/>
        <o:r id="V:Rule94" type="connector" idref="#_x0000_s1159"/>
        <o:r id="V:Rule95" type="connector" idref="#_x0000_s1034"/>
        <o:r id="V:Rule96" type="connector" idref="#_x0000_s1104"/>
        <o:r id="V:Rule97" type="connector" idref="#_x0000_s1171"/>
        <o:r id="V:Rule98" type="connector" idref="#_x0000_s1170"/>
        <o:r id="V:Rule99" type="connector" idref="#_x0000_s1160"/>
        <o:r id="V:Rule100" type="connector" idref="#_x0000_s1102"/>
        <o:r id="V:Rule101" type="connector" idref="#_x0000_s1101"/>
        <o:r id="V:Rule102" type="connector" idref="#_x0000_s1091"/>
        <o:r id="V:Rule103" type="connector" idref="#_x0000_s1162"/>
        <o:r id="V:Rule104" type="connector" idref="#_x0000_s1099"/>
        <o:r id="V:Rule105" type="connector" idref="#_x0000_s1164"/>
        <o:r id="V:Rule106" type="connector" idref="#_x0000_s1158"/>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092895"/>
    <w:pPr>
      <w:numPr>
        <w:numId w:val="1"/>
      </w:numPr>
      <w:spacing w:before="240"/>
      <w:outlineLvl w:val="0"/>
    </w:pPr>
    <w:rPr>
      <w:rFonts w:ascii="Arial" w:hAnsi="Arial"/>
      <w:b/>
    </w:rPr>
  </w:style>
  <w:style w:type="paragraph" w:styleId="Heading2">
    <w:name w:val="heading 2"/>
    <w:basedOn w:val="Normal"/>
    <w:next w:val="Normal"/>
    <w:link w:val="Heading2Char"/>
    <w:qFormat/>
    <w:rsid w:val="009A7260"/>
    <w:pPr>
      <w:numPr>
        <w:ilvl w:val="1"/>
        <w:numId w:val="1"/>
      </w:numPr>
      <w:outlineLvl w:val="1"/>
    </w:p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2895"/>
    <w:rPr>
      <w:rFonts w:ascii="Arial" w:eastAsia="Times New Roman" w:hAnsi="Arial" w:cs="Times New Roman"/>
      <w:b/>
      <w:sz w:val="20"/>
      <w:szCs w:val="20"/>
    </w:rPr>
  </w:style>
  <w:style w:type="character" w:customStyle="1" w:styleId="Heading2Char">
    <w:name w:val="Heading 2 Char"/>
    <w:basedOn w:val="DefaultParagraphFont"/>
    <w:link w:val="Heading2"/>
    <w:rsid w:val="009A7260"/>
    <w:rPr>
      <w:rFonts w:ascii="Times New Roman" w:eastAsia="Times New Roman" w:hAnsi="Times New Roman" w:cs="Times New Roman"/>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9A7260"/>
    <w:pPr>
      <w:keepNext/>
      <w:widowControl w:val="0"/>
      <w:tabs>
        <w:tab w:val="left" w:pos="-1310"/>
        <w:tab w:val="left" w:pos="2332"/>
      </w:tabs>
      <w:spacing w:after="400" w:line="360" w:lineRule="atLeast"/>
      <w:jc w:val="center"/>
    </w:pPr>
    <w:rPr>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ind w:left="720" w:hanging="720"/>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s>
</file>

<file path=word/webSettings.xml><?xml version="1.0" encoding="utf-8"?>
<w:webSettings xmlns:r="http://schemas.openxmlformats.org/officeDocument/2006/relationships" xmlns:w="http://schemas.openxmlformats.org/wordprocessingml/2006/main">
  <w:divs>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gif"/><Relationship Id="rId42" Type="http://schemas.openxmlformats.org/officeDocument/2006/relationships/package" Target="embeddings/Microsoft_Office_PowerPoint_Slide1.sldx"/><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cid:005901cd16dc$0a7ad250$0300a8c0@side"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gif"/><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yperlink" Target="mailto:paul.pukite@baesystems.com" TargetMode="External"/><Relationship Id="rId14" Type="http://schemas.openxmlformats.org/officeDocument/2006/relationships/image" Target="media/image3.gif"/><Relationship Id="rId22" Type="http://schemas.openxmlformats.org/officeDocument/2006/relationships/chart" Target="charts/chart3.xml"/><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chart" Target="charts/chart4.xm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1.gif"/></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Improved gravel road</a:t>
            </a:r>
            <a:br>
              <a:rPr lang="en-US"/>
            </a:br>
            <a:r>
              <a:rPr lang="en-US"/>
              <a:t>power law ≈ 1/S</a:t>
            </a:r>
            <a:r>
              <a:rPr lang="en-US" baseline="30000"/>
              <a:t>2</a:t>
            </a:r>
          </a:p>
        </c:rich>
      </c:tx>
      <c:layout>
        <c:manualLayout>
          <c:xMode val="edge"/>
          <c:yMode val="edge"/>
          <c:x val="0.48959677419355002"/>
          <c:y val="6.9526944583432101E-2"/>
        </c:manualLayout>
      </c:layout>
      <c:overlay val="1"/>
      <c:spPr>
        <a:solidFill>
          <a:schemeClr val="bg1"/>
        </a:solidFill>
      </c:spPr>
    </c:title>
    <c:plotArea>
      <c:layout>
        <c:manualLayout>
          <c:layoutTarget val="inner"/>
          <c:xMode val="edge"/>
          <c:yMode val="edge"/>
          <c:x val="0.23766998019612851"/>
          <c:y val="8.2344823953862556E-2"/>
          <c:w val="0.720713158802614"/>
          <c:h val="0.70893670063817593"/>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1.1220184543019712E-2</c:v>
                </c:pt>
                <c:pt idx="6">
                  <c:v>1.1481536214968939E-2</c:v>
                </c:pt>
                <c:pt idx="7">
                  <c:v>1.1748975549395366E-2</c:v>
                </c:pt>
                <c:pt idx="8">
                  <c:v>1.2022644346174125E-2</c:v>
                </c:pt>
                <c:pt idx="9">
                  <c:v>1.2302687708123809E-2</c:v>
                </c:pt>
                <c:pt idx="10">
                  <c:v>1.2589254117941659E-2</c:v>
                </c:pt>
                <c:pt idx="11">
                  <c:v>1.2882495516931361E-2</c:v>
                </c:pt>
                <c:pt idx="12">
                  <c:v>1.3182567385564139E-2</c:v>
                </c:pt>
                <c:pt idx="13">
                  <c:v>1.3489628825916545E-2</c:v>
                </c:pt>
                <c:pt idx="14">
                  <c:v>1.3803842646028904E-2</c:v>
                </c:pt>
                <c:pt idx="15">
                  <c:v>1.4125375446227611E-2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1.6982436524617516E-2</c:v>
                </c:pt>
                <c:pt idx="24">
                  <c:v>1.7378008287493755E-2</c:v>
                </c:pt>
                <c:pt idx="25">
                  <c:v>1.7782794100389226E-2</c:v>
                </c:pt>
                <c:pt idx="26">
                  <c:v>1.8197008586099829E-2</c:v>
                </c:pt>
                <c:pt idx="27">
                  <c:v>1.8620871366628811E-2</c:v>
                </c:pt>
                <c:pt idx="28">
                  <c:v>1.9054607179632473E-2</c:v>
                </c:pt>
                <c:pt idx="29">
                  <c:v>1.9498445997580483E-2</c:v>
                </c:pt>
                <c:pt idx="30">
                  <c:v>1.9952623149688885E-2</c:v>
                </c:pt>
                <c:pt idx="31">
                  <c:v>2.0417379446695427E-2</c:v>
                </c:pt>
                <c:pt idx="32">
                  <c:v>2.0892961308540403E-2</c:v>
                </c:pt>
                <c:pt idx="33">
                  <c:v>2.1379620895022346E-2</c:v>
                </c:pt>
                <c:pt idx="34">
                  <c:v>2.1877616239495606E-2</c:v>
                </c:pt>
                <c:pt idx="35">
                  <c:v>2.2387211385683517E-2</c:v>
                </c:pt>
                <c:pt idx="36">
                  <c:v>2.2908676527677859E-2</c:v>
                </c:pt>
                <c:pt idx="37">
                  <c:v>2.344228815319924E-2</c:v>
                </c:pt>
                <c:pt idx="38">
                  <c:v>2.3988329190194908E-2</c:v>
                </c:pt>
                <c:pt idx="39">
                  <c:v>2.4547089156850308E-2</c:v>
                </c:pt>
                <c:pt idx="40">
                  <c:v>2.5118864315095787E-2</c:v>
                </c:pt>
                <c:pt idx="41">
                  <c:v>2.5703957827688681E-2</c:v>
                </c:pt>
                <c:pt idx="42">
                  <c:v>2.6302679918953832E-2</c:v>
                </c:pt>
                <c:pt idx="43">
                  <c:v>2.6915348039269336E-2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3.3884415613920423E-2</c:v>
                </c:pt>
                <c:pt idx="54">
                  <c:v>3.4673685045253325E-2</c:v>
                </c:pt>
                <c:pt idx="55">
                  <c:v>3.5481338923357739E-2</c:v>
                </c:pt>
                <c:pt idx="56">
                  <c:v>3.6307805477010409E-2</c:v>
                </c:pt>
                <c:pt idx="57">
                  <c:v>3.7153522909717282E-2</c:v>
                </c:pt>
                <c:pt idx="58">
                  <c:v>3.8018939632056145E-2</c:v>
                </c:pt>
                <c:pt idx="59">
                  <c:v>3.8904514499428097E-2</c:v>
                </c:pt>
                <c:pt idx="60">
                  <c:v>3.9810717055349915E-2</c:v>
                </c:pt>
                <c:pt idx="61">
                  <c:v>4.0738027780411523E-2</c:v>
                </c:pt>
                <c:pt idx="62">
                  <c:v>4.1686938347033797E-2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7.9432823472428582E-2</c:v>
                </c:pt>
                <c:pt idx="91">
                  <c:v>8.1283051616409585E-2</c:v>
                </c:pt>
                <c:pt idx="92">
                  <c:v>8.3176377110267763E-2</c:v>
                </c:pt>
                <c:pt idx="93">
                  <c:v>8.5113803820237782E-2</c:v>
                </c:pt>
                <c:pt idx="94">
                  <c:v>8.7096358995608719E-2</c:v>
                </c:pt>
                <c:pt idx="95">
                  <c:v>8.9125093813374745E-2</c:v>
                </c:pt>
                <c:pt idx="96">
                  <c:v>9.1201083935591135E-2</c:v>
                </c:pt>
                <c:pt idx="97">
                  <c:v>9.3325430079700039E-2</c:v>
                </c:pt>
                <c:pt idx="98">
                  <c:v>9.5499258602143686E-2</c:v>
                </c:pt>
                <c:pt idx="99">
                  <c:v>9.7723722095581222E-2</c:v>
                </c:pt>
                <c:pt idx="100">
                  <c:v>0.1000000000000002</c:v>
                </c:pt>
                <c:pt idx="101">
                  <c:v>0.1023292992280756</c:v>
                </c:pt>
                <c:pt idx="102">
                  <c:v>0.10471285480509014</c:v>
                </c:pt>
                <c:pt idx="103">
                  <c:v>0.10715193052376083</c:v>
                </c:pt>
                <c:pt idx="104">
                  <c:v>0.10964781961431831</c:v>
                </c:pt>
                <c:pt idx="105">
                  <c:v>0.11220184543019662</c:v>
                </c:pt>
                <c:pt idx="106">
                  <c:v>0.11481536214968845</c:v>
                </c:pt>
                <c:pt idx="107">
                  <c:v>0.11748975549395316</c:v>
                </c:pt>
                <c:pt idx="108">
                  <c:v>0.12022644346174222</c:v>
                </c:pt>
                <c:pt idx="109">
                  <c:v>0.12302687708123916</c:v>
                </c:pt>
                <c:pt idx="110">
                  <c:v>0.12589254117941695</c:v>
                </c:pt>
                <c:pt idx="111">
                  <c:v>0.12882495516931369</c:v>
                </c:pt>
                <c:pt idx="112">
                  <c:v>0.13182567385564087</c:v>
                </c:pt>
                <c:pt idx="113">
                  <c:v>0.13489628825916591</c:v>
                </c:pt>
                <c:pt idx="114">
                  <c:v>0.13803842646028891</c:v>
                </c:pt>
                <c:pt idx="115">
                  <c:v>0.14125375446227637</c:v>
                </c:pt>
                <c:pt idx="116">
                  <c:v>0.14454397707459321</c:v>
                </c:pt>
                <c:pt idx="117">
                  <c:v>0.14791083881682249</c:v>
                </c:pt>
                <c:pt idx="118">
                  <c:v>0.15135612484362121</c:v>
                </c:pt>
                <c:pt idx="119">
                  <c:v>0.15488166189124891</c:v>
                </c:pt>
                <c:pt idx="120">
                  <c:v>0.15848931924611234</c:v>
                </c:pt>
                <c:pt idx="121">
                  <c:v>0.16218100973589336</c:v>
                </c:pt>
                <c:pt idx="122">
                  <c:v>0.16595869074375638</c:v>
                </c:pt>
                <c:pt idx="123">
                  <c:v>0.16982436524617484</c:v>
                </c:pt>
                <c:pt idx="124">
                  <c:v>0.17378008287493873</c:v>
                </c:pt>
                <c:pt idx="125">
                  <c:v>0.17782794100389271</c:v>
                </c:pt>
                <c:pt idx="126">
                  <c:v>0.1819700858609998</c:v>
                </c:pt>
                <c:pt idx="127">
                  <c:v>0.18620871366628741</c:v>
                </c:pt>
                <c:pt idx="128">
                  <c:v>0.19054607179632607</c:v>
                </c:pt>
                <c:pt idx="129">
                  <c:v>0.19498445997580521</c:v>
                </c:pt>
                <c:pt idx="130">
                  <c:v>0.19952623149688894</c:v>
                </c:pt>
                <c:pt idx="131">
                  <c:v>0.20417379446695347</c:v>
                </c:pt>
                <c:pt idx="132">
                  <c:v>0.20892961308540506</c:v>
                </c:pt>
                <c:pt idx="133">
                  <c:v>0.2137962089502248</c:v>
                </c:pt>
                <c:pt idx="134">
                  <c:v>0.21877616239495584</c:v>
                </c:pt>
                <c:pt idx="135">
                  <c:v>0.22387211385683456</c:v>
                </c:pt>
                <c:pt idx="136">
                  <c:v>0.22908676527677788</c:v>
                </c:pt>
                <c:pt idx="137">
                  <c:v>0.23442288153199406</c:v>
                </c:pt>
                <c:pt idx="138">
                  <c:v>0.23988329190194971</c:v>
                </c:pt>
                <c:pt idx="139">
                  <c:v>0.24547089156850371</c:v>
                </c:pt>
                <c:pt idx="140">
                  <c:v>0.25118864315095996</c:v>
                </c:pt>
                <c:pt idx="141">
                  <c:v>0.25703957827688712</c:v>
                </c:pt>
                <c:pt idx="142">
                  <c:v>0.26302679918954086</c:v>
                </c:pt>
                <c:pt idx="143">
                  <c:v>0.26915348039269232</c:v>
                </c:pt>
                <c:pt idx="144">
                  <c:v>0.27542287033381996</c:v>
                </c:pt>
                <c:pt idx="145">
                  <c:v>0.28183829312644815</c:v>
                </c:pt>
                <c:pt idx="146">
                  <c:v>0.28840315031266267</c:v>
                </c:pt>
                <c:pt idx="147">
                  <c:v>0.29512092266663942</c:v>
                </c:pt>
                <c:pt idx="148">
                  <c:v>0.30199517204020282</c:v>
                </c:pt>
                <c:pt idx="149">
                  <c:v>0.30902954325136117</c:v>
                </c:pt>
                <c:pt idx="150">
                  <c:v>0.31622776601683888</c:v>
                </c:pt>
                <c:pt idx="151">
                  <c:v>0.32359365692962938</c:v>
                </c:pt>
                <c:pt idx="152">
                  <c:v>0.33113112148259211</c:v>
                </c:pt>
                <c:pt idx="153">
                  <c:v>0.33884415613920554</c:v>
                </c:pt>
                <c:pt idx="154">
                  <c:v>0.34673685045253161</c:v>
                </c:pt>
                <c:pt idx="155">
                  <c:v>0.35481338923357814</c:v>
                </c:pt>
                <c:pt idx="156">
                  <c:v>0.36307805477010247</c:v>
                </c:pt>
                <c:pt idx="157">
                  <c:v>0.37153522909717385</c:v>
                </c:pt>
                <c:pt idx="158">
                  <c:v>0.38018939632056398</c:v>
                </c:pt>
                <c:pt idx="159">
                  <c:v>0.38904514499428289</c:v>
                </c:pt>
                <c:pt idx="160">
                  <c:v>0.39810717055349881</c:v>
                </c:pt>
                <c:pt idx="161">
                  <c:v>0.40738027780411651</c:v>
                </c:pt>
                <c:pt idx="162">
                  <c:v>0.41686938347033681</c:v>
                </c:pt>
                <c:pt idx="163">
                  <c:v>0.42657951880159406</c:v>
                </c:pt>
                <c:pt idx="164">
                  <c:v>0.43651583224016738</c:v>
                </c:pt>
                <c:pt idx="165">
                  <c:v>0.44668359215096481</c:v>
                </c:pt>
                <c:pt idx="166">
                  <c:v>0.45708818961487907</c:v>
                </c:pt>
                <c:pt idx="167">
                  <c:v>0.46773514128719973</c:v>
                </c:pt>
                <c:pt idx="168">
                  <c:v>0.47863009232263992</c:v>
                </c:pt>
                <c:pt idx="169">
                  <c:v>0.48977881936845036</c:v>
                </c:pt>
                <c:pt idx="170">
                  <c:v>0.50118723362727402</c:v>
                </c:pt>
                <c:pt idx="171">
                  <c:v>0.51286138399136327</c:v>
                </c:pt>
                <c:pt idx="172">
                  <c:v>0.52480746024977465</c:v>
                </c:pt>
                <c:pt idx="173">
                  <c:v>0.53703179637025455</c:v>
                </c:pt>
                <c:pt idx="174">
                  <c:v>0.5495408738576264</c:v>
                </c:pt>
                <c:pt idx="175">
                  <c:v>0.56234132519035107</c:v>
                </c:pt>
                <c:pt idx="176">
                  <c:v>0.57543993733715892</c:v>
                </c:pt>
                <c:pt idx="177">
                  <c:v>0.58884365535559369</c:v>
                </c:pt>
                <c:pt idx="178">
                  <c:v>0.60255958607435989</c:v>
                </c:pt>
                <c:pt idx="179">
                  <c:v>0.61659500186148464</c:v>
                </c:pt>
                <c:pt idx="180">
                  <c:v>0.63095734448019825</c:v>
                </c:pt>
                <c:pt idx="181">
                  <c:v>0.64565422903465863</c:v>
                </c:pt>
                <c:pt idx="182">
                  <c:v>0.66069344800760155</c:v>
                </c:pt>
                <c:pt idx="183">
                  <c:v>0.67608297539198425</c:v>
                </c:pt>
                <c:pt idx="184">
                  <c:v>0.69183097091893908</c:v>
                </c:pt>
                <c:pt idx="185">
                  <c:v>0.70794578438414313</c:v>
                </c:pt>
                <c:pt idx="186">
                  <c:v>0.72443596007499278</c:v>
                </c:pt>
                <c:pt idx="187">
                  <c:v>0.74131024130092038</c:v>
                </c:pt>
                <c:pt idx="188">
                  <c:v>0.75857757502918888</c:v>
                </c:pt>
                <c:pt idx="189">
                  <c:v>0.77624711662869983</c:v>
                </c:pt>
                <c:pt idx="190">
                  <c:v>0.7943282347242846</c:v>
                </c:pt>
                <c:pt idx="191">
                  <c:v>0.81283051616410573</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1.071519305237606</c:v>
                </c:pt>
                <c:pt idx="204">
                  <c:v>1.0964781961431891</c:v>
                </c:pt>
              </c:numCache>
            </c:numRef>
          </c:xVal>
          <c:yVal>
            <c:numRef>
              <c:f>ImprovedGravel!$C$6:$C$250</c:f>
              <c:numCache>
                <c:formatCode>0.00E+00</c:formatCode>
                <c:ptCount val="245"/>
                <c:pt idx="0">
                  <c:v>9.6153846153846957E-3</c:v>
                </c:pt>
                <c:pt idx="1">
                  <c:v>9.1985441996982765E-3</c:v>
                </c:pt>
                <c:pt idx="2">
                  <c:v>8.7991129384941708E-3</c:v>
                </c:pt>
                <c:pt idx="3">
                  <c:v>8.4164200816066875E-3</c:v>
                </c:pt>
                <c:pt idx="4">
                  <c:v>8.0498159017808116E-3</c:v>
                </c:pt>
                <c:pt idx="5">
                  <c:v>7.6986714627342127E-3</c:v>
                </c:pt>
                <c:pt idx="6">
                  <c:v>7.3623783458113528E-3</c:v>
                </c:pt>
                <c:pt idx="7">
                  <c:v>7.0403483403808937E-3</c:v>
                </c:pt>
                <c:pt idx="8">
                  <c:v>6.7320131027449699E-3</c:v>
                </c:pt>
                <c:pt idx="9">
                  <c:v>6.4368237879684131E-3</c:v>
                </c:pt>
                <c:pt idx="10">
                  <c:v>6.1542506586871127E-3</c:v>
                </c:pt>
                <c:pt idx="11">
                  <c:v>5.8837826746246874E-3</c:v>
                </c:pt>
                <c:pt idx="12">
                  <c:v>5.6249270662308455E-3</c:v>
                </c:pt>
                <c:pt idx="13">
                  <c:v>5.3772088955610113E-3</c:v>
                </c:pt>
                <c:pt idx="14">
                  <c:v>5.1401706072324409E-3</c:v>
                </c:pt>
                <c:pt idx="15">
                  <c:v>4.9133715720339104E-3</c:v>
                </c:pt>
                <c:pt idx="16">
                  <c:v>4.6963876255150588E-3</c:v>
                </c:pt>
                <c:pt idx="17">
                  <c:v>4.4888106036548373E-3</c:v>
                </c:pt>
                <c:pt idx="18">
                  <c:v>4.2902478774912763E-3</c:v>
                </c:pt>
                <c:pt idx="19">
                  <c:v>4.1003218883975054E-3</c:v>
                </c:pt>
                <c:pt idx="20">
                  <c:v>3.9186696855018155E-3</c:v>
                </c:pt>
                <c:pt idx="21">
                  <c:v>3.7449424665806415E-3</c:v>
                </c:pt>
                <c:pt idx="22">
                  <c:v>3.5788051235939797E-3</c:v>
                </c:pt>
                <c:pt idx="23">
                  <c:v>3.4199357938884062E-3</c:v>
                </c:pt>
                <c:pt idx="24">
                  <c:v>3.2680254179586216E-3</c:v>
                </c:pt>
                <c:pt idx="25">
                  <c:v>3.1227773045371218E-3</c:v>
                </c:pt>
                <c:pt idx="26">
                  <c:v>2.9839067036689752E-3</c:v>
                </c:pt>
                <c:pt idx="27">
                  <c:v>2.8511403883275236E-3</c:v>
                </c:pt>
                <c:pt idx="28">
                  <c:v>2.7242162450334994E-3</c:v>
                </c:pt>
                <c:pt idx="29">
                  <c:v>2.6028828738563622E-3</c:v>
                </c:pt>
                <c:pt idx="30">
                  <c:v>2.4868991981006152E-3</c:v>
                </c:pt>
                <c:pt idx="31">
                  <c:v>2.3760340839107004E-3</c:v>
                </c:pt>
                <c:pt idx="32">
                  <c:v>2.2700659699667878E-3</c:v>
                </c:pt>
                <c:pt idx="33">
                  <c:v>2.1687825073881386E-3</c:v>
                </c:pt>
                <c:pt idx="34">
                  <c:v>2.071980209910959E-3</c:v>
                </c:pt>
                <c:pt idx="35">
                  <c:v>1.9794641143639881E-3</c:v>
                </c:pt>
                <c:pt idx="36">
                  <c:v>1.8910474514252744E-3</c:v>
                </c:pt>
                <c:pt idx="37">
                  <c:v>1.8065513266093721E-3</c:v>
                </c:pt>
                <c:pt idx="38">
                  <c:v>1.7258044114037867E-3</c:v>
                </c:pt>
                <c:pt idx="39">
                  <c:v>1.6486426444465012E-3</c:v>
                </c:pt>
                <c:pt idx="40">
                  <c:v>1.5749089426135416E-3</c:v>
                </c:pt>
                <c:pt idx="41">
                  <c:v>1.5044529218656891E-3</c:v>
                </c:pt>
                <c:pt idx="42">
                  <c:v>1.4371306276858692E-3</c:v>
                </c:pt>
                <c:pt idx="43">
                  <c:v>1.3728042749249403E-3</c:v>
                </c:pt>
                <c:pt idx="44">
                  <c:v>1.3113419968607566E-3</c:v>
                </c:pt>
                <c:pt idx="45">
                  <c:v>1.2526176032661201E-3</c:v>
                </c:pt>
                <c:pt idx="46">
                  <c:v>1.1965103472727078E-3</c:v>
                </c:pt>
                <c:pt idx="47">
                  <c:v>1.1429047008118349E-3</c:v>
                </c:pt>
                <c:pt idx="48">
                  <c:v>1.0916901384083481E-3</c:v>
                </c:pt>
                <c:pt idx="49">
                  <c:v>1.0427609291002937E-3</c:v>
                </c:pt>
                <c:pt idx="50">
                  <c:v>9.9601593625498527E-4</c:v>
                </c:pt>
                <c:pt idx="51">
                  <c:v>9.5135842505115001E-4</c:v>
                </c:pt>
                <c:pt idx="52">
                  <c:v>9.0869587739645394E-4</c:v>
                </c:pt>
                <c:pt idx="53">
                  <c:v>8.6793981405083344E-4</c:v>
                </c:pt>
                <c:pt idx="54">
                  <c:v>8.2900562372724786E-4</c:v>
                </c:pt>
                <c:pt idx="55">
                  <c:v>7.9181239894394117E-4</c:v>
                </c:pt>
                <c:pt idx="56">
                  <c:v>7.5628277840487164E-4</c:v>
                </c:pt>
                <c:pt idx="57">
                  <c:v>7.2234279568819909E-4</c:v>
                </c:pt>
                <c:pt idx="58">
                  <c:v>6.8992173402649998E-4</c:v>
                </c:pt>
                <c:pt idx="59">
                  <c:v>6.5895198696623504E-4</c:v>
                </c:pt>
                <c:pt idx="60">
                  <c:v>6.2936892469849035E-4</c:v>
                </c:pt>
                <c:pt idx="61">
                  <c:v>6.0111076585732002E-4</c:v>
                </c:pt>
                <c:pt idx="62">
                  <c:v>5.7411845458702935E-4</c:v>
                </c:pt>
                <c:pt idx="63">
                  <c:v>5.4833554268444995E-4</c:v>
                </c:pt>
                <c:pt idx="64">
                  <c:v>5.2370807662734304E-4</c:v>
                </c:pt>
                <c:pt idx="65">
                  <c:v>5.0018448930528171E-4</c:v>
                </c:pt>
                <c:pt idx="66">
                  <c:v>4.7771549627429426E-4</c:v>
                </c:pt>
                <c:pt idx="67">
                  <c:v>4.5625399636206723E-4</c:v>
                </c:pt>
                <c:pt idx="68">
                  <c:v>4.3575497645536725E-4</c:v>
                </c:pt>
                <c:pt idx="69">
                  <c:v>4.1617542030681937E-4</c:v>
                </c:pt>
                <c:pt idx="70">
                  <c:v>3.9747422120321317E-4</c:v>
                </c:pt>
                <c:pt idx="71">
                  <c:v>3.7961209834254259E-4</c:v>
                </c:pt>
                <c:pt idx="72">
                  <c:v>3.625515167722486E-4</c:v>
                </c:pt>
                <c:pt idx="73">
                  <c:v>3.4625661074589816E-4</c:v>
                </c:pt>
                <c:pt idx="74">
                  <c:v>3.3069311036058982E-4</c:v>
                </c:pt>
                <c:pt idx="75">
                  <c:v>3.1582827134207206E-4</c:v>
                </c:pt>
                <c:pt idx="76">
                  <c:v>3.0163080784936455E-4</c:v>
                </c:pt>
                <c:pt idx="77">
                  <c:v>2.8807082817522601E-4</c:v>
                </c:pt>
                <c:pt idx="78">
                  <c:v>2.7511977322331078E-4</c:v>
                </c:pt>
                <c:pt idx="79">
                  <c:v>2.62750357647308E-4</c:v>
                </c:pt>
                <c:pt idx="80">
                  <c:v>2.5093651354154381E-4</c:v>
                </c:pt>
                <c:pt idx="81">
                  <c:v>2.3965333657677612E-4</c:v>
                </c:pt>
                <c:pt idx="82">
                  <c:v>2.288770344788786E-4</c:v>
                </c:pt>
                <c:pt idx="83">
                  <c:v>2.1858487775210702E-4</c:v>
                </c:pt>
                <c:pt idx="84">
                  <c:v>2.0875515255239558E-4</c:v>
                </c:pt>
                <c:pt idx="85">
                  <c:v>1.9936711561983222E-4</c:v>
                </c:pt>
                <c:pt idx="86">
                  <c:v>1.9040095118306842E-4</c:v>
                </c:pt>
                <c:pt idx="87">
                  <c:v>1.8183772975181503E-4</c:v>
                </c:pt>
                <c:pt idx="88">
                  <c:v>1.7365936871698647E-4</c:v>
                </c:pt>
                <c:pt idx="89">
                  <c:v>1.658485946812168E-4</c:v>
                </c:pt>
                <c:pt idx="90">
                  <c:v>1.5838890744564294E-4</c:v>
                </c:pt>
                <c:pt idx="91">
                  <c:v>1.5126454558183906E-4</c:v>
                </c:pt>
                <c:pt idx="92">
                  <c:v>1.4446045352066485E-4</c:v>
                </c:pt>
                <c:pt idx="93">
                  <c:v>1.3796225009263404E-4</c:v>
                </c:pt>
                <c:pt idx="94">
                  <c:v>1.3175619845705541E-4</c:v>
                </c:pt>
                <c:pt idx="95">
                  <c:v>1.2582917735984701E-4</c:v>
                </c:pt>
                <c:pt idx="96">
                  <c:v>1.2016865366235987E-4</c:v>
                </c:pt>
                <c:pt idx="97">
                  <c:v>1.1476265608600926E-4</c:v>
                </c:pt>
                <c:pt idx="98">
                  <c:v>1.0959975011979461E-4</c:v>
                </c:pt>
                <c:pt idx="99">
                  <c:v>1.0466901404001061E-4</c:v>
                </c:pt>
                <c:pt idx="100">
                  <c:v>9.9960015993603074E-5</c:v>
                </c:pt>
                <c:pt idx="101">
                  <c:v>9.5462792098665266E-5</c:v>
                </c:pt>
                <c:pt idx="102">
                  <c:v>9.1167825517562433E-5</c:v>
                </c:pt>
                <c:pt idx="103">
                  <c:v>8.7066026460020789E-5</c:v>
                </c:pt>
                <c:pt idx="104">
                  <c:v>8.3148713075406798E-5</c:v>
                </c:pt>
                <c:pt idx="105">
                  <c:v>7.940759319509784E-5</c:v>
                </c:pt>
                <c:pt idx="106">
                  <c:v>7.5834746887559523E-5</c:v>
                </c:pt>
                <c:pt idx="107">
                  <c:v>7.2422609790357225E-5</c:v>
                </c:pt>
                <c:pt idx="108">
                  <c:v>6.9163957184833173E-5</c:v>
                </c:pt>
                <c:pt idx="109">
                  <c:v>6.6051888780700941E-5</c:v>
                </c:pt>
                <c:pt idx="110">
                  <c:v>6.3079814179201174E-5</c:v>
                </c:pt>
                <c:pt idx="111">
                  <c:v>6.0241438984819823E-5</c:v>
                </c:pt>
                <c:pt idx="112">
                  <c:v>5.7530751536892099E-5</c:v>
                </c:pt>
                <c:pt idx="113">
                  <c:v>5.4942010233636709E-5</c:v>
                </c:pt>
                <c:pt idx="114">
                  <c:v>5.2469731422382312E-5</c:v>
                </c:pt>
                <c:pt idx="115">
                  <c:v>5.0108677830878363E-5</c:v>
                </c:pt>
                <c:pt idx="116">
                  <c:v>4.7853847515681933E-5</c:v>
                </c:pt>
                <c:pt idx="117">
                  <c:v>4.5700463304672933E-5</c:v>
                </c:pt>
                <c:pt idx="118">
                  <c:v>4.3643962711734254E-5</c:v>
                </c:pt>
                <c:pt idx="119">
                  <c:v>4.1679988302622661E-5</c:v>
                </c:pt>
                <c:pt idx="120">
                  <c:v>3.9804378491951038E-5</c:v>
                </c:pt>
                <c:pt idx="121">
                  <c:v>3.8013158752104876E-5</c:v>
                </c:pt>
                <c:pt idx="122">
                  <c:v>3.6302533215752692E-5</c:v>
                </c:pt>
                <c:pt idx="123">
                  <c:v>3.4668876654413302E-5</c:v>
                </c:pt>
                <c:pt idx="124">
                  <c:v>3.3108726816322346E-5</c:v>
                </c:pt>
                <c:pt idx="125">
                  <c:v>3.1618777107584324E-5</c:v>
                </c:pt>
                <c:pt idx="126">
                  <c:v>3.0195869601286072E-5</c:v>
                </c:pt>
                <c:pt idx="127">
                  <c:v>2.8836988359950638E-5</c:v>
                </c:pt>
                <c:pt idx="128">
                  <c:v>2.7539253057332093E-5</c:v>
                </c:pt>
                <c:pt idx="129">
                  <c:v>2.6299912886191807E-5</c:v>
                </c:pt>
                <c:pt idx="130">
                  <c:v>2.5116340739275369E-5</c:v>
                </c:pt>
                <c:pt idx="131">
                  <c:v>2.3986027651285752E-5</c:v>
                </c:pt>
                <c:pt idx="132">
                  <c:v>2.2906577490181442E-5</c:v>
                </c:pt>
                <c:pt idx="133">
                  <c:v>2.1875701886652267E-5</c:v>
                </c:pt>
                <c:pt idx="134">
                  <c:v>2.0891215391121077E-5</c:v>
                </c:pt>
                <c:pt idx="135">
                  <c:v>1.9951030848089002E-5</c:v>
                </c:pt>
                <c:pt idx="136">
                  <c:v>1.905315497809793E-5</c:v>
                </c:pt>
                <c:pt idx="137">
                  <c:v>1.8195684158016411E-5</c:v>
                </c:pt>
                <c:pt idx="138">
                  <c:v>1.7376800390768987E-5</c:v>
                </c:pt>
                <c:pt idx="139">
                  <c:v>1.659476745602351E-5</c:v>
                </c:pt>
                <c:pt idx="140">
                  <c:v>1.5847927233731659E-5</c:v>
                </c:pt>
                <c:pt idx="141">
                  <c:v>1.5134696192775429E-5</c:v>
                </c:pt>
                <c:pt idx="142">
                  <c:v>1.4453562037323303E-5</c:v>
                </c:pt>
                <c:pt idx="143">
                  <c:v>1.3803080503823624E-5</c:v>
                </c:pt>
                <c:pt idx="144">
                  <c:v>1.3181872301884541E-5</c:v>
                </c:pt>
                <c:pt idx="145">
                  <c:v>1.2588620192587299E-5</c:v>
                </c:pt>
                <c:pt idx="146">
                  <c:v>1.2022066198069281E-5</c:v>
                </c:pt>
                <c:pt idx="147">
                  <c:v>1.1481008936489304E-5</c:v>
                </c:pt>
                <c:pt idx="148">
                  <c:v>1.0964301076749161E-5</c:v>
                </c:pt>
                <c:pt idx="149">
                  <c:v>1.0470846907600169E-5</c:v>
                </c:pt>
                <c:pt idx="150">
                  <c:v>9.9996000159994088E-6</c:v>
                </c:pt>
                <c:pt idx="151">
                  <c:v>9.5495610698134508E-6</c:v>
                </c:pt>
                <c:pt idx="152">
                  <c:v>9.1197757001874008E-6</c:v>
                </c:pt>
                <c:pt idx="153">
                  <c:v>8.7093324791015274E-6</c:v>
                </c:pt>
                <c:pt idx="154">
                  <c:v>8.3173609878450647E-6</c:v>
                </c:pt>
                <c:pt idx="155">
                  <c:v>7.9430299723237867E-6</c:v>
                </c:pt>
                <c:pt idx="156">
                  <c:v>7.5855455813009403E-6</c:v>
                </c:pt>
                <c:pt idx="157">
                  <c:v>7.2441496838486759E-6</c:v>
                </c:pt>
                <c:pt idx="158">
                  <c:v>6.9181182624503812E-6</c:v>
                </c:pt>
                <c:pt idx="159">
                  <c:v>6.6067598783573534E-6</c:v>
                </c:pt>
                <c:pt idx="160">
                  <c:v>6.3094142059526265E-6</c:v>
                </c:pt>
                <c:pt idx="161">
                  <c:v>6.0254506330219891E-6</c:v>
                </c:pt>
                <c:pt idx="162">
                  <c:v>5.7542669239716633E-6</c:v>
                </c:pt>
                <c:pt idx="163">
                  <c:v>5.495287943162719E-6</c:v>
                </c:pt>
                <c:pt idx="164">
                  <c:v>5.2479644356622547E-6</c:v>
                </c:pt>
                <c:pt idx="165">
                  <c:v>5.0117718628297059E-6</c:v>
                </c:pt>
                <c:pt idx="166">
                  <c:v>4.7862092902746424E-6</c:v>
                </c:pt>
                <c:pt idx="167">
                  <c:v>4.5707983258314951E-6</c:v>
                </c:pt>
                <c:pt idx="168">
                  <c:v>4.365082105303744E-6</c:v>
                </c:pt>
                <c:pt idx="169">
                  <c:v>4.1686243238292584E-6</c:v>
                </c:pt>
                <c:pt idx="170">
                  <c:v>3.9810083108167807E-6</c:v>
                </c:pt>
                <c:pt idx="171">
                  <c:v>3.8018361464940339E-6</c:v>
                </c:pt>
                <c:pt idx="172">
                  <c:v>3.6307278181972788E-6</c:v>
                </c:pt>
                <c:pt idx="173">
                  <c:v>3.4673204146149141E-6</c:v>
                </c:pt>
                <c:pt idx="174">
                  <c:v>3.3112673562789781E-6</c:v>
                </c:pt>
                <c:pt idx="175">
                  <c:v>3.1622376606743456E-6</c:v>
                </c:pt>
                <c:pt idx="176">
                  <c:v>3.0199152404091121E-6</c:v>
                </c:pt>
                <c:pt idx="177">
                  <c:v>2.8839982329595767E-6</c:v>
                </c:pt>
                <c:pt idx="178">
                  <c:v>2.7541983605694541E-6</c:v>
                </c:pt>
                <c:pt idx="179">
                  <c:v>2.6302403189476941E-6</c:v>
                </c:pt>
                <c:pt idx="180">
                  <c:v>2.5118611934693636E-6</c:v>
                </c:pt>
                <c:pt idx="181">
                  <c:v>2.3988099016428392E-6</c:v>
                </c:pt>
                <c:pt idx="182">
                  <c:v>2.2908466606617187E-6</c:v>
                </c:pt>
                <c:pt idx="183">
                  <c:v>2.1877424789134022E-6</c:v>
                </c:pt>
                <c:pt idx="184">
                  <c:v>2.0892786703666602E-6</c:v>
                </c:pt>
                <c:pt idx="185">
                  <c:v>1.9952463908091434E-6</c:v>
                </c:pt>
                <c:pt idx="186">
                  <c:v>1.9054461949517534E-6</c:v>
                </c:pt>
                <c:pt idx="187">
                  <c:v>1.8196876134615345E-6</c:v>
                </c:pt>
                <c:pt idx="188">
                  <c:v>1.7377887490264593E-6</c:v>
                </c:pt>
                <c:pt idx="189">
                  <c:v>1.6595758905958798E-6</c:v>
                </c:pt>
                <c:pt idx="190">
                  <c:v>1.5848831449790861E-6</c:v>
                </c:pt>
                <c:pt idx="191">
                  <c:v>1.5135520850210733E-6</c:v>
                </c:pt>
                <c:pt idx="192">
                  <c:v>1.4454314136097141E-6</c:v>
                </c:pt>
                <c:pt idx="193">
                  <c:v>1.3803766428020927E-6</c:v>
                </c:pt>
                <c:pt idx="194">
                  <c:v>1.318249787389743E-6</c:v>
                </c:pt>
                <c:pt idx="195">
                  <c:v>1.2589190722533176E-6</c:v>
                </c:pt>
                <c:pt idx="196">
                  <c:v>1.2022586528861318E-6</c:v>
                </c:pt>
                <c:pt idx="197">
                  <c:v>1.1481483484941435E-6</c:v>
                </c:pt>
                <c:pt idx="198">
                  <c:v>1.0964733871065378E-6</c:v>
                </c:pt>
                <c:pt idx="199">
                  <c:v>1.0471241621564801E-6</c:v>
                </c:pt>
                <c:pt idx="200">
                  <c:v>9.9999600001600072E-7</c:v>
                </c:pt>
                <c:pt idx="201">
                  <c:v>9.5498893799201594E-7</c:v>
                </c:pt>
                <c:pt idx="202">
                  <c:v>9.1200751231295543E-7</c:v>
                </c:pt>
                <c:pt idx="203">
                  <c:v>8.7096055565635436E-7</c:v>
                </c:pt>
                <c:pt idx="204">
                  <c:v>8.3176100378799837E-7</c:v>
                </c:pt>
              </c:numCache>
            </c:numRef>
          </c:yVal>
        </c:ser>
        <c:axId val="166353920"/>
        <c:axId val="166942976"/>
      </c:scatterChart>
      <c:valAx>
        <c:axId val="166353920"/>
        <c:scaling>
          <c:logBase val="10"/>
          <c:orientation val="minMax"/>
          <c:max val="0.5"/>
          <c:min val="1.0000000000000005E-2"/>
        </c:scaling>
        <c:axPos val="b"/>
        <c:title>
          <c:tx>
            <c:rich>
              <a:bodyPr/>
              <a:lstStyle/>
              <a:p>
                <a:pPr>
                  <a:defRPr sz="1400"/>
                </a:pPr>
                <a:r>
                  <a:rPr lang="en-US" sz="1400"/>
                  <a:t>Wavenumber</a:t>
                </a:r>
              </a:p>
            </c:rich>
          </c:tx>
        </c:title>
        <c:numFmt formatCode="General" sourceLinked="1"/>
        <c:tickLblPos val="nextTo"/>
        <c:spPr>
          <a:ln>
            <a:noFill/>
          </a:ln>
        </c:spPr>
        <c:crossAx val="166942976"/>
        <c:crossesAt val="1.0000000000000108E-7"/>
        <c:crossBetween val="midCat"/>
      </c:valAx>
      <c:valAx>
        <c:axId val="166942976"/>
        <c:scaling>
          <c:logBase val="10"/>
          <c:orientation val="minMax"/>
          <c:max val="0.1"/>
          <c:min val="1.0000000000000108E-7"/>
        </c:scaling>
        <c:axPos val="l"/>
        <c:title>
          <c:tx>
            <c:rich>
              <a:bodyPr rot="-5400000" vert="horz"/>
              <a:lstStyle/>
              <a:p>
                <a:pPr>
                  <a:defRPr sz="1400"/>
                </a:pPr>
                <a:r>
                  <a:rPr lang="en-US" sz="1400"/>
                  <a:t>Power</a:t>
                </a:r>
              </a:p>
            </c:rich>
          </c:tx>
        </c:title>
        <c:numFmt formatCode="0E+00" sourceLinked="0"/>
        <c:tickLblPos val="nextTo"/>
        <c:spPr>
          <a:ln>
            <a:noFill/>
          </a:ln>
        </c:spPr>
        <c:crossAx val="166353920"/>
        <c:crossesAt val="1.0000000000000064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a:t>
            </a:r>
            <a:r>
              <a:rPr lang="en-US" baseline="0"/>
              <a:t> generator</a:t>
            </a:r>
            <a:endParaRPr lang="en-US"/>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18"/>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373317.03127137542</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133825.49851625235</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39596.992721631083</c:v>
                </c:pt>
                <c:pt idx="43">
                  <c:v>32159.022197976556</c:v>
                </c:pt>
                <c:pt idx="44">
                  <c:v>36328.81607346626</c:v>
                </c:pt>
                <c:pt idx="45">
                  <c:v>31661.706587997083</c:v>
                </c:pt>
                <c:pt idx="46">
                  <c:v>28798.870006564259</c:v>
                </c:pt>
                <c:pt idx="47">
                  <c:v>25789.219920855441</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24137.535673848022</c:v>
                </c:pt>
                <c:pt idx="56">
                  <c:v>17393.085934274477</c:v>
                </c:pt>
                <c:pt idx="57">
                  <c:v>20523.542630436856</c:v>
                </c:pt>
                <c:pt idx="58">
                  <c:v>17888.349013228024</c:v>
                </c:pt>
                <c:pt idx="59">
                  <c:v>16353.439513560063</c:v>
                </c:pt>
                <c:pt idx="60">
                  <c:v>21409.883441916805</c:v>
                </c:pt>
                <c:pt idx="61">
                  <c:v>17804.446184661407</c:v>
                </c:pt>
                <c:pt idx="62">
                  <c:v>14767.582671221473</c:v>
                </c:pt>
                <c:pt idx="63">
                  <c:v>19772.06398691802</c:v>
                </c:pt>
                <c:pt idx="64">
                  <c:v>17564.586187847821</c:v>
                </c:pt>
                <c:pt idx="65">
                  <c:v>14283.612907898792</c:v>
                </c:pt>
                <c:pt idx="66">
                  <c:v>13914.253724387987</c:v>
                </c:pt>
                <c:pt idx="67">
                  <c:v>11476.589258543028</c:v>
                </c:pt>
                <c:pt idx="68">
                  <c:v>16483.950458975141</c:v>
                </c:pt>
                <c:pt idx="69">
                  <c:v>15459.145818068986</c:v>
                </c:pt>
                <c:pt idx="70">
                  <c:v>13257.068610965611</c:v>
                </c:pt>
                <c:pt idx="71">
                  <c:v>12950.811887399768</c:v>
                </c:pt>
                <c:pt idx="72">
                  <c:v>11327.237388606038</c:v>
                </c:pt>
                <c:pt idx="73">
                  <c:v>11591.573725499265</c:v>
                </c:pt>
                <c:pt idx="74">
                  <c:v>13283.153401436</c:v>
                </c:pt>
                <c:pt idx="75">
                  <c:v>11333.931262909196</c:v>
                </c:pt>
                <c:pt idx="76">
                  <c:v>11885.268305467342</c:v>
                </c:pt>
                <c:pt idx="77">
                  <c:v>11815.038087034914</c:v>
                </c:pt>
                <c:pt idx="78">
                  <c:v>11431.612600373146</c:v>
                </c:pt>
                <c:pt idx="79">
                  <c:v>11379.582645348777</c:v>
                </c:pt>
                <c:pt idx="80">
                  <c:v>10688.959973220735</c:v>
                </c:pt>
                <c:pt idx="81">
                  <c:v>9873.2230383070928</c:v>
                </c:pt>
                <c:pt idx="82">
                  <c:v>8303.180737485909</c:v>
                </c:pt>
                <c:pt idx="83">
                  <c:v>10933.633789657724</c:v>
                </c:pt>
                <c:pt idx="84">
                  <c:v>8933.1297043136128</c:v>
                </c:pt>
                <c:pt idx="85">
                  <c:v>7893.9530685432374</c:v>
                </c:pt>
                <c:pt idx="86">
                  <c:v>9144.9159007400813</c:v>
                </c:pt>
                <c:pt idx="87">
                  <c:v>9167.7505000744404</c:v>
                </c:pt>
                <c:pt idx="88">
                  <c:v>7668.2165068013237</c:v>
                </c:pt>
                <c:pt idx="89">
                  <c:v>9268.6610910439831</c:v>
                </c:pt>
                <c:pt idx="90">
                  <c:v>7246.2512362078214</c:v>
                </c:pt>
                <c:pt idx="91">
                  <c:v>7929.5021982039534</c:v>
                </c:pt>
                <c:pt idx="92">
                  <c:v>8242.6134921139674</c:v>
                </c:pt>
                <c:pt idx="93">
                  <c:v>7640.9846359019348</c:v>
                </c:pt>
                <c:pt idx="94">
                  <c:v>6884.7695246438652</c:v>
                </c:pt>
                <c:pt idx="95">
                  <c:v>6621.2360876609373</c:v>
                </c:pt>
                <c:pt idx="96">
                  <c:v>8485.9277096372753</c:v>
                </c:pt>
                <c:pt idx="97">
                  <c:v>7070.8634531580992</c:v>
                </c:pt>
                <c:pt idx="98">
                  <c:v>6413.8189572473475</c:v>
                </c:pt>
                <c:pt idx="99">
                  <c:v>6218.8482094356032</c:v>
                </c:pt>
                <c:pt idx="100">
                  <c:v>8310.3284399529985</c:v>
                </c:pt>
                <c:pt idx="101">
                  <c:v>7297.2853478590605</c:v>
                </c:pt>
                <c:pt idx="102">
                  <c:v>5888.7266349812435</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3746.9739135502064</c:v>
                </c:pt>
                <c:pt idx="132">
                  <c:v>3783.5066862676176</c:v>
                </c:pt>
                <c:pt idx="133">
                  <c:v>3840.6296365541452</c:v>
                </c:pt>
                <c:pt idx="134">
                  <c:v>3058.4820287726088</c:v>
                </c:pt>
                <c:pt idx="135">
                  <c:v>4417.8925699127203</c:v>
                </c:pt>
                <c:pt idx="136">
                  <c:v>3466.8152478454058</c:v>
                </c:pt>
                <c:pt idx="137">
                  <c:v>3295.0793082076952</c:v>
                </c:pt>
                <c:pt idx="138">
                  <c:v>3787.5656083508343</c:v>
                </c:pt>
                <c:pt idx="139">
                  <c:v>3946.8943659748079</c:v>
                </c:pt>
                <c:pt idx="140">
                  <c:v>3238.9328104837418</c:v>
                </c:pt>
                <c:pt idx="141">
                  <c:v>3282.0127374413892</c:v>
                </c:pt>
                <c:pt idx="142">
                  <c:v>2802.0464386317817</c:v>
                </c:pt>
                <c:pt idx="143">
                  <c:v>3035.376539482962</c:v>
                </c:pt>
                <c:pt idx="144">
                  <c:v>3102.1773383118962</c:v>
                </c:pt>
                <c:pt idx="145">
                  <c:v>3087.1738626206657</c:v>
                </c:pt>
                <c:pt idx="146">
                  <c:v>3306.8868875778148</c:v>
                </c:pt>
                <c:pt idx="147">
                  <c:v>3612.326330805578</c:v>
                </c:pt>
                <c:pt idx="148">
                  <c:v>2936.6675553620494</c:v>
                </c:pt>
                <c:pt idx="149">
                  <c:v>2690.6688437871662</c:v>
                </c:pt>
                <c:pt idx="150">
                  <c:v>2913.0489091655304</c:v>
                </c:pt>
                <c:pt idx="151">
                  <c:v>2536.0761140803575</c:v>
                </c:pt>
                <c:pt idx="152">
                  <c:v>2669.9207491821157</c:v>
                </c:pt>
                <c:pt idx="153">
                  <c:v>3831.6676238304312</c:v>
                </c:pt>
                <c:pt idx="154">
                  <c:v>2364.4481372442547</c:v>
                </c:pt>
                <c:pt idx="155">
                  <c:v>2896.0227997109887</c:v>
                </c:pt>
                <c:pt idx="156">
                  <c:v>3314.0629891795297</c:v>
                </c:pt>
                <c:pt idx="157">
                  <c:v>2318.6495227017749</c:v>
                </c:pt>
                <c:pt idx="158">
                  <c:v>2005.0035768360258</c:v>
                </c:pt>
                <c:pt idx="159">
                  <c:v>2799.0947015276383</c:v>
                </c:pt>
                <c:pt idx="160">
                  <c:v>2608.3019062894818</c:v>
                </c:pt>
                <c:pt idx="161">
                  <c:v>2212.1545006207357</c:v>
                </c:pt>
                <c:pt idx="162">
                  <c:v>1883.7861538916613</c:v>
                </c:pt>
                <c:pt idx="163">
                  <c:v>2619.8744584190999</c:v>
                </c:pt>
                <c:pt idx="164">
                  <c:v>2424.8673457285531</c:v>
                </c:pt>
                <c:pt idx="165">
                  <c:v>1839.2516226184148</c:v>
                </c:pt>
                <c:pt idx="166">
                  <c:v>2460.9087509966239</c:v>
                </c:pt>
                <c:pt idx="167">
                  <c:v>2322.0530785502292</c:v>
                </c:pt>
                <c:pt idx="168">
                  <c:v>2582.2335007481779</c:v>
                </c:pt>
                <c:pt idx="169">
                  <c:v>2019.7709469822651</c:v>
                </c:pt>
                <c:pt idx="170">
                  <c:v>2266.7865689345967</c:v>
                </c:pt>
                <c:pt idx="171">
                  <c:v>2416.2001096311915</c:v>
                </c:pt>
                <c:pt idx="172">
                  <c:v>2650.1052690065103</c:v>
                </c:pt>
                <c:pt idx="173">
                  <c:v>2465.9891104800472</c:v>
                </c:pt>
                <c:pt idx="174">
                  <c:v>1780.3434409574525</c:v>
                </c:pt>
                <c:pt idx="175">
                  <c:v>2050.7843772120659</c:v>
                </c:pt>
                <c:pt idx="176">
                  <c:v>2207.4502212208117</c:v>
                </c:pt>
                <c:pt idx="177">
                  <c:v>1959.6403403246848</c:v>
                </c:pt>
                <c:pt idx="178">
                  <c:v>2073.8656272777662</c:v>
                </c:pt>
                <c:pt idx="179">
                  <c:v>2590.7064059880954</c:v>
                </c:pt>
                <c:pt idx="180">
                  <c:v>2173.6597641090907</c:v>
                </c:pt>
                <c:pt idx="181">
                  <c:v>1738.3115129553858</c:v>
                </c:pt>
                <c:pt idx="182">
                  <c:v>1591.621997899379</c:v>
                </c:pt>
                <c:pt idx="183">
                  <c:v>2204.9148837639309</c:v>
                </c:pt>
                <c:pt idx="184">
                  <c:v>2116.0306427985342</c:v>
                </c:pt>
                <c:pt idx="185">
                  <c:v>1933.2552717838007</c:v>
                </c:pt>
                <c:pt idx="186">
                  <c:v>1884.9145855281811</c:v>
                </c:pt>
                <c:pt idx="187">
                  <c:v>1801.0106979357961</c:v>
                </c:pt>
                <c:pt idx="188">
                  <c:v>1724.4613521592751</c:v>
                </c:pt>
                <c:pt idx="189">
                  <c:v>1780.541896390087</c:v>
                </c:pt>
                <c:pt idx="190">
                  <c:v>1533.2549106394226</c:v>
                </c:pt>
                <c:pt idx="191">
                  <c:v>1939.4219945926122</c:v>
                </c:pt>
                <c:pt idx="192">
                  <c:v>1944.3490793734229</c:v>
                </c:pt>
                <c:pt idx="193">
                  <c:v>1736.9030696234031</c:v>
                </c:pt>
                <c:pt idx="194">
                  <c:v>1760.6695342586615</c:v>
                </c:pt>
                <c:pt idx="195">
                  <c:v>1609.4620381677207</c:v>
                </c:pt>
                <c:pt idx="196">
                  <c:v>1964.8580434834057</c:v>
                </c:pt>
                <c:pt idx="197">
                  <c:v>1877.9662816527511</c:v>
                </c:pt>
                <c:pt idx="198">
                  <c:v>1694.3768115795899</c:v>
                </c:pt>
                <c:pt idx="199">
                  <c:v>2016.0987634995311</c:v>
                </c:pt>
                <c:pt idx="200">
                  <c:v>1733.0470811531761</c:v>
                </c:pt>
                <c:pt idx="201">
                  <c:v>1761.2780197841907</c:v>
                </c:pt>
                <c:pt idx="202">
                  <c:v>1489.5155714300195</c:v>
                </c:pt>
                <c:pt idx="203">
                  <c:v>1325.3076900173244</c:v>
                </c:pt>
                <c:pt idx="204">
                  <c:v>1483.758551164608</c:v>
                </c:pt>
                <c:pt idx="205">
                  <c:v>1696.889595774958</c:v>
                </c:pt>
                <c:pt idx="206">
                  <c:v>1798.8932877841103</c:v>
                </c:pt>
                <c:pt idx="207">
                  <c:v>1445.6878501308258</c:v>
                </c:pt>
                <c:pt idx="208">
                  <c:v>1541.5516677437365</c:v>
                </c:pt>
                <c:pt idx="209">
                  <c:v>1315.8982625013148</c:v>
                </c:pt>
                <c:pt idx="210">
                  <c:v>1367.5980579684353</c:v>
                </c:pt>
                <c:pt idx="211">
                  <c:v>1557.9494977337631</c:v>
                </c:pt>
                <c:pt idx="212">
                  <c:v>1758.0368654804743</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1521.7166614643365</c:v>
                </c:pt>
                <c:pt idx="223">
                  <c:v>1269.968380856584</c:v>
                </c:pt>
                <c:pt idx="224">
                  <c:v>1337.154880573069</c:v>
                </c:pt>
                <c:pt idx="225">
                  <c:v>1258.9273805223536</c:v>
                </c:pt>
                <c:pt idx="226">
                  <c:v>1196.3051367144708</c:v>
                </c:pt>
                <c:pt idx="227">
                  <c:v>1467.6619160416658</c:v>
                </c:pt>
                <c:pt idx="228">
                  <c:v>1144.0290607408651</c:v>
                </c:pt>
                <c:pt idx="229">
                  <c:v>1181.5693505797008</c:v>
                </c:pt>
                <c:pt idx="230">
                  <c:v>1204.1480770249918</c:v>
                </c:pt>
                <c:pt idx="231">
                  <c:v>1150.0375132607148</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1049.4200699871612</c:v>
                </c:pt>
                <c:pt idx="242">
                  <c:v>1020.8970133041394</c:v>
                </c:pt>
                <c:pt idx="243">
                  <c:v>1222.38167194433</c:v>
                </c:pt>
                <c:pt idx="244">
                  <c:v>1266.925016234273</c:v>
                </c:pt>
                <c:pt idx="245">
                  <c:v>1016.763096756208</c:v>
                </c:pt>
                <c:pt idx="246">
                  <c:v>1111.1936208095192</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982.22878450513883</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1012.0188590593528</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1063.7594165789699</c:v>
                </c:pt>
                <c:pt idx="272">
                  <c:v>1160.1916427996678</c:v>
                </c:pt>
                <c:pt idx="273">
                  <c:v>995.36808055006304</c:v>
                </c:pt>
                <c:pt idx="274">
                  <c:v>855.6898532853445</c:v>
                </c:pt>
                <c:pt idx="275">
                  <c:v>786.58775956525801</c:v>
                </c:pt>
                <c:pt idx="276">
                  <c:v>980.94167357205959</c:v>
                </c:pt>
                <c:pt idx="277">
                  <c:v>762.19242178543516</c:v>
                </c:pt>
                <c:pt idx="278">
                  <c:v>835.63007638763872</c:v>
                </c:pt>
                <c:pt idx="279">
                  <c:v>916.02640272224789</c:v>
                </c:pt>
                <c:pt idx="280">
                  <c:v>791.11923150034852</c:v>
                </c:pt>
                <c:pt idx="281">
                  <c:v>1105.5256785213671</c:v>
                </c:pt>
                <c:pt idx="282">
                  <c:v>1045.0027640658609</c:v>
                </c:pt>
                <c:pt idx="283">
                  <c:v>876.62623100465976</c:v>
                </c:pt>
                <c:pt idx="284">
                  <c:v>743.04079296707664</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778.46254061242996</c:v>
                </c:pt>
                <c:pt idx="293">
                  <c:v>739.97190837017365</c:v>
                </c:pt>
                <c:pt idx="294">
                  <c:v>790.65112442584098</c:v>
                </c:pt>
                <c:pt idx="295">
                  <c:v>708.18684495644493</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725.26089697217765</c:v>
                </c:pt>
                <c:pt idx="306">
                  <c:v>801.02496935375939</c:v>
                </c:pt>
                <c:pt idx="307">
                  <c:v>766.24292673180139</c:v>
                </c:pt>
                <c:pt idx="308">
                  <c:v>683.12433866279741</c:v>
                </c:pt>
                <c:pt idx="309">
                  <c:v>671.4304336297032</c:v>
                </c:pt>
                <c:pt idx="310">
                  <c:v>739.13217482183848</c:v>
                </c:pt>
                <c:pt idx="311">
                  <c:v>821.04216298674748</c:v>
                </c:pt>
                <c:pt idx="312">
                  <c:v>619.51205597215551</c:v>
                </c:pt>
                <c:pt idx="313">
                  <c:v>664.82019638885799</c:v>
                </c:pt>
                <c:pt idx="314">
                  <c:v>622.57071229665667</c:v>
                </c:pt>
                <c:pt idx="315">
                  <c:v>710.15649318238047</c:v>
                </c:pt>
                <c:pt idx="316">
                  <c:v>641.27476029435854</c:v>
                </c:pt>
                <c:pt idx="317">
                  <c:v>523.72811267405973</c:v>
                </c:pt>
                <c:pt idx="318">
                  <c:v>769.01906368871926</c:v>
                </c:pt>
                <c:pt idx="319">
                  <c:v>794.79228337290681</c:v>
                </c:pt>
                <c:pt idx="320">
                  <c:v>701.88124239172146</c:v>
                </c:pt>
                <c:pt idx="321">
                  <c:v>529.51750681293652</c:v>
                </c:pt>
                <c:pt idx="322">
                  <c:v>735.84880678419347</c:v>
                </c:pt>
                <c:pt idx="323">
                  <c:v>608.31967058958151</c:v>
                </c:pt>
                <c:pt idx="324">
                  <c:v>681.7322450420902</c:v>
                </c:pt>
                <c:pt idx="325">
                  <c:v>573.32252435501277</c:v>
                </c:pt>
                <c:pt idx="326">
                  <c:v>494.53524758654595</c:v>
                </c:pt>
                <c:pt idx="327">
                  <c:v>717.54075664435959</c:v>
                </c:pt>
                <c:pt idx="328">
                  <c:v>596.01725849128752</c:v>
                </c:pt>
                <c:pt idx="329">
                  <c:v>723.16019867570799</c:v>
                </c:pt>
                <c:pt idx="330">
                  <c:v>647.18174744074554</c:v>
                </c:pt>
                <c:pt idx="331">
                  <c:v>629.2922995905484</c:v>
                </c:pt>
                <c:pt idx="332">
                  <c:v>557.71305299588005</c:v>
                </c:pt>
                <c:pt idx="333">
                  <c:v>638.86716768328051</c:v>
                </c:pt>
                <c:pt idx="334">
                  <c:v>557.26906577078591</c:v>
                </c:pt>
                <c:pt idx="335">
                  <c:v>908.3867667274867</c:v>
                </c:pt>
                <c:pt idx="336">
                  <c:v>575.22935320696854</c:v>
                </c:pt>
                <c:pt idx="337">
                  <c:v>570.49876081808372</c:v>
                </c:pt>
                <c:pt idx="338">
                  <c:v>555.23330728649796</c:v>
                </c:pt>
                <c:pt idx="339">
                  <c:v>662.77328803466355</c:v>
                </c:pt>
                <c:pt idx="340">
                  <c:v>459.1523386151751</c:v>
                </c:pt>
                <c:pt idx="341">
                  <c:v>518.87816937938351</c:v>
                </c:pt>
                <c:pt idx="342">
                  <c:v>557.61324113491298</c:v>
                </c:pt>
                <c:pt idx="343">
                  <c:v>572.03836995002655</c:v>
                </c:pt>
                <c:pt idx="344">
                  <c:v>597.40956672397886</c:v>
                </c:pt>
                <c:pt idx="345">
                  <c:v>515.97887109266981</c:v>
                </c:pt>
                <c:pt idx="346">
                  <c:v>531.11744470293127</c:v>
                </c:pt>
                <c:pt idx="347">
                  <c:v>510.42420957723397</c:v>
                </c:pt>
                <c:pt idx="348">
                  <c:v>466.59006374014399</c:v>
                </c:pt>
                <c:pt idx="349">
                  <c:v>718.02608806071828</c:v>
                </c:pt>
                <c:pt idx="350">
                  <c:v>661.02932622058461</c:v>
                </c:pt>
                <c:pt idx="351">
                  <c:v>506.24416961470763</c:v>
                </c:pt>
                <c:pt idx="352">
                  <c:v>642.23472166975853</c:v>
                </c:pt>
                <c:pt idx="353">
                  <c:v>549.16583400756861</c:v>
                </c:pt>
                <c:pt idx="354">
                  <c:v>565.44683595088304</c:v>
                </c:pt>
                <c:pt idx="355">
                  <c:v>534.8485383502375</c:v>
                </c:pt>
                <c:pt idx="356">
                  <c:v>569.07554005139855</c:v>
                </c:pt>
                <c:pt idx="357">
                  <c:v>564.55017863977514</c:v>
                </c:pt>
                <c:pt idx="358">
                  <c:v>472.16668669635874</c:v>
                </c:pt>
                <c:pt idx="359">
                  <c:v>523.62073917820851</c:v>
                </c:pt>
                <c:pt idx="360">
                  <c:v>498.50724059787228</c:v>
                </c:pt>
                <c:pt idx="361">
                  <c:v>511.25843726142392</c:v>
                </c:pt>
                <c:pt idx="362">
                  <c:v>549.09203852307905</c:v>
                </c:pt>
                <c:pt idx="363">
                  <c:v>595.76572123653955</c:v>
                </c:pt>
                <c:pt idx="364">
                  <c:v>423.23025484449164</c:v>
                </c:pt>
                <c:pt idx="365">
                  <c:v>552.45979571734404</c:v>
                </c:pt>
                <c:pt idx="366">
                  <c:v>415.43197727081719</c:v>
                </c:pt>
                <c:pt idx="367">
                  <c:v>445.86578265578731</c:v>
                </c:pt>
                <c:pt idx="368">
                  <c:v>486.13923473509965</c:v>
                </c:pt>
                <c:pt idx="369">
                  <c:v>489.95361071115963</c:v>
                </c:pt>
                <c:pt idx="370">
                  <c:v>418.04020714639682</c:v>
                </c:pt>
                <c:pt idx="371">
                  <c:v>529.63067101942988</c:v>
                </c:pt>
                <c:pt idx="372">
                  <c:v>513.44560168859789</c:v>
                </c:pt>
                <c:pt idx="373">
                  <c:v>383.79037275762676</c:v>
                </c:pt>
                <c:pt idx="374">
                  <c:v>580.18437570854542</c:v>
                </c:pt>
                <c:pt idx="375">
                  <c:v>591.94315250053558</c:v>
                </c:pt>
                <c:pt idx="376">
                  <c:v>427.41104242619639</c:v>
                </c:pt>
                <c:pt idx="377">
                  <c:v>411.82617341380103</c:v>
                </c:pt>
                <c:pt idx="378">
                  <c:v>393.06982043757358</c:v>
                </c:pt>
                <c:pt idx="379">
                  <c:v>474.54238800179172</c:v>
                </c:pt>
                <c:pt idx="380">
                  <c:v>428.92621711618563</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312.84064408106883</c:v>
                </c:pt>
                <c:pt idx="389">
                  <c:v>416.32410390818109</c:v>
                </c:pt>
                <c:pt idx="390">
                  <c:v>476.20767191883397</c:v>
                </c:pt>
                <c:pt idx="391">
                  <c:v>458.96724453869143</c:v>
                </c:pt>
                <c:pt idx="392">
                  <c:v>445.41010616956112</c:v>
                </c:pt>
                <c:pt idx="393">
                  <c:v>481.954361602939</c:v>
                </c:pt>
                <c:pt idx="394">
                  <c:v>435.78987660430477</c:v>
                </c:pt>
                <c:pt idx="395">
                  <c:v>458.19510596613145</c:v>
                </c:pt>
                <c:pt idx="396">
                  <c:v>406.59059562089016</c:v>
                </c:pt>
                <c:pt idx="397">
                  <c:v>480.20515875460603</c:v>
                </c:pt>
                <c:pt idx="398">
                  <c:v>412.32709873865224</c:v>
                </c:pt>
                <c:pt idx="399">
                  <c:v>441.84405085977738</c:v>
                </c:pt>
                <c:pt idx="400">
                  <c:v>465.51761094710707</c:v>
                </c:pt>
                <c:pt idx="401">
                  <c:v>423.78544055515641</c:v>
                </c:pt>
                <c:pt idx="402">
                  <c:v>416.14555977438039</c:v>
                </c:pt>
                <c:pt idx="403">
                  <c:v>394.99905016032801</c:v>
                </c:pt>
                <c:pt idx="404">
                  <c:v>423.34991359771203</c:v>
                </c:pt>
                <c:pt idx="405">
                  <c:v>567.09373194181944</c:v>
                </c:pt>
                <c:pt idx="406">
                  <c:v>380.20082902455408</c:v>
                </c:pt>
                <c:pt idx="407">
                  <c:v>386.03760908142658</c:v>
                </c:pt>
                <c:pt idx="408">
                  <c:v>348.73799586607851</c:v>
                </c:pt>
                <c:pt idx="409">
                  <c:v>382.83155217744365</c:v>
                </c:pt>
                <c:pt idx="410">
                  <c:v>408.06673695077347</c:v>
                </c:pt>
                <c:pt idx="411">
                  <c:v>382.62420394365387</c:v>
                </c:pt>
                <c:pt idx="412">
                  <c:v>368.37739848287214</c:v>
                </c:pt>
                <c:pt idx="413">
                  <c:v>503.93917608171199</c:v>
                </c:pt>
                <c:pt idx="414">
                  <c:v>364.53260044158861</c:v>
                </c:pt>
                <c:pt idx="415">
                  <c:v>422.50971166842191</c:v>
                </c:pt>
                <c:pt idx="416">
                  <c:v>421.29894520774894</c:v>
                </c:pt>
                <c:pt idx="417">
                  <c:v>368.76802670668349</c:v>
                </c:pt>
                <c:pt idx="418">
                  <c:v>437.76541007030426</c:v>
                </c:pt>
                <c:pt idx="419">
                  <c:v>376.08730362625357</c:v>
                </c:pt>
                <c:pt idx="420">
                  <c:v>428.92253366470425</c:v>
                </c:pt>
                <c:pt idx="421">
                  <c:v>369.18704719642614</c:v>
                </c:pt>
                <c:pt idx="422">
                  <c:v>349.87424383369728</c:v>
                </c:pt>
                <c:pt idx="423">
                  <c:v>442.62819824335196</c:v>
                </c:pt>
                <c:pt idx="424">
                  <c:v>322.79693695251501</c:v>
                </c:pt>
                <c:pt idx="425">
                  <c:v>382.80368673234238</c:v>
                </c:pt>
                <c:pt idx="426">
                  <c:v>391.94246788262728</c:v>
                </c:pt>
                <c:pt idx="427">
                  <c:v>268.59223935480799</c:v>
                </c:pt>
                <c:pt idx="428">
                  <c:v>353.89045086351547</c:v>
                </c:pt>
                <c:pt idx="429">
                  <c:v>346.66425648676181</c:v>
                </c:pt>
                <c:pt idx="430">
                  <c:v>389.78201496942569</c:v>
                </c:pt>
                <c:pt idx="431">
                  <c:v>356.14738054359378</c:v>
                </c:pt>
                <c:pt idx="432">
                  <c:v>364.08863242060369</c:v>
                </c:pt>
                <c:pt idx="433">
                  <c:v>327.25499764804715</c:v>
                </c:pt>
                <c:pt idx="434">
                  <c:v>357.79188643600065</c:v>
                </c:pt>
                <c:pt idx="435">
                  <c:v>334.4772413008593</c:v>
                </c:pt>
                <c:pt idx="436">
                  <c:v>285.93117974337457</c:v>
                </c:pt>
                <c:pt idx="437">
                  <c:v>328.56988555764036</c:v>
                </c:pt>
                <c:pt idx="438">
                  <c:v>391.42100312145425</c:v>
                </c:pt>
                <c:pt idx="439">
                  <c:v>394.02225721445802</c:v>
                </c:pt>
                <c:pt idx="440">
                  <c:v>338.8707848764833</c:v>
                </c:pt>
                <c:pt idx="441">
                  <c:v>370.57419094256426</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268.9366062126611</c:v>
                </c:pt>
                <c:pt idx="463">
                  <c:v>356.87325239449086</c:v>
                </c:pt>
                <c:pt idx="464">
                  <c:v>311.18518101681371</c:v>
                </c:pt>
                <c:pt idx="465">
                  <c:v>318.87548511274764</c:v>
                </c:pt>
                <c:pt idx="466">
                  <c:v>333.01687288775202</c:v>
                </c:pt>
                <c:pt idx="467">
                  <c:v>339.56264801327001</c:v>
                </c:pt>
                <c:pt idx="468">
                  <c:v>250.33196475006125</c:v>
                </c:pt>
                <c:pt idx="469">
                  <c:v>381.45327571386201</c:v>
                </c:pt>
                <c:pt idx="470">
                  <c:v>241.14322848729267</c:v>
                </c:pt>
                <c:pt idx="471">
                  <c:v>291.59611710290739</c:v>
                </c:pt>
                <c:pt idx="472">
                  <c:v>279.32765453059841</c:v>
                </c:pt>
                <c:pt idx="473">
                  <c:v>303.4792634319229</c:v>
                </c:pt>
                <c:pt idx="474">
                  <c:v>235.54507657287755</c:v>
                </c:pt>
                <c:pt idx="475">
                  <c:v>279.48130820022044</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376.54268871461204</c:v>
                </c:pt>
                <c:pt idx="486">
                  <c:v>250.91734410498842</c:v>
                </c:pt>
                <c:pt idx="487">
                  <c:v>308.89297710355731</c:v>
                </c:pt>
                <c:pt idx="488">
                  <c:v>304.07080861018966</c:v>
                </c:pt>
                <c:pt idx="489">
                  <c:v>288.67170378947799</c:v>
                </c:pt>
                <c:pt idx="490">
                  <c:v>221.06478691052041</c:v>
                </c:pt>
                <c:pt idx="491">
                  <c:v>276.077965454788</c:v>
                </c:pt>
                <c:pt idx="492">
                  <c:v>279.51450495618735</c:v>
                </c:pt>
                <c:pt idx="493">
                  <c:v>281.54137023840963</c:v>
                </c:pt>
                <c:pt idx="494">
                  <c:v>331.69468558387717</c:v>
                </c:pt>
                <c:pt idx="495">
                  <c:v>289.7138400195899</c:v>
                </c:pt>
                <c:pt idx="496">
                  <c:v>333.73502819519899</c:v>
                </c:pt>
                <c:pt idx="497">
                  <c:v>261.8715558425011</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206.97656080310574</c:v>
                </c:pt>
                <c:pt idx="506">
                  <c:v>271.65354194671681</c:v>
                </c:pt>
                <c:pt idx="507">
                  <c:v>226.32147039191241</c:v>
                </c:pt>
                <c:pt idx="508">
                  <c:v>264.57627571870393</c:v>
                </c:pt>
                <c:pt idx="509">
                  <c:v>278.02168143708127</c:v>
                </c:pt>
                <c:pt idx="510">
                  <c:v>245.13245729155582</c:v>
                </c:pt>
                <c:pt idx="511">
                  <c:v>266.25052204310464</c:v>
                </c:pt>
                <c:pt idx="512">
                  <c:v>275.189914715111</c:v>
                </c:pt>
                <c:pt idx="513">
                  <c:v>251.16649564885032</c:v>
                </c:pt>
                <c:pt idx="514">
                  <c:v>241.90263655052527</c:v>
                </c:pt>
                <c:pt idx="515">
                  <c:v>273.20106871648369</c:v>
                </c:pt>
                <c:pt idx="516">
                  <c:v>249.23950550199635</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195.6670439516804</c:v>
                </c:pt>
                <c:pt idx="525">
                  <c:v>223.35287732560735</c:v>
                </c:pt>
                <c:pt idx="526">
                  <c:v>237.00104056976039</c:v>
                </c:pt>
                <c:pt idx="527">
                  <c:v>210.93354623400822</c:v>
                </c:pt>
                <c:pt idx="528">
                  <c:v>303.76339875056669</c:v>
                </c:pt>
                <c:pt idx="529">
                  <c:v>241.40741351258245</c:v>
                </c:pt>
                <c:pt idx="530">
                  <c:v>225.45380822379835</c:v>
                </c:pt>
                <c:pt idx="531">
                  <c:v>253.9748082900071</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207.80969026185878</c:v>
                </c:pt>
                <c:pt idx="540">
                  <c:v>259.19706054984772</c:v>
                </c:pt>
                <c:pt idx="541">
                  <c:v>231.34031067172208</c:v>
                </c:pt>
                <c:pt idx="542">
                  <c:v>227.14170708986612</c:v>
                </c:pt>
                <c:pt idx="543">
                  <c:v>214.03996898353608</c:v>
                </c:pt>
                <c:pt idx="544">
                  <c:v>252.38468489523947</c:v>
                </c:pt>
                <c:pt idx="545">
                  <c:v>246.60308271615216</c:v>
                </c:pt>
                <c:pt idx="546">
                  <c:v>238.65972138941183</c:v>
                </c:pt>
                <c:pt idx="547">
                  <c:v>247.85745753128685</c:v>
                </c:pt>
                <c:pt idx="548">
                  <c:v>227.51059030522987</c:v>
                </c:pt>
                <c:pt idx="549">
                  <c:v>231.62287881620847</c:v>
                </c:pt>
                <c:pt idx="550">
                  <c:v>214.67744032119896</c:v>
                </c:pt>
                <c:pt idx="551">
                  <c:v>260.52533659607064</c:v>
                </c:pt>
                <c:pt idx="552">
                  <c:v>217.15174736443822</c:v>
                </c:pt>
                <c:pt idx="553">
                  <c:v>200.14859666838132</c:v>
                </c:pt>
                <c:pt idx="554">
                  <c:v>218.3485817996453</c:v>
                </c:pt>
                <c:pt idx="555">
                  <c:v>260.4124743299547</c:v>
                </c:pt>
                <c:pt idx="556">
                  <c:v>191.21619325016209</c:v>
                </c:pt>
                <c:pt idx="557">
                  <c:v>175.00935259941079</c:v>
                </c:pt>
                <c:pt idx="558">
                  <c:v>197.48310900835898</c:v>
                </c:pt>
                <c:pt idx="559">
                  <c:v>176.36374616338202</c:v>
                </c:pt>
                <c:pt idx="560">
                  <c:v>195.52327152831657</c:v>
                </c:pt>
                <c:pt idx="561">
                  <c:v>247.52772034927006</c:v>
                </c:pt>
                <c:pt idx="562">
                  <c:v>179.43009897131421</c:v>
                </c:pt>
                <c:pt idx="563">
                  <c:v>191.59821415391141</c:v>
                </c:pt>
                <c:pt idx="564">
                  <c:v>180.90179348792427</c:v>
                </c:pt>
                <c:pt idx="565">
                  <c:v>167.9705084870188</c:v>
                </c:pt>
                <c:pt idx="566">
                  <c:v>224.93330246806013</c:v>
                </c:pt>
                <c:pt idx="567">
                  <c:v>174.98330694855647</c:v>
                </c:pt>
                <c:pt idx="568">
                  <c:v>199.84313802491178</c:v>
                </c:pt>
                <c:pt idx="569">
                  <c:v>210.32267022174938</c:v>
                </c:pt>
                <c:pt idx="570">
                  <c:v>186.5128582618039</c:v>
                </c:pt>
                <c:pt idx="571">
                  <c:v>174.01026129281385</c:v>
                </c:pt>
                <c:pt idx="572">
                  <c:v>248.23523533951499</c:v>
                </c:pt>
                <c:pt idx="573">
                  <c:v>200.16582606965954</c:v>
                </c:pt>
                <c:pt idx="574">
                  <c:v>190.79799600914032</c:v>
                </c:pt>
                <c:pt idx="575">
                  <c:v>164.43261347398447</c:v>
                </c:pt>
                <c:pt idx="576">
                  <c:v>174.89882386410014</c:v>
                </c:pt>
                <c:pt idx="577">
                  <c:v>171.62624203032021</c:v>
                </c:pt>
                <c:pt idx="578">
                  <c:v>172.18427542366823</c:v>
                </c:pt>
                <c:pt idx="579">
                  <c:v>180.86780280483967</c:v>
                </c:pt>
                <c:pt idx="580">
                  <c:v>197.96433330387683</c:v>
                </c:pt>
                <c:pt idx="581">
                  <c:v>187.83182931541756</c:v>
                </c:pt>
                <c:pt idx="582">
                  <c:v>189.53054379890511</c:v>
                </c:pt>
                <c:pt idx="583">
                  <c:v>193.97994224383493</c:v>
                </c:pt>
                <c:pt idx="584">
                  <c:v>203.11595269474918</c:v>
                </c:pt>
                <c:pt idx="585">
                  <c:v>210.51166795872746</c:v>
                </c:pt>
                <c:pt idx="586">
                  <c:v>168.76533427967792</c:v>
                </c:pt>
                <c:pt idx="587">
                  <c:v>212.28163091912123</c:v>
                </c:pt>
                <c:pt idx="588">
                  <c:v>195.58304078539967</c:v>
                </c:pt>
                <c:pt idx="589">
                  <c:v>212.04168552951822</c:v>
                </c:pt>
                <c:pt idx="590">
                  <c:v>190.19105521132613</c:v>
                </c:pt>
                <c:pt idx="591">
                  <c:v>232.71579073242012</c:v>
                </c:pt>
                <c:pt idx="592">
                  <c:v>165.71625461695663</c:v>
                </c:pt>
                <c:pt idx="593">
                  <c:v>212.26659173869353</c:v>
                </c:pt>
                <c:pt idx="594">
                  <c:v>210.00219784985265</c:v>
                </c:pt>
                <c:pt idx="595">
                  <c:v>211.43199485843351</c:v>
                </c:pt>
                <c:pt idx="596">
                  <c:v>154.39815339569844</c:v>
                </c:pt>
                <c:pt idx="597">
                  <c:v>165.51052535598581</c:v>
                </c:pt>
                <c:pt idx="598">
                  <c:v>174.35148109742906</c:v>
                </c:pt>
                <c:pt idx="599">
                  <c:v>181.81309844881798</c:v>
                </c:pt>
                <c:pt idx="600">
                  <c:v>203.60969829962778</c:v>
                </c:pt>
                <c:pt idx="601">
                  <c:v>229.67415063982759</c:v>
                </c:pt>
                <c:pt idx="602">
                  <c:v>200.68719726864666</c:v>
                </c:pt>
                <c:pt idx="603">
                  <c:v>194.81652422373318</c:v>
                </c:pt>
                <c:pt idx="604">
                  <c:v>195.93378475617894</c:v>
                </c:pt>
                <c:pt idx="605">
                  <c:v>133.815317896755</c:v>
                </c:pt>
                <c:pt idx="606">
                  <c:v>188.35773998510692</c:v>
                </c:pt>
                <c:pt idx="607">
                  <c:v>140.76513042148969</c:v>
                </c:pt>
                <c:pt idx="608">
                  <c:v>179.0049461630208</c:v>
                </c:pt>
                <c:pt idx="609">
                  <c:v>165.87442290882521</c:v>
                </c:pt>
                <c:pt idx="610">
                  <c:v>148.35262317619041</c:v>
                </c:pt>
                <c:pt idx="611">
                  <c:v>181.30801630339886</c:v>
                </c:pt>
                <c:pt idx="612">
                  <c:v>182.99589418489018</c:v>
                </c:pt>
                <c:pt idx="613">
                  <c:v>169.38608568034459</c:v>
                </c:pt>
                <c:pt idx="614">
                  <c:v>182.53442442692818</c:v>
                </c:pt>
                <c:pt idx="615">
                  <c:v>172.62240624512864</c:v>
                </c:pt>
                <c:pt idx="616">
                  <c:v>180.35133414787549</c:v>
                </c:pt>
                <c:pt idx="617">
                  <c:v>196.73703269569666</c:v>
                </c:pt>
                <c:pt idx="618">
                  <c:v>181.53104404654738</c:v>
                </c:pt>
                <c:pt idx="619">
                  <c:v>210.95944455193191</c:v>
                </c:pt>
                <c:pt idx="620">
                  <c:v>198.74833001031621</c:v>
                </c:pt>
                <c:pt idx="621">
                  <c:v>201.78654323976588</c:v>
                </c:pt>
                <c:pt idx="622">
                  <c:v>193.13959090228462</c:v>
                </c:pt>
                <c:pt idx="623">
                  <c:v>152.27750124417591</c:v>
                </c:pt>
                <c:pt idx="624">
                  <c:v>201.54278635104367</c:v>
                </c:pt>
                <c:pt idx="625">
                  <c:v>163.43927389630176</c:v>
                </c:pt>
                <c:pt idx="626">
                  <c:v>167.69816641309529</c:v>
                </c:pt>
                <c:pt idx="627">
                  <c:v>141.24929227844743</c:v>
                </c:pt>
                <c:pt idx="628">
                  <c:v>172.1518582780665</c:v>
                </c:pt>
                <c:pt idx="629">
                  <c:v>163.64380321986212</c:v>
                </c:pt>
                <c:pt idx="630">
                  <c:v>216.59396441455192</c:v>
                </c:pt>
                <c:pt idx="631">
                  <c:v>159.95202214343087</c:v>
                </c:pt>
                <c:pt idx="632">
                  <c:v>174.36449545336401</c:v>
                </c:pt>
                <c:pt idx="633">
                  <c:v>183.22120080774016</c:v>
                </c:pt>
                <c:pt idx="634">
                  <c:v>160.29712066374535</c:v>
                </c:pt>
                <c:pt idx="635">
                  <c:v>192.99338897592187</c:v>
                </c:pt>
                <c:pt idx="636">
                  <c:v>178.16821279878971</c:v>
                </c:pt>
                <c:pt idx="637">
                  <c:v>191.2879900065</c:v>
                </c:pt>
                <c:pt idx="638">
                  <c:v>171.7133510709605</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170.98779880345057</c:v>
                </c:pt>
                <c:pt idx="647">
                  <c:v>173.00411420504338</c:v>
                </c:pt>
                <c:pt idx="648">
                  <c:v>157.6939134658561</c:v>
                </c:pt>
                <c:pt idx="649">
                  <c:v>157.08888249916356</c:v>
                </c:pt>
                <c:pt idx="650">
                  <c:v>165.99245206459346</c:v>
                </c:pt>
                <c:pt idx="651">
                  <c:v>150.06593813765781</c:v>
                </c:pt>
                <c:pt idx="652">
                  <c:v>170.03207620869028</c:v>
                </c:pt>
                <c:pt idx="653">
                  <c:v>173.65188405862423</c:v>
                </c:pt>
                <c:pt idx="654">
                  <c:v>135.39677768123281</c:v>
                </c:pt>
                <c:pt idx="655">
                  <c:v>126.57420896764613</c:v>
                </c:pt>
                <c:pt idx="656">
                  <c:v>147.11748633105805</c:v>
                </c:pt>
                <c:pt idx="657">
                  <c:v>153.71408917986363</c:v>
                </c:pt>
                <c:pt idx="658">
                  <c:v>140.18230369529184</c:v>
                </c:pt>
                <c:pt idx="659">
                  <c:v>154.66889559761466</c:v>
                </c:pt>
                <c:pt idx="660">
                  <c:v>146.02955105130405</c:v>
                </c:pt>
                <c:pt idx="661">
                  <c:v>176.68177719123238</c:v>
                </c:pt>
                <c:pt idx="662">
                  <c:v>151.87516859636037</c:v>
                </c:pt>
                <c:pt idx="663">
                  <c:v>149.61202383234354</c:v>
                </c:pt>
                <c:pt idx="664">
                  <c:v>145.57334091290463</c:v>
                </c:pt>
                <c:pt idx="665">
                  <c:v>147.40406452982597</c:v>
                </c:pt>
                <c:pt idx="666">
                  <c:v>165.04569983614772</c:v>
                </c:pt>
                <c:pt idx="667">
                  <c:v>160.92407767394602</c:v>
                </c:pt>
                <c:pt idx="668">
                  <c:v>142.47193239099568</c:v>
                </c:pt>
                <c:pt idx="669">
                  <c:v>113.08026024313082</c:v>
                </c:pt>
                <c:pt idx="670">
                  <c:v>143.45080513620366</c:v>
                </c:pt>
                <c:pt idx="671">
                  <c:v>153.68410103171522</c:v>
                </c:pt>
                <c:pt idx="672">
                  <c:v>163.41506272368571</c:v>
                </c:pt>
                <c:pt idx="673">
                  <c:v>165.680058225213</c:v>
                </c:pt>
                <c:pt idx="674">
                  <c:v>148.52271430062359</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127.29396694700084</c:v>
                </c:pt>
                <c:pt idx="683">
                  <c:v>125.59111213286931</c:v>
                </c:pt>
                <c:pt idx="684">
                  <c:v>150.52808782655666</c:v>
                </c:pt>
                <c:pt idx="685">
                  <c:v>140.22964254110937</c:v>
                </c:pt>
                <c:pt idx="686">
                  <c:v>144.64990837642671</c:v>
                </c:pt>
                <c:pt idx="687">
                  <c:v>141.78697989562201</c:v>
                </c:pt>
                <c:pt idx="688">
                  <c:v>130.27529835245866</c:v>
                </c:pt>
                <c:pt idx="689">
                  <c:v>156.34853809979748</c:v>
                </c:pt>
                <c:pt idx="690">
                  <c:v>130.81521144642014</c:v>
                </c:pt>
                <c:pt idx="691">
                  <c:v>171.3444868940044</c:v>
                </c:pt>
                <c:pt idx="692">
                  <c:v>152.45470418816845</c:v>
                </c:pt>
                <c:pt idx="693">
                  <c:v>146.45849141414604</c:v>
                </c:pt>
                <c:pt idx="694">
                  <c:v>133.60075247693212</c:v>
                </c:pt>
                <c:pt idx="695">
                  <c:v>106.27828145716612</c:v>
                </c:pt>
                <c:pt idx="696">
                  <c:v>107.03708730736007</c:v>
                </c:pt>
                <c:pt idx="697">
                  <c:v>132.3924159963106</c:v>
                </c:pt>
                <c:pt idx="698">
                  <c:v>156.26622630603694</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140.25161039916571</c:v>
                </c:pt>
                <c:pt idx="707">
                  <c:v>170.52439764759259</c:v>
                </c:pt>
                <c:pt idx="708">
                  <c:v>117.28202377202385</c:v>
                </c:pt>
                <c:pt idx="709">
                  <c:v>111.87643762342468</c:v>
                </c:pt>
                <c:pt idx="710">
                  <c:v>138.25967680653645</c:v>
                </c:pt>
                <c:pt idx="711">
                  <c:v>113.55194133608958</c:v>
                </c:pt>
                <c:pt idx="712">
                  <c:v>113.73800170234354</c:v>
                </c:pt>
                <c:pt idx="713">
                  <c:v>103.81250233115129</c:v>
                </c:pt>
                <c:pt idx="714">
                  <c:v>121.10701371797592</c:v>
                </c:pt>
                <c:pt idx="715">
                  <c:v>134.15247734485996</c:v>
                </c:pt>
                <c:pt idx="716">
                  <c:v>107.85001194994642</c:v>
                </c:pt>
                <c:pt idx="717">
                  <c:v>151.74468922950513</c:v>
                </c:pt>
                <c:pt idx="718">
                  <c:v>154.34466996669005</c:v>
                </c:pt>
                <c:pt idx="719">
                  <c:v>122.7402258863159</c:v>
                </c:pt>
                <c:pt idx="720">
                  <c:v>144.45669046784278</c:v>
                </c:pt>
                <c:pt idx="721">
                  <c:v>133.6231188519566</c:v>
                </c:pt>
                <c:pt idx="722">
                  <c:v>115.88961449534206</c:v>
                </c:pt>
                <c:pt idx="723">
                  <c:v>149.08182018610361</c:v>
                </c:pt>
                <c:pt idx="724">
                  <c:v>119.95260185627635</c:v>
                </c:pt>
                <c:pt idx="725">
                  <c:v>141.97972110514431</c:v>
                </c:pt>
                <c:pt idx="726">
                  <c:v>121.34697680366625</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140.07942669584727</c:v>
                </c:pt>
                <c:pt idx="742">
                  <c:v>126.29165250841109</c:v>
                </c:pt>
                <c:pt idx="743">
                  <c:v>115.04656938537418</c:v>
                </c:pt>
                <c:pt idx="744">
                  <c:v>106.50398356550961</c:v>
                </c:pt>
                <c:pt idx="745">
                  <c:v>119.98181816680165</c:v>
                </c:pt>
                <c:pt idx="746">
                  <c:v>114.81034123867305</c:v>
                </c:pt>
                <c:pt idx="747">
                  <c:v>108.37573857103781</c:v>
                </c:pt>
                <c:pt idx="748">
                  <c:v>119.6526298719609</c:v>
                </c:pt>
                <c:pt idx="749">
                  <c:v>120.62500071330398</c:v>
                </c:pt>
                <c:pt idx="750">
                  <c:v>118.84800463230879</c:v>
                </c:pt>
                <c:pt idx="751">
                  <c:v>108.94812955580745</c:v>
                </c:pt>
                <c:pt idx="752">
                  <c:v>112.24729924109249</c:v>
                </c:pt>
                <c:pt idx="753">
                  <c:v>124.71006114582769</c:v>
                </c:pt>
                <c:pt idx="754">
                  <c:v>129.59621499820602</c:v>
                </c:pt>
                <c:pt idx="755">
                  <c:v>136.87265795215873</c:v>
                </c:pt>
                <c:pt idx="756">
                  <c:v>118.68246344408769</c:v>
                </c:pt>
                <c:pt idx="757">
                  <c:v>108.60817359435345</c:v>
                </c:pt>
                <c:pt idx="758">
                  <c:v>120.67571533782441</c:v>
                </c:pt>
                <c:pt idx="759">
                  <c:v>104.00481258595458</c:v>
                </c:pt>
                <c:pt idx="760">
                  <c:v>106.85823782953933</c:v>
                </c:pt>
                <c:pt idx="761">
                  <c:v>105.52834163160954</c:v>
                </c:pt>
                <c:pt idx="762">
                  <c:v>110.46828443699776</c:v>
                </c:pt>
                <c:pt idx="763">
                  <c:v>104.88965974059091</c:v>
                </c:pt>
                <c:pt idx="764">
                  <c:v>111.74245275471381</c:v>
                </c:pt>
                <c:pt idx="765">
                  <c:v>120.78627904123402</c:v>
                </c:pt>
                <c:pt idx="766">
                  <c:v>125.04797407326889</c:v>
                </c:pt>
                <c:pt idx="767">
                  <c:v>114.99272626703599</c:v>
                </c:pt>
                <c:pt idx="768">
                  <c:v>105.45662079974934</c:v>
                </c:pt>
                <c:pt idx="769">
                  <c:v>107.65764583807015</c:v>
                </c:pt>
                <c:pt idx="770">
                  <c:v>112.4239763168702</c:v>
                </c:pt>
                <c:pt idx="771">
                  <c:v>101.55752200619229</c:v>
                </c:pt>
                <c:pt idx="772">
                  <c:v>126.60598936322315</c:v>
                </c:pt>
                <c:pt idx="773">
                  <c:v>103.84268253740939</c:v>
                </c:pt>
                <c:pt idx="774">
                  <c:v>118.17084464076544</c:v>
                </c:pt>
                <c:pt idx="775">
                  <c:v>106.74604121032729</c:v>
                </c:pt>
                <c:pt idx="776">
                  <c:v>85.395375088110811</c:v>
                </c:pt>
                <c:pt idx="777">
                  <c:v>111.9906766153925</c:v>
                </c:pt>
                <c:pt idx="778">
                  <c:v>99.945051220405787</c:v>
                </c:pt>
                <c:pt idx="779">
                  <c:v>117.76829705210295</c:v>
                </c:pt>
                <c:pt idx="780">
                  <c:v>106.18373270657885</c:v>
                </c:pt>
                <c:pt idx="781">
                  <c:v>128.97765966771419</c:v>
                </c:pt>
                <c:pt idx="782">
                  <c:v>115.52987961520552</c:v>
                </c:pt>
                <c:pt idx="783">
                  <c:v>114.56534322895617</c:v>
                </c:pt>
                <c:pt idx="784">
                  <c:v>98.487836013425678</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96.371579435489494</c:v>
                </c:pt>
                <c:pt idx="799">
                  <c:v>92.518656271250066</c:v>
                </c:pt>
                <c:pt idx="800">
                  <c:v>84.47121083889111</c:v>
                </c:pt>
                <c:pt idx="801">
                  <c:v>109.39636687404401</c:v>
                </c:pt>
                <c:pt idx="802">
                  <c:v>102.15994083007499</c:v>
                </c:pt>
                <c:pt idx="803">
                  <c:v>95.879795720008318</c:v>
                </c:pt>
                <c:pt idx="804">
                  <c:v>117.88659073271815</c:v>
                </c:pt>
                <c:pt idx="805">
                  <c:v>91.409876937032678</c:v>
                </c:pt>
                <c:pt idx="806">
                  <c:v>109.52938203104014</c:v>
                </c:pt>
                <c:pt idx="807">
                  <c:v>114.3321491481373</c:v>
                </c:pt>
                <c:pt idx="808">
                  <c:v>96.223984757634071</c:v>
                </c:pt>
                <c:pt idx="809">
                  <c:v>107.28013059351105</c:v>
                </c:pt>
                <c:pt idx="810">
                  <c:v>99.77547662607077</c:v>
                </c:pt>
                <c:pt idx="811">
                  <c:v>112.75315048022553</c:v>
                </c:pt>
                <c:pt idx="812">
                  <c:v>101.09290987631694</c:v>
                </c:pt>
                <c:pt idx="813">
                  <c:v>117.53457450550233</c:v>
                </c:pt>
                <c:pt idx="814">
                  <c:v>100.90287839787536</c:v>
                </c:pt>
                <c:pt idx="815">
                  <c:v>84.829862191942851</c:v>
                </c:pt>
                <c:pt idx="816">
                  <c:v>82.602850133868188</c:v>
                </c:pt>
                <c:pt idx="817">
                  <c:v>111.05753281264543</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108.43124491126873</c:v>
                </c:pt>
                <c:pt idx="827">
                  <c:v>100.35213712548486</c:v>
                </c:pt>
                <c:pt idx="828">
                  <c:v>101.6912748579123</c:v>
                </c:pt>
                <c:pt idx="829">
                  <c:v>108.17171702066508</c:v>
                </c:pt>
                <c:pt idx="830">
                  <c:v>99.615063290950673</c:v>
                </c:pt>
                <c:pt idx="831">
                  <c:v>81.273303822872649</c:v>
                </c:pt>
                <c:pt idx="832">
                  <c:v>89.414963821210392</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102.04752445210767</c:v>
                </c:pt>
                <c:pt idx="841">
                  <c:v>89.345601918576989</c:v>
                </c:pt>
                <c:pt idx="842">
                  <c:v>104.18626841685372</c:v>
                </c:pt>
                <c:pt idx="843">
                  <c:v>75.937339019469249</c:v>
                </c:pt>
                <c:pt idx="844">
                  <c:v>92.876730190078689</c:v>
                </c:pt>
                <c:pt idx="845">
                  <c:v>111.97000550931946</c:v>
                </c:pt>
                <c:pt idx="846">
                  <c:v>93.036788686125519</c:v>
                </c:pt>
                <c:pt idx="847">
                  <c:v>89.503660979918706</c:v>
                </c:pt>
                <c:pt idx="848">
                  <c:v>92.687721960557781</c:v>
                </c:pt>
                <c:pt idx="849">
                  <c:v>71.545569731663292</c:v>
                </c:pt>
                <c:pt idx="850">
                  <c:v>98.780030112722926</c:v>
                </c:pt>
                <c:pt idx="851">
                  <c:v>89.309352308905858</c:v>
                </c:pt>
                <c:pt idx="852">
                  <c:v>96.105684374738118</c:v>
                </c:pt>
                <c:pt idx="853">
                  <c:v>98.94501284131303</c:v>
                </c:pt>
                <c:pt idx="854">
                  <c:v>80.465615051038895</c:v>
                </c:pt>
                <c:pt idx="855">
                  <c:v>105.56013644127859</c:v>
                </c:pt>
                <c:pt idx="856">
                  <c:v>100.16176952959657</c:v>
                </c:pt>
                <c:pt idx="857">
                  <c:v>94.812700152042396</c:v>
                </c:pt>
                <c:pt idx="858">
                  <c:v>103.63593460797145</c:v>
                </c:pt>
                <c:pt idx="859">
                  <c:v>81.417697021383105</c:v>
                </c:pt>
                <c:pt idx="860">
                  <c:v>104.60834728917158</c:v>
                </c:pt>
                <c:pt idx="861">
                  <c:v>78.773130665294516</c:v>
                </c:pt>
                <c:pt idx="862">
                  <c:v>96.918089434676546</c:v>
                </c:pt>
                <c:pt idx="863">
                  <c:v>103.0903776726758</c:v>
                </c:pt>
                <c:pt idx="864">
                  <c:v>84.446696831980603</c:v>
                </c:pt>
                <c:pt idx="865">
                  <c:v>87.667800753632918</c:v>
                </c:pt>
                <c:pt idx="866">
                  <c:v>106.17534851340416</c:v>
                </c:pt>
                <c:pt idx="867">
                  <c:v>93.473396955788488</c:v>
                </c:pt>
                <c:pt idx="868">
                  <c:v>100.12449589026585</c:v>
                </c:pt>
                <c:pt idx="869">
                  <c:v>95.666394112956951</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81.542623625350558</c:v>
                </c:pt>
                <c:pt idx="880">
                  <c:v>106.98208673655722</c:v>
                </c:pt>
                <c:pt idx="881">
                  <c:v>89.573878801656051</c:v>
                </c:pt>
                <c:pt idx="882">
                  <c:v>80.833735592079549</c:v>
                </c:pt>
                <c:pt idx="883">
                  <c:v>74.223480580512074</c:v>
                </c:pt>
                <c:pt idx="884">
                  <c:v>88.579409307359342</c:v>
                </c:pt>
                <c:pt idx="885">
                  <c:v>88.255215519476579</c:v>
                </c:pt>
                <c:pt idx="886">
                  <c:v>82.872455896919817</c:v>
                </c:pt>
                <c:pt idx="887">
                  <c:v>91.881056165883678</c:v>
                </c:pt>
                <c:pt idx="888">
                  <c:v>82.963021428728126</c:v>
                </c:pt>
                <c:pt idx="889">
                  <c:v>94.202943270828513</c:v>
                </c:pt>
                <c:pt idx="890">
                  <c:v>93.957746609971025</c:v>
                </c:pt>
                <c:pt idx="891">
                  <c:v>90.315556714218403</c:v>
                </c:pt>
                <c:pt idx="892">
                  <c:v>83.7983425069242</c:v>
                </c:pt>
                <c:pt idx="893">
                  <c:v>89.987992364580919</c:v>
                </c:pt>
                <c:pt idx="894">
                  <c:v>105.74555924926246</c:v>
                </c:pt>
                <c:pt idx="895">
                  <c:v>97.963979840415774</c:v>
                </c:pt>
                <c:pt idx="896">
                  <c:v>88.129842096270579</c:v>
                </c:pt>
                <c:pt idx="897">
                  <c:v>83.354760490622041</c:v>
                </c:pt>
                <c:pt idx="898">
                  <c:v>72.15129214758224</c:v>
                </c:pt>
                <c:pt idx="899">
                  <c:v>82.841673339394546</c:v>
                </c:pt>
                <c:pt idx="900">
                  <c:v>82.469737437832109</c:v>
                </c:pt>
                <c:pt idx="901">
                  <c:v>76.886455500660958</c:v>
                </c:pt>
                <c:pt idx="902">
                  <c:v>98.157774582897119</c:v>
                </c:pt>
                <c:pt idx="903">
                  <c:v>69.315606011411688</c:v>
                </c:pt>
                <c:pt idx="904">
                  <c:v>80.623126526427399</c:v>
                </c:pt>
                <c:pt idx="905">
                  <c:v>65.959248497550249</c:v>
                </c:pt>
                <c:pt idx="906">
                  <c:v>73.552768412173648</c:v>
                </c:pt>
                <c:pt idx="907">
                  <c:v>84.454720732898139</c:v>
                </c:pt>
                <c:pt idx="908">
                  <c:v>81.202743712998114</c:v>
                </c:pt>
                <c:pt idx="909">
                  <c:v>93.421900874286408</c:v>
                </c:pt>
                <c:pt idx="910">
                  <c:v>70.921073702223879</c:v>
                </c:pt>
                <c:pt idx="911">
                  <c:v>84.363055728842497</c:v>
                </c:pt>
                <c:pt idx="912">
                  <c:v>89.849991950261412</c:v>
                </c:pt>
                <c:pt idx="913">
                  <c:v>64.3154264992489</c:v>
                </c:pt>
                <c:pt idx="914">
                  <c:v>73.198336117395201</c:v>
                </c:pt>
                <c:pt idx="915">
                  <c:v>92.580438329892559</c:v>
                </c:pt>
                <c:pt idx="916">
                  <c:v>81.024294291228927</c:v>
                </c:pt>
                <c:pt idx="917">
                  <c:v>77.628995199001324</c:v>
                </c:pt>
                <c:pt idx="918">
                  <c:v>87.460515872475341</c:v>
                </c:pt>
                <c:pt idx="919">
                  <c:v>70.179912018220094</c:v>
                </c:pt>
                <c:pt idx="920">
                  <c:v>87.886471769845272</c:v>
                </c:pt>
                <c:pt idx="921">
                  <c:v>81.793731210622795</c:v>
                </c:pt>
                <c:pt idx="922">
                  <c:v>97.311431730888529</c:v>
                </c:pt>
                <c:pt idx="923">
                  <c:v>79.629721652911158</c:v>
                </c:pt>
                <c:pt idx="924">
                  <c:v>83.643798469507161</c:v>
                </c:pt>
                <c:pt idx="925">
                  <c:v>70.361144188575892</c:v>
                </c:pt>
                <c:pt idx="926">
                  <c:v>73.914814777416822</c:v>
                </c:pt>
                <c:pt idx="927">
                  <c:v>83.131717253150654</c:v>
                </c:pt>
                <c:pt idx="928">
                  <c:v>84.190608062252579</c:v>
                </c:pt>
                <c:pt idx="929">
                  <c:v>88.904812990422982</c:v>
                </c:pt>
                <c:pt idx="930">
                  <c:v>72.043059843966986</c:v>
                </c:pt>
                <c:pt idx="931">
                  <c:v>76.727229794643847</c:v>
                </c:pt>
                <c:pt idx="932">
                  <c:v>83.316578814285805</c:v>
                </c:pt>
                <c:pt idx="933">
                  <c:v>84.881994667259846</c:v>
                </c:pt>
                <c:pt idx="934">
                  <c:v>75.110008323484152</c:v>
                </c:pt>
                <c:pt idx="935">
                  <c:v>67.348608309744279</c:v>
                </c:pt>
                <c:pt idx="936">
                  <c:v>73.459205450444841</c:v>
                </c:pt>
                <c:pt idx="937">
                  <c:v>83.495647750797986</c:v>
                </c:pt>
                <c:pt idx="938">
                  <c:v>73.291457841297657</c:v>
                </c:pt>
                <c:pt idx="939">
                  <c:v>81.634969440076148</c:v>
                </c:pt>
                <c:pt idx="940">
                  <c:v>88.987477396969084</c:v>
                </c:pt>
                <c:pt idx="941">
                  <c:v>102.15534629054899</c:v>
                </c:pt>
                <c:pt idx="942">
                  <c:v>72.89651317932919</c:v>
                </c:pt>
                <c:pt idx="943">
                  <c:v>74.054901450252203</c:v>
                </c:pt>
                <c:pt idx="944">
                  <c:v>65.910158180018527</c:v>
                </c:pt>
                <c:pt idx="945">
                  <c:v>73.615588839195198</c:v>
                </c:pt>
                <c:pt idx="946">
                  <c:v>63.468511639270183</c:v>
                </c:pt>
                <c:pt idx="947">
                  <c:v>75.037641335677847</c:v>
                </c:pt>
                <c:pt idx="948">
                  <c:v>65.176335483680816</c:v>
                </c:pt>
                <c:pt idx="949">
                  <c:v>84.075869403181059</c:v>
                </c:pt>
                <c:pt idx="950">
                  <c:v>80.390283736799148</c:v>
                </c:pt>
                <c:pt idx="951">
                  <c:v>73.935217267869177</c:v>
                </c:pt>
                <c:pt idx="952">
                  <c:v>84.307558929670563</c:v>
                </c:pt>
                <c:pt idx="953">
                  <c:v>78.829079896071335</c:v>
                </c:pt>
                <c:pt idx="954">
                  <c:v>83.577833020655689</c:v>
                </c:pt>
                <c:pt idx="955">
                  <c:v>80.739668182952684</c:v>
                </c:pt>
                <c:pt idx="956">
                  <c:v>70.446921404706345</c:v>
                </c:pt>
                <c:pt idx="957">
                  <c:v>76.810700658640101</c:v>
                </c:pt>
                <c:pt idx="958">
                  <c:v>75.944827554763734</c:v>
                </c:pt>
                <c:pt idx="959">
                  <c:v>63.289870048932009</c:v>
                </c:pt>
                <c:pt idx="960">
                  <c:v>74.684594053520328</c:v>
                </c:pt>
                <c:pt idx="961">
                  <c:v>62.275077293925968</c:v>
                </c:pt>
                <c:pt idx="962">
                  <c:v>83.34074674906654</c:v>
                </c:pt>
                <c:pt idx="963">
                  <c:v>67.7617204025224</c:v>
                </c:pt>
                <c:pt idx="964">
                  <c:v>65.446227974352581</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73.01743871242418</c:v>
                </c:pt>
                <c:pt idx="973">
                  <c:v>60.232869543642998</c:v>
                </c:pt>
                <c:pt idx="974">
                  <c:v>53.523055312101832</c:v>
                </c:pt>
                <c:pt idx="975">
                  <c:v>73.736846742672313</c:v>
                </c:pt>
                <c:pt idx="976">
                  <c:v>74.205688826899134</c:v>
                </c:pt>
                <c:pt idx="977">
                  <c:v>62.095762307129867</c:v>
                </c:pt>
                <c:pt idx="978">
                  <c:v>60.63717812247522</c:v>
                </c:pt>
                <c:pt idx="979">
                  <c:v>67.200111865224244</c:v>
                </c:pt>
                <c:pt idx="980">
                  <c:v>72.736944162466358</c:v>
                </c:pt>
                <c:pt idx="981">
                  <c:v>81.635720721056558</c:v>
                </c:pt>
                <c:pt idx="982">
                  <c:v>54.223753996005335</c:v>
                </c:pt>
                <c:pt idx="983">
                  <c:v>65.760420366874655</c:v>
                </c:pt>
                <c:pt idx="984">
                  <c:v>59.16247206079673</c:v>
                </c:pt>
                <c:pt idx="985">
                  <c:v>65.106659305967426</c:v>
                </c:pt>
                <c:pt idx="986">
                  <c:v>77.222025521232993</c:v>
                </c:pt>
                <c:pt idx="987">
                  <c:v>68.562066750522959</c:v>
                </c:pt>
                <c:pt idx="988">
                  <c:v>94.506933312539616</c:v>
                </c:pt>
                <c:pt idx="989">
                  <c:v>61.916681941854371</c:v>
                </c:pt>
                <c:pt idx="990">
                  <c:v>65.621736413160804</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62.365897195306324</c:v>
                </c:pt>
                <c:pt idx="1001">
                  <c:v>91.260193375697327</c:v>
                </c:pt>
                <c:pt idx="1002">
                  <c:v>60.101772037709431</c:v>
                </c:pt>
                <c:pt idx="1003">
                  <c:v>66.512892286846608</c:v>
                </c:pt>
                <c:pt idx="1004">
                  <c:v>69.218425301271267</c:v>
                </c:pt>
                <c:pt idx="1005">
                  <c:v>74.219151254856456</c:v>
                </c:pt>
                <c:pt idx="1006">
                  <c:v>71.924798365304454</c:v>
                </c:pt>
                <c:pt idx="1007">
                  <c:v>73.378694056916714</c:v>
                </c:pt>
                <c:pt idx="1008">
                  <c:v>71.8672208883102</c:v>
                </c:pt>
                <c:pt idx="1009">
                  <c:v>64.666897037830864</c:v>
                </c:pt>
                <c:pt idx="1010">
                  <c:v>63.079585940119316</c:v>
                </c:pt>
                <c:pt idx="1011">
                  <c:v>62.937279618380707</c:v>
                </c:pt>
                <c:pt idx="1012">
                  <c:v>62.011901493411877</c:v>
                </c:pt>
                <c:pt idx="1013">
                  <c:v>71.184571072450723</c:v>
                </c:pt>
                <c:pt idx="1014">
                  <c:v>58.903422520713221</c:v>
                </c:pt>
                <c:pt idx="1015">
                  <c:v>59.743777850649245</c:v>
                </c:pt>
                <c:pt idx="1016">
                  <c:v>67.155713312142595</c:v>
                </c:pt>
                <c:pt idx="1017">
                  <c:v>61.500099490684214</c:v>
                </c:pt>
                <c:pt idx="1018">
                  <c:v>59.488029435951731</c:v>
                </c:pt>
                <c:pt idx="1019">
                  <c:v>54.334990730350853</c:v>
                </c:pt>
                <c:pt idx="1020">
                  <c:v>61.076721415554104</c:v>
                </c:pt>
                <c:pt idx="1021">
                  <c:v>72.905845221657032</c:v>
                </c:pt>
                <c:pt idx="1022">
                  <c:v>76.666845658456026</c:v>
                </c:pt>
                <c:pt idx="1023">
                  <c:v>68.022231168430224</c:v>
                </c:pt>
                <c:pt idx="1024">
                  <c:v>68.617462141387591</c:v>
                </c:pt>
                <c:pt idx="1025">
                  <c:v>71.879030906981271</c:v>
                </c:pt>
                <c:pt idx="1026">
                  <c:v>71.91432365760086</c:v>
                </c:pt>
                <c:pt idx="1027">
                  <c:v>65.52450785810295</c:v>
                </c:pt>
                <c:pt idx="1028">
                  <c:v>55.733941745573219</c:v>
                </c:pt>
                <c:pt idx="1029">
                  <c:v>81.335921410298141</c:v>
                </c:pt>
                <c:pt idx="1030">
                  <c:v>60.010393686078913</c:v>
                </c:pt>
                <c:pt idx="1031">
                  <c:v>70.246207786148759</c:v>
                </c:pt>
                <c:pt idx="1032">
                  <c:v>61.961573854127352</c:v>
                </c:pt>
                <c:pt idx="1033">
                  <c:v>78.789273966404878</c:v>
                </c:pt>
                <c:pt idx="1034">
                  <c:v>60.449747779152254</c:v>
                </c:pt>
                <c:pt idx="1035">
                  <c:v>52.204146955055634</c:v>
                </c:pt>
                <c:pt idx="1036">
                  <c:v>46.508202020854412</c:v>
                </c:pt>
                <c:pt idx="1037">
                  <c:v>55.290716835021918</c:v>
                </c:pt>
                <c:pt idx="1038">
                  <c:v>59.756993348955866</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53.886076409610844</c:v>
                </c:pt>
                <c:pt idx="1048">
                  <c:v>66.205740027264028</c:v>
                </c:pt>
                <c:pt idx="1049">
                  <c:v>48.917053467453393</c:v>
                </c:pt>
                <c:pt idx="1050">
                  <c:v>58.924874337185209</c:v>
                </c:pt>
                <c:pt idx="1051">
                  <c:v>65.969745010174378</c:v>
                </c:pt>
                <c:pt idx="1052">
                  <c:v>63.573378713467505</c:v>
                </c:pt>
                <c:pt idx="1053">
                  <c:v>55.139612196580323</c:v>
                </c:pt>
                <c:pt idx="1054">
                  <c:v>53.558482133237284</c:v>
                </c:pt>
                <c:pt idx="1055">
                  <c:v>63.721872147453162</c:v>
                </c:pt>
                <c:pt idx="1056">
                  <c:v>51.217839227451229</c:v>
                </c:pt>
                <c:pt idx="1057">
                  <c:v>52.757271181619721</c:v>
                </c:pt>
                <c:pt idx="1058">
                  <c:v>59.408758738630063</c:v>
                </c:pt>
                <c:pt idx="1059">
                  <c:v>65.825771492969821</c:v>
                </c:pt>
                <c:pt idx="1060">
                  <c:v>59.97298899825325</c:v>
                </c:pt>
                <c:pt idx="1061">
                  <c:v>76.698395247185559</c:v>
                </c:pt>
                <c:pt idx="1062">
                  <c:v>50.812365076235999</c:v>
                </c:pt>
                <c:pt idx="1063">
                  <c:v>66.536422107593793</c:v>
                </c:pt>
                <c:pt idx="1064">
                  <c:v>55.02763196212257</c:v>
                </c:pt>
                <c:pt idx="1065">
                  <c:v>55.470276723868828</c:v>
                </c:pt>
                <c:pt idx="1066">
                  <c:v>64.690406404549748</c:v>
                </c:pt>
                <c:pt idx="1067">
                  <c:v>61.175200219551463</c:v>
                </c:pt>
                <c:pt idx="1068">
                  <c:v>65.954363659041761</c:v>
                </c:pt>
                <c:pt idx="1069">
                  <c:v>60.134014878363246</c:v>
                </c:pt>
                <c:pt idx="1070">
                  <c:v>64.232638158187868</c:v>
                </c:pt>
                <c:pt idx="1071">
                  <c:v>56.601830982053038</c:v>
                </c:pt>
                <c:pt idx="1072">
                  <c:v>70.896260521844297</c:v>
                </c:pt>
                <c:pt idx="1073">
                  <c:v>69.664735504832919</c:v>
                </c:pt>
                <c:pt idx="1074">
                  <c:v>57.727612235071646</c:v>
                </c:pt>
                <c:pt idx="1075">
                  <c:v>67.419526150714901</c:v>
                </c:pt>
                <c:pt idx="1076">
                  <c:v>55.350170479203875</c:v>
                </c:pt>
                <c:pt idx="1077">
                  <c:v>62.972258008846055</c:v>
                </c:pt>
                <c:pt idx="1078">
                  <c:v>60.800972968834635</c:v>
                </c:pt>
                <c:pt idx="1079">
                  <c:v>56.892067555469019</c:v>
                </c:pt>
                <c:pt idx="1080">
                  <c:v>54.053642164029711</c:v>
                </c:pt>
                <c:pt idx="1081">
                  <c:v>57.043518217591021</c:v>
                </c:pt>
                <c:pt idx="1082">
                  <c:v>51.555564298503789</c:v>
                </c:pt>
                <c:pt idx="1083">
                  <c:v>50.688986785972908</c:v>
                </c:pt>
                <c:pt idx="1084">
                  <c:v>70.125926986741788</c:v>
                </c:pt>
                <c:pt idx="1085">
                  <c:v>56.005812782599989</c:v>
                </c:pt>
                <c:pt idx="1086">
                  <c:v>62.879515126452013</c:v>
                </c:pt>
                <c:pt idx="1087">
                  <c:v>59.384555239884833</c:v>
                </c:pt>
                <c:pt idx="1088">
                  <c:v>66.606269472792022</c:v>
                </c:pt>
                <c:pt idx="1089">
                  <c:v>64.643267721028266</c:v>
                </c:pt>
                <c:pt idx="1090">
                  <c:v>54.047102451306614</c:v>
                </c:pt>
                <c:pt idx="1091">
                  <c:v>50.074006711571968</c:v>
                </c:pt>
                <c:pt idx="1092">
                  <c:v>46.008829585066714</c:v>
                </c:pt>
                <c:pt idx="1093">
                  <c:v>54.558056826374212</c:v>
                </c:pt>
                <c:pt idx="1094">
                  <c:v>53.785839341300111</c:v>
                </c:pt>
                <c:pt idx="1095">
                  <c:v>48.761398143119663</c:v>
                </c:pt>
                <c:pt idx="1096">
                  <c:v>51.924655807862457</c:v>
                </c:pt>
                <c:pt idx="1097">
                  <c:v>60.376880090362043</c:v>
                </c:pt>
                <c:pt idx="1098">
                  <c:v>55.282820460526544</c:v>
                </c:pt>
                <c:pt idx="1099">
                  <c:v>54.28383403679895</c:v>
                </c:pt>
                <c:pt idx="1100">
                  <c:v>44.805626744115564</c:v>
                </c:pt>
                <c:pt idx="1101">
                  <c:v>55.641827988915445</c:v>
                </c:pt>
                <c:pt idx="1102">
                  <c:v>48.511229723461419</c:v>
                </c:pt>
                <c:pt idx="1103">
                  <c:v>53.727483267358814</c:v>
                </c:pt>
                <c:pt idx="1104">
                  <c:v>51.824018817382004</c:v>
                </c:pt>
                <c:pt idx="1105">
                  <c:v>61.453595363876374</c:v>
                </c:pt>
                <c:pt idx="1106">
                  <c:v>59.108280692003085</c:v>
                </c:pt>
                <c:pt idx="1107">
                  <c:v>55.365221911207321</c:v>
                </c:pt>
                <c:pt idx="1108">
                  <c:v>53.50526162691439</c:v>
                </c:pt>
                <c:pt idx="1109">
                  <c:v>49.52777074640656</c:v>
                </c:pt>
                <c:pt idx="1110">
                  <c:v>52.465902191960978</c:v>
                </c:pt>
                <c:pt idx="1111">
                  <c:v>46.512975761294975</c:v>
                </c:pt>
                <c:pt idx="1112">
                  <c:v>58.198735406799941</c:v>
                </c:pt>
                <c:pt idx="1113">
                  <c:v>60.515217412321931</c:v>
                </c:pt>
                <c:pt idx="1114">
                  <c:v>52.229892513462993</c:v>
                </c:pt>
                <c:pt idx="1115">
                  <c:v>54.487261120985899</c:v>
                </c:pt>
                <c:pt idx="1116">
                  <c:v>60.267150702452085</c:v>
                </c:pt>
                <c:pt idx="1117">
                  <c:v>48.384317634763065</c:v>
                </c:pt>
                <c:pt idx="1118">
                  <c:v>53.037848341384716</c:v>
                </c:pt>
                <c:pt idx="1119">
                  <c:v>42.082311699211196</c:v>
                </c:pt>
                <c:pt idx="1120">
                  <c:v>65.28241517023703</c:v>
                </c:pt>
                <c:pt idx="1121">
                  <c:v>51.136522399737913</c:v>
                </c:pt>
                <c:pt idx="1122">
                  <c:v>45.740250669511447</c:v>
                </c:pt>
                <c:pt idx="1123">
                  <c:v>60.885239975686204</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58.238518827678263</c:v>
                </c:pt>
                <c:pt idx="1133">
                  <c:v>46.121516783831261</c:v>
                </c:pt>
                <c:pt idx="1134">
                  <c:v>49.972014287290854</c:v>
                </c:pt>
                <c:pt idx="1135">
                  <c:v>48.408211198371013</c:v>
                </c:pt>
                <c:pt idx="1136">
                  <c:v>54.434481710245379</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44.259869585895899</c:v>
                </c:pt>
                <c:pt idx="1146">
                  <c:v>51.594647412018794</c:v>
                </c:pt>
                <c:pt idx="1147">
                  <c:v>46.890092840506057</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52.088404491347212</c:v>
                </c:pt>
                <c:pt idx="1158">
                  <c:v>44.750959261713795</c:v>
                </c:pt>
                <c:pt idx="1159">
                  <c:v>47.00580028042836</c:v>
                </c:pt>
                <c:pt idx="1160">
                  <c:v>40.802603426209998</c:v>
                </c:pt>
                <c:pt idx="1161">
                  <c:v>47.115662717651674</c:v>
                </c:pt>
                <c:pt idx="1162">
                  <c:v>48.19695332510819</c:v>
                </c:pt>
                <c:pt idx="1163">
                  <c:v>51.690368665209405</c:v>
                </c:pt>
                <c:pt idx="1164">
                  <c:v>49.157281541729454</c:v>
                </c:pt>
                <c:pt idx="1165">
                  <c:v>49.583058947058987</c:v>
                </c:pt>
                <c:pt idx="1166">
                  <c:v>40.653119694413981</c:v>
                </c:pt>
                <c:pt idx="1167">
                  <c:v>48.735681916888936</c:v>
                </c:pt>
                <c:pt idx="1168">
                  <c:v>51.201592123680243</c:v>
                </c:pt>
                <c:pt idx="1169">
                  <c:v>48.073291671553449</c:v>
                </c:pt>
                <c:pt idx="1170">
                  <c:v>46.556376258342944</c:v>
                </c:pt>
                <c:pt idx="1171">
                  <c:v>45.506719761632219</c:v>
                </c:pt>
                <c:pt idx="1172">
                  <c:v>52.171256438124189</c:v>
                </c:pt>
                <c:pt idx="1173">
                  <c:v>39.539559423445901</c:v>
                </c:pt>
                <c:pt idx="1174">
                  <c:v>45.511739041037956</c:v>
                </c:pt>
                <c:pt idx="1175">
                  <c:v>46.962479958288206</c:v>
                </c:pt>
                <c:pt idx="1176">
                  <c:v>44.967714395329899</c:v>
                </c:pt>
                <c:pt idx="1177">
                  <c:v>40.428355420145046</c:v>
                </c:pt>
                <c:pt idx="1178">
                  <c:v>46.525929053555565</c:v>
                </c:pt>
                <c:pt idx="1179">
                  <c:v>55.865449793598025</c:v>
                </c:pt>
                <c:pt idx="1180">
                  <c:v>53.633404051067721</c:v>
                </c:pt>
                <c:pt idx="1181">
                  <c:v>44.827742263357557</c:v>
                </c:pt>
                <c:pt idx="1182">
                  <c:v>50.378243188164674</c:v>
                </c:pt>
                <c:pt idx="1183">
                  <c:v>46.543304609733894</c:v>
                </c:pt>
                <c:pt idx="1184">
                  <c:v>44.014417066051557</c:v>
                </c:pt>
                <c:pt idx="1185">
                  <c:v>50.511259594518194</c:v>
                </c:pt>
                <c:pt idx="1186">
                  <c:v>45.642371880589238</c:v>
                </c:pt>
                <c:pt idx="1187">
                  <c:v>50.238013051603147</c:v>
                </c:pt>
                <c:pt idx="1188">
                  <c:v>45.656506666340746</c:v>
                </c:pt>
                <c:pt idx="1189">
                  <c:v>56.354501595857073</c:v>
                </c:pt>
                <c:pt idx="1190">
                  <c:v>55.547152148192637</c:v>
                </c:pt>
                <c:pt idx="1191">
                  <c:v>38.913820965321385</c:v>
                </c:pt>
                <c:pt idx="1192">
                  <c:v>47.309499236371913</c:v>
                </c:pt>
                <c:pt idx="1193">
                  <c:v>46.659411593561046</c:v>
                </c:pt>
                <c:pt idx="1194">
                  <c:v>43.972389208055887</c:v>
                </c:pt>
                <c:pt idx="1195">
                  <c:v>53.74861637332188</c:v>
                </c:pt>
                <c:pt idx="1196">
                  <c:v>49.846061528463267</c:v>
                </c:pt>
                <c:pt idx="1197">
                  <c:v>60.501669997278064</c:v>
                </c:pt>
                <c:pt idx="1198">
                  <c:v>52.703471547990596</c:v>
                </c:pt>
                <c:pt idx="1199">
                  <c:v>49.377589500392517</c:v>
                </c:pt>
                <c:pt idx="1200">
                  <c:v>48.706722772480013</c:v>
                </c:pt>
                <c:pt idx="1201">
                  <c:v>39.330965339051012</c:v>
                </c:pt>
                <c:pt idx="1202">
                  <c:v>48.367804347129443</c:v>
                </c:pt>
                <c:pt idx="1203">
                  <c:v>54.996235799528463</c:v>
                </c:pt>
                <c:pt idx="1204">
                  <c:v>53.887809564411576</c:v>
                </c:pt>
                <c:pt idx="1205">
                  <c:v>51.099671988719408</c:v>
                </c:pt>
                <c:pt idx="1206">
                  <c:v>41.330957240505413</c:v>
                </c:pt>
                <c:pt idx="1207">
                  <c:v>50.977013118894156</c:v>
                </c:pt>
                <c:pt idx="1208">
                  <c:v>41.584672727187346</c:v>
                </c:pt>
                <c:pt idx="1209">
                  <c:v>43.347790592180594</c:v>
                </c:pt>
                <c:pt idx="1210">
                  <c:v>43.786050571247209</c:v>
                </c:pt>
                <c:pt idx="1211">
                  <c:v>40.057704964900907</c:v>
                </c:pt>
                <c:pt idx="1212">
                  <c:v>45.896263381295945</c:v>
                </c:pt>
                <c:pt idx="1213">
                  <c:v>43.42384002278299</c:v>
                </c:pt>
                <c:pt idx="1214">
                  <c:v>52.445029245473982</c:v>
                </c:pt>
                <c:pt idx="1215">
                  <c:v>45.26135536655967</c:v>
                </c:pt>
                <c:pt idx="1216">
                  <c:v>38.930878530607295</c:v>
                </c:pt>
                <c:pt idx="1217">
                  <c:v>48.855671402001029</c:v>
                </c:pt>
                <c:pt idx="1218">
                  <c:v>56.495092582974358</c:v>
                </c:pt>
                <c:pt idx="1219">
                  <c:v>56.003804739873495</c:v>
                </c:pt>
                <c:pt idx="1220">
                  <c:v>47.645295539037264</c:v>
                </c:pt>
                <c:pt idx="1221">
                  <c:v>40.944508193398384</c:v>
                </c:pt>
                <c:pt idx="1222">
                  <c:v>46.699140512157925</c:v>
                </c:pt>
                <c:pt idx="1223">
                  <c:v>38.427166811885186</c:v>
                </c:pt>
                <c:pt idx="1224">
                  <c:v>63.292333956654268</c:v>
                </c:pt>
                <c:pt idx="1225">
                  <c:v>36.389621591766826</c:v>
                </c:pt>
                <c:pt idx="1226">
                  <c:v>44.76604765183712</c:v>
                </c:pt>
                <c:pt idx="1227">
                  <c:v>51.257562883000354</c:v>
                </c:pt>
                <c:pt idx="1228">
                  <c:v>45.356670874272844</c:v>
                </c:pt>
                <c:pt idx="1229">
                  <c:v>39.874257676291137</c:v>
                </c:pt>
                <c:pt idx="1230">
                  <c:v>45.068947095976341</c:v>
                </c:pt>
                <c:pt idx="1231">
                  <c:v>51.231842906405063</c:v>
                </c:pt>
                <c:pt idx="1232">
                  <c:v>40.697149625747095</c:v>
                </c:pt>
                <c:pt idx="1233">
                  <c:v>32.086701207710149</c:v>
                </c:pt>
                <c:pt idx="1234">
                  <c:v>42.01331585661525</c:v>
                </c:pt>
                <c:pt idx="1235">
                  <c:v>41.484880054983407</c:v>
                </c:pt>
                <c:pt idx="1236">
                  <c:v>41.614293021545997</c:v>
                </c:pt>
                <c:pt idx="1237">
                  <c:v>44.535810060428588</c:v>
                </c:pt>
                <c:pt idx="1238">
                  <c:v>40.607103746655419</c:v>
                </c:pt>
                <c:pt idx="1239">
                  <c:v>31.231746486304989</c:v>
                </c:pt>
                <c:pt idx="1240">
                  <c:v>44.314989820437894</c:v>
                </c:pt>
                <c:pt idx="1241">
                  <c:v>43.79784159612101</c:v>
                </c:pt>
                <c:pt idx="1242">
                  <c:v>36.504026340632478</c:v>
                </c:pt>
                <c:pt idx="1243">
                  <c:v>43.302684396153026</c:v>
                </c:pt>
                <c:pt idx="1244">
                  <c:v>44.729577717158413</c:v>
                </c:pt>
                <c:pt idx="1245">
                  <c:v>42.646464519868097</c:v>
                </c:pt>
                <c:pt idx="1246">
                  <c:v>51.768082455648049</c:v>
                </c:pt>
                <c:pt idx="1247">
                  <c:v>42.723290324712252</c:v>
                </c:pt>
                <c:pt idx="1248">
                  <c:v>48.850537239355255</c:v>
                </c:pt>
                <c:pt idx="1249">
                  <c:v>39.452932334684192</c:v>
                </c:pt>
                <c:pt idx="1250">
                  <c:v>40.351753218621205</c:v>
                </c:pt>
                <c:pt idx="1251">
                  <c:v>37.469415553891196</c:v>
                </c:pt>
                <c:pt idx="1252">
                  <c:v>43.17941904381339</c:v>
                </c:pt>
                <c:pt idx="1253">
                  <c:v>50.321640369107143</c:v>
                </c:pt>
                <c:pt idx="1254">
                  <c:v>33.799307914507843</c:v>
                </c:pt>
                <c:pt idx="1255">
                  <c:v>38.317513227621347</c:v>
                </c:pt>
                <c:pt idx="1256">
                  <c:v>44.335849977324024</c:v>
                </c:pt>
                <c:pt idx="1257">
                  <c:v>42.356615688938817</c:v>
                </c:pt>
                <c:pt idx="1258">
                  <c:v>49.295131183476464</c:v>
                </c:pt>
                <c:pt idx="1259">
                  <c:v>45.451576215424275</c:v>
                </c:pt>
                <c:pt idx="1260">
                  <c:v>41.631984895439395</c:v>
                </c:pt>
                <c:pt idx="1261">
                  <c:v>39.462898077600997</c:v>
                </c:pt>
                <c:pt idx="1262">
                  <c:v>40.898507387315064</c:v>
                </c:pt>
                <c:pt idx="1263">
                  <c:v>39.843056462200977</c:v>
                </c:pt>
                <c:pt idx="1264">
                  <c:v>38.086681853778174</c:v>
                </c:pt>
                <c:pt idx="1265">
                  <c:v>39.908221177636179</c:v>
                </c:pt>
                <c:pt idx="1266">
                  <c:v>44.907185478277249</c:v>
                </c:pt>
                <c:pt idx="1267">
                  <c:v>31.930069967640495</c:v>
                </c:pt>
                <c:pt idx="1268">
                  <c:v>45.365770865074452</c:v>
                </c:pt>
                <c:pt idx="1269">
                  <c:v>44.48908145284264</c:v>
                </c:pt>
                <c:pt idx="1270">
                  <c:v>41.204890238043447</c:v>
                </c:pt>
                <c:pt idx="1271">
                  <c:v>38.945065820879968</c:v>
                </c:pt>
                <c:pt idx="1272">
                  <c:v>42.193918195005296</c:v>
                </c:pt>
                <c:pt idx="1273">
                  <c:v>42.207897426848533</c:v>
                </c:pt>
                <c:pt idx="1274">
                  <c:v>46.453292278731901</c:v>
                </c:pt>
                <c:pt idx="1275">
                  <c:v>42.501313260133962</c:v>
                </c:pt>
                <c:pt idx="1276">
                  <c:v>38.715787293248219</c:v>
                </c:pt>
                <c:pt idx="1277">
                  <c:v>44.552426384947964</c:v>
                </c:pt>
                <c:pt idx="1278">
                  <c:v>43.425903669288324</c:v>
                </c:pt>
                <c:pt idx="1279">
                  <c:v>45.551414102156464</c:v>
                </c:pt>
                <c:pt idx="1280">
                  <c:v>34.74979832717198</c:v>
                </c:pt>
                <c:pt idx="1281">
                  <c:v>41.417029652363397</c:v>
                </c:pt>
                <c:pt idx="1282">
                  <c:v>30.199289692628785</c:v>
                </c:pt>
                <c:pt idx="1283">
                  <c:v>41.008271823088414</c:v>
                </c:pt>
                <c:pt idx="1284">
                  <c:v>37.721589714641858</c:v>
                </c:pt>
                <c:pt idx="1285">
                  <c:v>44.784914999971413</c:v>
                </c:pt>
                <c:pt idx="1286">
                  <c:v>39.196134519802762</c:v>
                </c:pt>
                <c:pt idx="1287">
                  <c:v>42.128433024053088</c:v>
                </c:pt>
                <c:pt idx="1288">
                  <c:v>36.216302592266324</c:v>
                </c:pt>
                <c:pt idx="1289">
                  <c:v>42.933060646904451</c:v>
                </c:pt>
                <c:pt idx="1290">
                  <c:v>37.116590632552182</c:v>
                </c:pt>
                <c:pt idx="1291">
                  <c:v>44.855401278138991</c:v>
                </c:pt>
                <c:pt idx="1292">
                  <c:v>44.680088343355642</c:v>
                </c:pt>
                <c:pt idx="1293">
                  <c:v>38.188025568246466</c:v>
                </c:pt>
                <c:pt idx="1294">
                  <c:v>41.827782977556545</c:v>
                </c:pt>
                <c:pt idx="1295">
                  <c:v>36.049985480328296</c:v>
                </c:pt>
                <c:pt idx="1296">
                  <c:v>37.200308626797302</c:v>
                </c:pt>
                <c:pt idx="1297">
                  <c:v>39.374332894235089</c:v>
                </c:pt>
                <c:pt idx="1298">
                  <c:v>42.26298613037261</c:v>
                </c:pt>
                <c:pt idx="1299">
                  <c:v>37.369254164116491</c:v>
                </c:pt>
                <c:pt idx="1300">
                  <c:v>34.859367816502349</c:v>
                </c:pt>
                <c:pt idx="1301">
                  <c:v>40.250836904321162</c:v>
                </c:pt>
                <c:pt idx="1302">
                  <c:v>40.263348749411016</c:v>
                </c:pt>
                <c:pt idx="1303">
                  <c:v>44.830435937254542</c:v>
                </c:pt>
                <c:pt idx="1304">
                  <c:v>39.358668132816057</c:v>
                </c:pt>
                <c:pt idx="1305">
                  <c:v>39.686331378671113</c:v>
                </c:pt>
                <c:pt idx="1306">
                  <c:v>41.256047340009161</c:v>
                </c:pt>
                <c:pt idx="1307">
                  <c:v>41.262117348644168</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35.913623618476358</c:v>
                </c:pt>
                <c:pt idx="1316">
                  <c:v>49.676652815948763</c:v>
                </c:pt>
                <c:pt idx="1317">
                  <c:v>40.426005494108303</c:v>
                </c:pt>
                <c:pt idx="1318">
                  <c:v>40.458165301319035</c:v>
                </c:pt>
                <c:pt idx="1319">
                  <c:v>32.112858102725511</c:v>
                </c:pt>
                <c:pt idx="1320">
                  <c:v>41.621750687836155</c:v>
                </c:pt>
                <c:pt idx="1321">
                  <c:v>36.430805465435995</c:v>
                </c:pt>
                <c:pt idx="1322">
                  <c:v>36.019382075743053</c:v>
                </c:pt>
                <c:pt idx="1323">
                  <c:v>36.198170634302613</c:v>
                </c:pt>
                <c:pt idx="1324">
                  <c:v>30.007400485393777</c:v>
                </c:pt>
                <c:pt idx="1325">
                  <c:v>43.158417641449454</c:v>
                </c:pt>
                <c:pt idx="1326">
                  <c:v>33.754854380698482</c:v>
                </c:pt>
                <c:pt idx="1327">
                  <c:v>37.559078292044099</c:v>
                </c:pt>
                <c:pt idx="1328">
                  <c:v>41.775072210544359</c:v>
                </c:pt>
                <c:pt idx="1329">
                  <c:v>50.463056487189654</c:v>
                </c:pt>
                <c:pt idx="1330">
                  <c:v>45.358023318415711</c:v>
                </c:pt>
                <c:pt idx="1331">
                  <c:v>36.770228194986863</c:v>
                </c:pt>
                <c:pt idx="1332">
                  <c:v>39.60712806450443</c:v>
                </c:pt>
                <c:pt idx="1333">
                  <c:v>37.074851269714024</c:v>
                </c:pt>
                <c:pt idx="1334">
                  <c:v>38.581527726108256</c:v>
                </c:pt>
                <c:pt idx="1335">
                  <c:v>41.697274903267136</c:v>
                </c:pt>
                <c:pt idx="1336">
                  <c:v>41.453149515898744</c:v>
                </c:pt>
                <c:pt idx="1337">
                  <c:v>41.524904540639078</c:v>
                </c:pt>
                <c:pt idx="1338">
                  <c:v>36.478201467772749</c:v>
                </c:pt>
                <c:pt idx="1339">
                  <c:v>36.159907617705308</c:v>
                </c:pt>
                <c:pt idx="1340">
                  <c:v>45.787028844991163</c:v>
                </c:pt>
                <c:pt idx="1341">
                  <c:v>37.058652695620445</c:v>
                </c:pt>
                <c:pt idx="1342">
                  <c:v>36.629334083021163</c:v>
                </c:pt>
                <c:pt idx="1343">
                  <c:v>46.385610765877942</c:v>
                </c:pt>
                <c:pt idx="1344">
                  <c:v>35.290400794082863</c:v>
                </c:pt>
                <c:pt idx="1345">
                  <c:v>38.382414755647794</c:v>
                </c:pt>
                <c:pt idx="1346">
                  <c:v>40.305552863536022</c:v>
                </c:pt>
                <c:pt idx="1347">
                  <c:v>38.676151642990888</c:v>
                </c:pt>
                <c:pt idx="1348">
                  <c:v>29.648743274949485</c:v>
                </c:pt>
                <c:pt idx="1349">
                  <c:v>30.814608386558291</c:v>
                </c:pt>
                <c:pt idx="1350">
                  <c:v>39.618506071370817</c:v>
                </c:pt>
                <c:pt idx="1351">
                  <c:v>43.040991560656963</c:v>
                </c:pt>
                <c:pt idx="1352">
                  <c:v>33.217309189373076</c:v>
                </c:pt>
                <c:pt idx="1353">
                  <c:v>46.17606576980085</c:v>
                </c:pt>
                <c:pt idx="1354">
                  <c:v>29.854958491349706</c:v>
                </c:pt>
                <c:pt idx="1355">
                  <c:v>32.711635854552426</c:v>
                </c:pt>
                <c:pt idx="1356">
                  <c:v>35.562225140894633</c:v>
                </c:pt>
                <c:pt idx="1357">
                  <c:v>39.131827057012067</c:v>
                </c:pt>
                <c:pt idx="1358">
                  <c:v>35.395797313764056</c:v>
                </c:pt>
                <c:pt idx="1359">
                  <c:v>38.881734379974972</c:v>
                </c:pt>
                <c:pt idx="1360">
                  <c:v>36.445254355910244</c:v>
                </c:pt>
                <c:pt idx="1361">
                  <c:v>37.959345279213387</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33.019133298935238</c:v>
                </c:pt>
                <c:pt idx="1373">
                  <c:v>44.149378834289564</c:v>
                </c:pt>
                <c:pt idx="1374">
                  <c:v>30.159375415816715</c:v>
                </c:pt>
                <c:pt idx="1375">
                  <c:v>42.226273677053719</c:v>
                </c:pt>
                <c:pt idx="1376">
                  <c:v>37.302830440111322</c:v>
                </c:pt>
                <c:pt idx="1377">
                  <c:v>33.087315345060162</c:v>
                </c:pt>
                <c:pt idx="1378">
                  <c:v>34.934021975170708</c:v>
                </c:pt>
                <c:pt idx="1379">
                  <c:v>32.845887521049889</c:v>
                </c:pt>
                <c:pt idx="1380">
                  <c:v>45.524876112219324</c:v>
                </c:pt>
                <c:pt idx="1381">
                  <c:v>32.378620677985595</c:v>
                </c:pt>
                <c:pt idx="1382">
                  <c:v>30.646080331030717</c:v>
                </c:pt>
                <c:pt idx="1383">
                  <c:v>37.151110088412842</c:v>
                </c:pt>
                <c:pt idx="1384">
                  <c:v>39.103174665881809</c:v>
                </c:pt>
                <c:pt idx="1385">
                  <c:v>46.592961513571417</c:v>
                </c:pt>
                <c:pt idx="1386">
                  <c:v>34.533666125762394</c:v>
                </c:pt>
                <c:pt idx="1387">
                  <c:v>31.492029414819189</c:v>
                </c:pt>
                <c:pt idx="1388">
                  <c:v>33.533867847063377</c:v>
                </c:pt>
                <c:pt idx="1389">
                  <c:v>36.936164829261514</c:v>
                </c:pt>
                <c:pt idx="1390">
                  <c:v>33.743674419110278</c:v>
                </c:pt>
                <c:pt idx="1391">
                  <c:v>30.212034208259929</c:v>
                </c:pt>
                <c:pt idx="1392">
                  <c:v>32.576303036169612</c:v>
                </c:pt>
                <c:pt idx="1393">
                  <c:v>29.975934937008127</c:v>
                </c:pt>
                <c:pt idx="1394">
                  <c:v>28.449224764675126</c:v>
                </c:pt>
                <c:pt idx="1395">
                  <c:v>36.819678922937143</c:v>
                </c:pt>
                <c:pt idx="1396">
                  <c:v>38.771481350076321</c:v>
                </c:pt>
                <c:pt idx="1397">
                  <c:v>32.160204933959257</c:v>
                </c:pt>
                <c:pt idx="1398">
                  <c:v>42.570167019423906</c:v>
                </c:pt>
                <c:pt idx="1399">
                  <c:v>36.665074573906097</c:v>
                </c:pt>
                <c:pt idx="1400">
                  <c:v>31.232803977482575</c:v>
                </c:pt>
                <c:pt idx="1401">
                  <c:v>32.161450936540312</c:v>
                </c:pt>
                <c:pt idx="1402">
                  <c:v>38.788455981705432</c:v>
                </c:pt>
                <c:pt idx="1403">
                  <c:v>32.952491608635377</c:v>
                </c:pt>
                <c:pt idx="1404">
                  <c:v>32.310445194936825</c:v>
                </c:pt>
                <c:pt idx="1405">
                  <c:v>28.064118335494996</c:v>
                </c:pt>
                <c:pt idx="1406">
                  <c:v>33.220620384234913</c:v>
                </c:pt>
                <c:pt idx="1407">
                  <c:v>34.049272881760842</c:v>
                </c:pt>
                <c:pt idx="1408">
                  <c:v>34.841061458587212</c:v>
                </c:pt>
                <c:pt idx="1409">
                  <c:v>36.929674401389242</c:v>
                </c:pt>
                <c:pt idx="1410">
                  <c:v>34.210447046177066</c:v>
                </c:pt>
                <c:pt idx="1411">
                  <c:v>35.714507427897587</c:v>
                </c:pt>
                <c:pt idx="1412">
                  <c:v>28.879811118495432</c:v>
                </c:pt>
                <c:pt idx="1413">
                  <c:v>38.375153736461058</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25.811814965812236</c:v>
                </c:pt>
                <c:pt idx="1425">
                  <c:v>35.406678869695043</c:v>
                </c:pt>
                <c:pt idx="1426">
                  <c:v>33.545231396285381</c:v>
                </c:pt>
                <c:pt idx="1427">
                  <c:v>32.828088791613034</c:v>
                </c:pt>
                <c:pt idx="1428">
                  <c:v>29.755987269803747</c:v>
                </c:pt>
                <c:pt idx="1429">
                  <c:v>29.059748232749556</c:v>
                </c:pt>
                <c:pt idx="1430">
                  <c:v>32.969640554182895</c:v>
                </c:pt>
                <c:pt idx="1431">
                  <c:v>31.066944061686051</c:v>
                </c:pt>
                <c:pt idx="1432">
                  <c:v>35.682625615504833</c:v>
                </c:pt>
                <c:pt idx="1433">
                  <c:v>42.454072248297393</c:v>
                </c:pt>
                <c:pt idx="1434">
                  <c:v>28.075681893220889</c:v>
                </c:pt>
                <c:pt idx="1435">
                  <c:v>34.075732796389467</c:v>
                </c:pt>
                <c:pt idx="1436">
                  <c:v>25.086131548308998</c:v>
                </c:pt>
                <c:pt idx="1437">
                  <c:v>32.78004329531209</c:v>
                </c:pt>
                <c:pt idx="1438">
                  <c:v>34.489928822972622</c:v>
                </c:pt>
                <c:pt idx="1439">
                  <c:v>25.442069530979456</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27.666544592965842</c:v>
                </c:pt>
                <c:pt idx="1448">
                  <c:v>27.407803790584538</c:v>
                </c:pt>
                <c:pt idx="1449">
                  <c:v>34.397365914667816</c:v>
                </c:pt>
                <c:pt idx="1450">
                  <c:v>35.267604445854296</c:v>
                </c:pt>
                <c:pt idx="1451">
                  <c:v>33.588318934701071</c:v>
                </c:pt>
                <c:pt idx="1452">
                  <c:v>35.046230513193244</c:v>
                </c:pt>
                <c:pt idx="1453">
                  <c:v>27.996026874101986</c:v>
                </c:pt>
                <c:pt idx="1454">
                  <c:v>31.247705050903924</c:v>
                </c:pt>
                <c:pt idx="1455">
                  <c:v>29.38044209636843</c:v>
                </c:pt>
                <c:pt idx="1456">
                  <c:v>34.567435752887306</c:v>
                </c:pt>
                <c:pt idx="1457">
                  <c:v>34.224715652476561</c:v>
                </c:pt>
                <c:pt idx="1458">
                  <c:v>32.480574597506504</c:v>
                </c:pt>
                <c:pt idx="1459">
                  <c:v>35.267690988863912</c:v>
                </c:pt>
                <c:pt idx="1460">
                  <c:v>32.719058006854638</c:v>
                </c:pt>
                <c:pt idx="1461">
                  <c:v>34.630253386341529</c:v>
                </c:pt>
                <c:pt idx="1462">
                  <c:v>28.326674702581119</c:v>
                </c:pt>
                <c:pt idx="1463">
                  <c:v>33.592416156091879</c:v>
                </c:pt>
                <c:pt idx="1464">
                  <c:v>33.536170389172462</c:v>
                </c:pt>
                <c:pt idx="1465">
                  <c:v>29.699212937207513</c:v>
                </c:pt>
                <c:pt idx="1466">
                  <c:v>33.348149726537102</c:v>
                </c:pt>
                <c:pt idx="1467">
                  <c:v>32.614362627624708</c:v>
                </c:pt>
                <c:pt idx="1468">
                  <c:v>39.265526679649227</c:v>
                </c:pt>
                <c:pt idx="1469">
                  <c:v>29.746780738631269</c:v>
                </c:pt>
                <c:pt idx="1470">
                  <c:v>30.514254380043191</c:v>
                </c:pt>
                <c:pt idx="1471">
                  <c:v>35.885046604167435</c:v>
                </c:pt>
                <c:pt idx="1472">
                  <c:v>29.946932379197236</c:v>
                </c:pt>
                <c:pt idx="1473">
                  <c:v>32.381723596565344</c:v>
                </c:pt>
                <c:pt idx="1474">
                  <c:v>25.289993222809027</c:v>
                </c:pt>
                <c:pt idx="1475">
                  <c:v>34.773505298446011</c:v>
                </c:pt>
                <c:pt idx="1476">
                  <c:v>39.035863111216571</c:v>
                </c:pt>
                <c:pt idx="1477">
                  <c:v>33.660944792305372</c:v>
                </c:pt>
                <c:pt idx="1478">
                  <c:v>26.434251559860211</c:v>
                </c:pt>
                <c:pt idx="1479">
                  <c:v>27.963297512451529</c:v>
                </c:pt>
                <c:pt idx="1480">
                  <c:v>36.298805913994563</c:v>
                </c:pt>
                <c:pt idx="1481">
                  <c:v>30.487957230004227</c:v>
                </c:pt>
                <c:pt idx="1482">
                  <c:v>29.741370384668127</c:v>
                </c:pt>
                <c:pt idx="1483">
                  <c:v>35.759640478682037</c:v>
                </c:pt>
                <c:pt idx="1484">
                  <c:v>27.221469856958187</c:v>
                </c:pt>
                <c:pt idx="1485">
                  <c:v>33.883636159523427</c:v>
                </c:pt>
                <c:pt idx="1486">
                  <c:v>33.373559177381324</c:v>
                </c:pt>
                <c:pt idx="1487">
                  <c:v>29.467875103776631</c:v>
                </c:pt>
                <c:pt idx="1488">
                  <c:v>29.648260972401324</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30.314974195148761</c:v>
                </c:pt>
                <c:pt idx="1497">
                  <c:v>30.791025758272731</c:v>
                </c:pt>
                <c:pt idx="1498">
                  <c:v>31.817208417373291</c:v>
                </c:pt>
                <c:pt idx="1499">
                  <c:v>24.811482107542314</c:v>
                </c:pt>
                <c:pt idx="1500">
                  <c:v>36.858995042989996</c:v>
                </c:pt>
                <c:pt idx="1501">
                  <c:v>36.916326497605141</c:v>
                </c:pt>
                <c:pt idx="1502">
                  <c:v>31.015820166584131</c:v>
                </c:pt>
                <c:pt idx="1503">
                  <c:v>35.839948498322251</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27.633174945651007</c:v>
                </c:pt>
                <c:pt idx="1512">
                  <c:v>31.592374393568829</c:v>
                </c:pt>
                <c:pt idx="1513">
                  <c:v>36.28116804176792</c:v>
                </c:pt>
                <c:pt idx="1514">
                  <c:v>26.985243887543369</c:v>
                </c:pt>
                <c:pt idx="1515">
                  <c:v>27.037013243480438</c:v>
                </c:pt>
                <c:pt idx="1516">
                  <c:v>30.539241386615799</c:v>
                </c:pt>
                <c:pt idx="1517">
                  <c:v>24.11684709878433</c:v>
                </c:pt>
                <c:pt idx="1518">
                  <c:v>29.335881727415661</c:v>
                </c:pt>
                <c:pt idx="1519">
                  <c:v>28.62757896543534</c:v>
                </c:pt>
                <c:pt idx="1520">
                  <c:v>28.299364485711386</c:v>
                </c:pt>
                <c:pt idx="1521">
                  <c:v>26.27361480542611</c:v>
                </c:pt>
                <c:pt idx="1522">
                  <c:v>32.169891561403439</c:v>
                </c:pt>
                <c:pt idx="1523">
                  <c:v>26.765944281278234</c:v>
                </c:pt>
                <c:pt idx="1524">
                  <c:v>30.90027592302587</c:v>
                </c:pt>
                <c:pt idx="1525">
                  <c:v>31.135939132267602</c:v>
                </c:pt>
                <c:pt idx="1526">
                  <c:v>29.467323652616102</c:v>
                </c:pt>
                <c:pt idx="1527">
                  <c:v>32.281226091245387</c:v>
                </c:pt>
                <c:pt idx="1528">
                  <c:v>30.728919561393031</c:v>
                </c:pt>
                <c:pt idx="1529">
                  <c:v>29.95644107529488</c:v>
                </c:pt>
                <c:pt idx="1530">
                  <c:v>29.134444846377587</c:v>
                </c:pt>
                <c:pt idx="1531">
                  <c:v>29.308455827421724</c:v>
                </c:pt>
                <c:pt idx="1532">
                  <c:v>30.779001755212931</c:v>
                </c:pt>
                <c:pt idx="1533">
                  <c:v>32.771955038436012</c:v>
                </c:pt>
                <c:pt idx="1534">
                  <c:v>23.646143365630525</c:v>
                </c:pt>
                <c:pt idx="1535">
                  <c:v>22.358036544701225</c:v>
                </c:pt>
                <c:pt idx="1536">
                  <c:v>30.071852189743705</c:v>
                </c:pt>
                <c:pt idx="1537">
                  <c:v>28.031978083327381</c:v>
                </c:pt>
                <c:pt idx="1538">
                  <c:v>26.075793049713106</c:v>
                </c:pt>
                <c:pt idx="1539">
                  <c:v>26.953725194817228</c:v>
                </c:pt>
                <c:pt idx="1540">
                  <c:v>25.944952523583066</c:v>
                </c:pt>
                <c:pt idx="1541">
                  <c:v>28.769542972962469</c:v>
                </c:pt>
                <c:pt idx="1542">
                  <c:v>31.771889936018241</c:v>
                </c:pt>
                <c:pt idx="1543">
                  <c:v>28.771853854376555</c:v>
                </c:pt>
                <c:pt idx="1544">
                  <c:v>27.127038586752864</c:v>
                </c:pt>
                <c:pt idx="1545">
                  <c:v>31.922171318969184</c:v>
                </c:pt>
                <c:pt idx="1546">
                  <c:v>25.27001174460927</c:v>
                </c:pt>
                <c:pt idx="1547">
                  <c:v>26.731427749767427</c:v>
                </c:pt>
                <c:pt idx="1548">
                  <c:v>26.121233880577662</c:v>
                </c:pt>
                <c:pt idx="1549">
                  <c:v>26.676744849837828</c:v>
                </c:pt>
                <c:pt idx="1550">
                  <c:v>22.861616882872944</c:v>
                </c:pt>
                <c:pt idx="1551">
                  <c:v>30.938681825625189</c:v>
                </c:pt>
                <c:pt idx="1552">
                  <c:v>27.928663060989603</c:v>
                </c:pt>
                <c:pt idx="1553">
                  <c:v>26.349387122836607</c:v>
                </c:pt>
                <c:pt idx="1554">
                  <c:v>27.352548745096595</c:v>
                </c:pt>
                <c:pt idx="1555">
                  <c:v>31.304353897647108</c:v>
                </c:pt>
                <c:pt idx="1556">
                  <c:v>26.515303893387486</c:v>
                </c:pt>
                <c:pt idx="1557">
                  <c:v>29.165034843287486</c:v>
                </c:pt>
                <c:pt idx="1558">
                  <c:v>29.685629812528234</c:v>
                </c:pt>
                <c:pt idx="1559">
                  <c:v>25.253573789481003</c:v>
                </c:pt>
                <c:pt idx="1560">
                  <c:v>29.509269695821622</c:v>
                </c:pt>
                <c:pt idx="1561">
                  <c:v>20.712623574554176</c:v>
                </c:pt>
                <c:pt idx="1562">
                  <c:v>24.307345757016591</c:v>
                </c:pt>
                <c:pt idx="1563">
                  <c:v>28.742449091908323</c:v>
                </c:pt>
                <c:pt idx="1564">
                  <c:v>35.389139579546004</c:v>
                </c:pt>
                <c:pt idx="1565">
                  <c:v>33.760348571481131</c:v>
                </c:pt>
                <c:pt idx="1566">
                  <c:v>29.076430274132683</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31.068846356879202</c:v>
                </c:pt>
                <c:pt idx="1575">
                  <c:v>26.05415098573485</c:v>
                </c:pt>
                <c:pt idx="1576">
                  <c:v>26.866906147615893</c:v>
                </c:pt>
                <c:pt idx="1577">
                  <c:v>33.609203415019508</c:v>
                </c:pt>
                <c:pt idx="1578">
                  <c:v>28.762643581578615</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30.085446441224775</c:v>
                </c:pt>
                <c:pt idx="1587">
                  <c:v>26.044907563742246</c:v>
                </c:pt>
                <c:pt idx="1588">
                  <c:v>31.056746888818427</c:v>
                </c:pt>
                <c:pt idx="1589">
                  <c:v>28.244958924043321</c:v>
                </c:pt>
                <c:pt idx="1590">
                  <c:v>26.800358576732719</c:v>
                </c:pt>
                <c:pt idx="1591">
                  <c:v>20.792248290295589</c:v>
                </c:pt>
                <c:pt idx="1592">
                  <c:v>25.948422090062408</c:v>
                </c:pt>
                <c:pt idx="1593">
                  <c:v>31.343211385768022</c:v>
                </c:pt>
                <c:pt idx="1594">
                  <c:v>27.322965161927435</c:v>
                </c:pt>
                <c:pt idx="1595">
                  <c:v>29.131367936064791</c:v>
                </c:pt>
                <c:pt idx="1596">
                  <c:v>26.766708920585089</c:v>
                </c:pt>
                <c:pt idx="1597">
                  <c:v>29.893220375580963</c:v>
                </c:pt>
                <c:pt idx="1598">
                  <c:v>23.455762152071113</c:v>
                </c:pt>
                <c:pt idx="1599">
                  <c:v>26.008611614094793</c:v>
                </c:pt>
                <c:pt idx="1600">
                  <c:v>22.975163591894503</c:v>
                </c:pt>
                <c:pt idx="1601">
                  <c:v>30.95081881884764</c:v>
                </c:pt>
                <c:pt idx="1602">
                  <c:v>28.617644718363799</c:v>
                </c:pt>
                <c:pt idx="1603">
                  <c:v>23.36030928459191</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23.335715287863248</c:v>
                </c:pt>
                <c:pt idx="1613">
                  <c:v>26.500606844595868</c:v>
                </c:pt>
                <c:pt idx="1614">
                  <c:v>28.694564263895035</c:v>
                </c:pt>
                <c:pt idx="1615">
                  <c:v>28.739635714767029</c:v>
                </c:pt>
                <c:pt idx="1616">
                  <c:v>26.031288432142691</c:v>
                </c:pt>
                <c:pt idx="1617">
                  <c:v>24.959123101617926</c:v>
                </c:pt>
                <c:pt idx="1618">
                  <c:v>25.571180874723815</c:v>
                </c:pt>
                <c:pt idx="1619">
                  <c:v>28.394030747350737</c:v>
                </c:pt>
                <c:pt idx="1620">
                  <c:v>26.271165698752135</c:v>
                </c:pt>
                <c:pt idx="1621">
                  <c:v>27.944725411461313</c:v>
                </c:pt>
                <c:pt idx="1622">
                  <c:v>26.465121216037868</c:v>
                </c:pt>
                <c:pt idx="1623">
                  <c:v>22.245457589263317</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25.663718075108903</c:v>
                </c:pt>
                <c:pt idx="1639">
                  <c:v>20.900772852310517</c:v>
                </c:pt>
                <c:pt idx="1640">
                  <c:v>18.017254290809031</c:v>
                </c:pt>
                <c:pt idx="1641">
                  <c:v>24.964700135759422</c:v>
                </c:pt>
                <c:pt idx="1642">
                  <c:v>27.810618263584001</c:v>
                </c:pt>
                <c:pt idx="1643">
                  <c:v>32.87248476907547</c:v>
                </c:pt>
                <c:pt idx="1644">
                  <c:v>28.940665350104513</c:v>
                </c:pt>
                <c:pt idx="1645">
                  <c:v>26.428534456603629</c:v>
                </c:pt>
                <c:pt idx="1646">
                  <c:v>24.981619922282189</c:v>
                </c:pt>
                <c:pt idx="1647">
                  <c:v>27.139017728418306</c:v>
                </c:pt>
                <c:pt idx="1648">
                  <c:v>23.692748467870093</c:v>
                </c:pt>
                <c:pt idx="1649">
                  <c:v>24.556138437883192</c:v>
                </c:pt>
                <c:pt idx="1650">
                  <c:v>27.23616450031318</c:v>
                </c:pt>
                <c:pt idx="1651">
                  <c:v>25.74665954812048</c:v>
                </c:pt>
                <c:pt idx="1652">
                  <c:v>25.98793756722128</c:v>
                </c:pt>
                <c:pt idx="1653">
                  <c:v>25.23991165282769</c:v>
                </c:pt>
                <c:pt idx="1654">
                  <c:v>22.679386690438491</c:v>
                </c:pt>
                <c:pt idx="1655">
                  <c:v>24.965268151331589</c:v>
                </c:pt>
                <c:pt idx="1656">
                  <c:v>20.728762330650873</c:v>
                </c:pt>
                <c:pt idx="1657">
                  <c:v>23.423651028964699</c:v>
                </c:pt>
                <c:pt idx="1658">
                  <c:v>24.410358269739319</c:v>
                </c:pt>
                <c:pt idx="1659">
                  <c:v>33.095270978164287</c:v>
                </c:pt>
                <c:pt idx="1660">
                  <c:v>21.494481524437383</c:v>
                </c:pt>
                <c:pt idx="1661">
                  <c:v>22.323913035590742</c:v>
                </c:pt>
                <c:pt idx="1662">
                  <c:v>20.092375635861572</c:v>
                </c:pt>
                <c:pt idx="1663">
                  <c:v>25.375267338281859</c:v>
                </c:pt>
                <c:pt idx="1664">
                  <c:v>21.945646637404895</c:v>
                </c:pt>
                <c:pt idx="1665">
                  <c:v>22.978497862379214</c:v>
                </c:pt>
                <c:pt idx="1666">
                  <c:v>25.47666412905383</c:v>
                </c:pt>
                <c:pt idx="1667">
                  <c:v>26.784883619325903</c:v>
                </c:pt>
                <c:pt idx="1668">
                  <c:v>24.449225492663214</c:v>
                </c:pt>
                <c:pt idx="1669">
                  <c:v>20.665511437850036</c:v>
                </c:pt>
                <c:pt idx="1670">
                  <c:v>19.155531963041796</c:v>
                </c:pt>
                <c:pt idx="1671">
                  <c:v>24.184887876513443</c:v>
                </c:pt>
                <c:pt idx="1672">
                  <c:v>18.932565028442095</c:v>
                </c:pt>
                <c:pt idx="1673">
                  <c:v>23.799918253100621</c:v>
                </c:pt>
                <c:pt idx="1674">
                  <c:v>24.497975749723594</c:v>
                </c:pt>
                <c:pt idx="1675">
                  <c:v>22.4951748850043</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19.929316040464123</c:v>
                </c:pt>
                <c:pt idx="1684">
                  <c:v>24.769481534300422</c:v>
                </c:pt>
                <c:pt idx="1685">
                  <c:v>24.912094007466592</c:v>
                </c:pt>
                <c:pt idx="1686">
                  <c:v>22.713588077067726</c:v>
                </c:pt>
                <c:pt idx="1687">
                  <c:v>25.371321646490795</c:v>
                </c:pt>
                <c:pt idx="1688">
                  <c:v>25.586606287198368</c:v>
                </c:pt>
                <c:pt idx="1689">
                  <c:v>23.862556761994036</c:v>
                </c:pt>
                <c:pt idx="1690">
                  <c:v>26.01437077006889</c:v>
                </c:pt>
                <c:pt idx="1691">
                  <c:v>27.407066522323689</c:v>
                </c:pt>
                <c:pt idx="1692">
                  <c:v>23.561592364647289</c:v>
                </c:pt>
                <c:pt idx="1693">
                  <c:v>23.555631303517789</c:v>
                </c:pt>
                <c:pt idx="1694">
                  <c:v>19.211454318209991</c:v>
                </c:pt>
                <c:pt idx="1695">
                  <c:v>26.738395087533156</c:v>
                </c:pt>
                <c:pt idx="1696">
                  <c:v>20.808742881728922</c:v>
                </c:pt>
                <c:pt idx="1697">
                  <c:v>22.324987637614235</c:v>
                </c:pt>
                <c:pt idx="1698">
                  <c:v>25.031870371641801</c:v>
                </c:pt>
                <c:pt idx="1699">
                  <c:v>24.934493879740174</c:v>
                </c:pt>
                <c:pt idx="1700">
                  <c:v>21.106356278526889</c:v>
                </c:pt>
                <c:pt idx="1701">
                  <c:v>23.784602168876322</c:v>
                </c:pt>
                <c:pt idx="1702">
                  <c:v>22.073032566189013</c:v>
                </c:pt>
                <c:pt idx="1703">
                  <c:v>21.397227254376983</c:v>
                </c:pt>
                <c:pt idx="1704">
                  <c:v>19.009234393265089</c:v>
                </c:pt>
                <c:pt idx="1705">
                  <c:v>18.812244818652715</c:v>
                </c:pt>
                <c:pt idx="1706">
                  <c:v>24.484056982572273</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23.823302250253256</c:v>
                </c:pt>
                <c:pt idx="1715">
                  <c:v>27.689882212871456</c:v>
                </c:pt>
                <c:pt idx="1716">
                  <c:v>23.978240227650289</c:v>
                </c:pt>
                <c:pt idx="1717">
                  <c:v>21.081904688915774</c:v>
                </c:pt>
                <c:pt idx="1718">
                  <c:v>27.727151741693095</c:v>
                </c:pt>
                <c:pt idx="1719">
                  <c:v>20.988373122822079</c:v>
                </c:pt>
                <c:pt idx="1720">
                  <c:v>19.061086676939517</c:v>
                </c:pt>
                <c:pt idx="1721">
                  <c:v>25.627417448106495</c:v>
                </c:pt>
                <c:pt idx="1722">
                  <c:v>24.779590087398287</c:v>
                </c:pt>
                <c:pt idx="1723">
                  <c:v>23.977325376070176</c:v>
                </c:pt>
                <c:pt idx="1724">
                  <c:v>19.817832589834591</c:v>
                </c:pt>
                <c:pt idx="1725">
                  <c:v>27.462930948672749</c:v>
                </c:pt>
                <c:pt idx="1726">
                  <c:v>26.074642780430029</c:v>
                </c:pt>
                <c:pt idx="1727">
                  <c:v>19.84930505311609</c:v>
                </c:pt>
                <c:pt idx="1728">
                  <c:v>20.19961322691271</c:v>
                </c:pt>
                <c:pt idx="1729">
                  <c:v>22.633218962450517</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21.663842211733524</c:v>
                </c:pt>
                <c:pt idx="1739">
                  <c:v>24.902339754874205</c:v>
                </c:pt>
                <c:pt idx="1740">
                  <c:v>22.539243001289496</c:v>
                </c:pt>
                <c:pt idx="1741">
                  <c:v>18.353720927534653</c:v>
                </c:pt>
                <c:pt idx="1742">
                  <c:v>23.902641273454556</c:v>
                </c:pt>
                <c:pt idx="1743">
                  <c:v>23.175406078555689</c:v>
                </c:pt>
                <c:pt idx="1744">
                  <c:v>24.387167668596391</c:v>
                </c:pt>
                <c:pt idx="1745">
                  <c:v>22.68200964257046</c:v>
                </c:pt>
                <c:pt idx="1746">
                  <c:v>16.915700115009464</c:v>
                </c:pt>
                <c:pt idx="1747">
                  <c:v>26.292233073538885</c:v>
                </c:pt>
                <c:pt idx="1748">
                  <c:v>34.076886152515449</c:v>
                </c:pt>
                <c:pt idx="1749">
                  <c:v>19.981482478913556</c:v>
                </c:pt>
                <c:pt idx="1750">
                  <c:v>19.259327473072986</c:v>
                </c:pt>
                <c:pt idx="1751">
                  <c:v>24.089066447006317</c:v>
                </c:pt>
                <c:pt idx="1752">
                  <c:v>19.420814316511411</c:v>
                </c:pt>
                <c:pt idx="1753">
                  <c:v>22.242293578332255</c:v>
                </c:pt>
                <c:pt idx="1754">
                  <c:v>18.784932120819025</c:v>
                </c:pt>
                <c:pt idx="1755">
                  <c:v>25.320315130227129</c:v>
                </c:pt>
                <c:pt idx="1756">
                  <c:v>21.692897405730957</c:v>
                </c:pt>
                <c:pt idx="1757">
                  <c:v>25.692937428066561</c:v>
                </c:pt>
                <c:pt idx="1758">
                  <c:v>19.789625803897426</c:v>
                </c:pt>
                <c:pt idx="1759">
                  <c:v>20.50979826742762</c:v>
                </c:pt>
                <c:pt idx="1760">
                  <c:v>21.25809129592578</c:v>
                </c:pt>
                <c:pt idx="1761">
                  <c:v>31.180312243101685</c:v>
                </c:pt>
                <c:pt idx="1762">
                  <c:v>21.238280943845329</c:v>
                </c:pt>
                <c:pt idx="1763">
                  <c:v>20.895828700008931</c:v>
                </c:pt>
                <c:pt idx="1764">
                  <c:v>21.610978716793777</c:v>
                </c:pt>
                <c:pt idx="1765">
                  <c:v>24.718292697155089</c:v>
                </c:pt>
                <c:pt idx="1766">
                  <c:v>18.370431704519461</c:v>
                </c:pt>
                <c:pt idx="1767">
                  <c:v>21.492666006064017</c:v>
                </c:pt>
                <c:pt idx="1768">
                  <c:v>22.346304658945499</c:v>
                </c:pt>
                <c:pt idx="1769">
                  <c:v>25.788498397726311</c:v>
                </c:pt>
                <c:pt idx="1770">
                  <c:v>23.345876222661982</c:v>
                </c:pt>
                <c:pt idx="1771">
                  <c:v>17.968015804986258</c:v>
                </c:pt>
                <c:pt idx="1772">
                  <c:v>23.881862506526428</c:v>
                </c:pt>
                <c:pt idx="1773">
                  <c:v>27.111237008679048</c:v>
                </c:pt>
                <c:pt idx="1774">
                  <c:v>25.083575115303088</c:v>
                </c:pt>
                <c:pt idx="1775">
                  <c:v>20.557777796286217</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23.103724876621499</c:v>
                </c:pt>
                <c:pt idx="1786">
                  <c:v>19.906358543206132</c:v>
                </c:pt>
                <c:pt idx="1787">
                  <c:v>20.442616024874166</c:v>
                </c:pt>
                <c:pt idx="1788">
                  <c:v>24.524255137453295</c:v>
                </c:pt>
                <c:pt idx="1789">
                  <c:v>18.998238150538889</c:v>
                </c:pt>
                <c:pt idx="1790">
                  <c:v>24.315524711951007</c:v>
                </c:pt>
                <c:pt idx="1791">
                  <c:v>22.409938523201632</c:v>
                </c:pt>
                <c:pt idx="1792">
                  <c:v>18.918470311100684</c:v>
                </c:pt>
                <c:pt idx="1793">
                  <c:v>24.583494596044652</c:v>
                </c:pt>
                <c:pt idx="1794">
                  <c:v>21.752493734560126</c:v>
                </c:pt>
                <c:pt idx="1795">
                  <c:v>23.731524305294691</c:v>
                </c:pt>
                <c:pt idx="1796">
                  <c:v>20.90677509461953</c:v>
                </c:pt>
                <c:pt idx="1797">
                  <c:v>17.355120298524486</c:v>
                </c:pt>
                <c:pt idx="1798">
                  <c:v>21.070944205456328</c:v>
                </c:pt>
                <c:pt idx="1799">
                  <c:v>19.196158523591691</c:v>
                </c:pt>
                <c:pt idx="1800">
                  <c:v>19.600513501821663</c:v>
                </c:pt>
                <c:pt idx="1801">
                  <c:v>17.543076596852352</c:v>
                </c:pt>
                <c:pt idx="1802">
                  <c:v>21.978402502403924</c:v>
                </c:pt>
                <c:pt idx="1803">
                  <c:v>24.153224786978701</c:v>
                </c:pt>
                <c:pt idx="1804">
                  <c:v>19.723675071876187</c:v>
                </c:pt>
                <c:pt idx="1805">
                  <c:v>17.687414547464407</c:v>
                </c:pt>
                <c:pt idx="1806">
                  <c:v>21.61185924097763</c:v>
                </c:pt>
                <c:pt idx="1807">
                  <c:v>17.737078517317531</c:v>
                </c:pt>
                <c:pt idx="1808">
                  <c:v>18.258393676794206</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23.199649218726762</c:v>
                </c:pt>
                <c:pt idx="1817">
                  <c:v>17.856245437147223</c:v>
                </c:pt>
                <c:pt idx="1818">
                  <c:v>20.609871898899996</c:v>
                </c:pt>
                <c:pt idx="1819">
                  <c:v>21.050112060636206</c:v>
                </c:pt>
                <c:pt idx="1820">
                  <c:v>21.685549010355164</c:v>
                </c:pt>
                <c:pt idx="1821">
                  <c:v>23.182927509205982</c:v>
                </c:pt>
                <c:pt idx="1822">
                  <c:v>21.814480479937128</c:v>
                </c:pt>
                <c:pt idx="1823">
                  <c:v>26.588688286179309</c:v>
                </c:pt>
                <c:pt idx="1824">
                  <c:v>21.840641903434829</c:v>
                </c:pt>
                <c:pt idx="1825">
                  <c:v>18.145396661202366</c:v>
                </c:pt>
                <c:pt idx="1826">
                  <c:v>21.376133929550367</c:v>
                </c:pt>
                <c:pt idx="1827">
                  <c:v>15.33046107921832</c:v>
                </c:pt>
                <c:pt idx="1828">
                  <c:v>18.719859177880107</c:v>
                </c:pt>
                <c:pt idx="1829">
                  <c:v>21.696912365334168</c:v>
                </c:pt>
                <c:pt idx="1830">
                  <c:v>22.078668260393389</c:v>
                </c:pt>
                <c:pt idx="1831">
                  <c:v>24.250183735206033</c:v>
                </c:pt>
                <c:pt idx="1832">
                  <c:v>23.340012988153255</c:v>
                </c:pt>
                <c:pt idx="1833">
                  <c:v>21.275718487730789</c:v>
                </c:pt>
                <c:pt idx="1834">
                  <c:v>23.623838941262747</c:v>
                </c:pt>
                <c:pt idx="1835">
                  <c:v>19.728766753245196</c:v>
                </c:pt>
                <c:pt idx="1836">
                  <c:v>19.606296786098547</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18.040592263159187</c:v>
                </c:pt>
                <c:pt idx="1848">
                  <c:v>21.86139136387462</c:v>
                </c:pt>
                <c:pt idx="1849">
                  <c:v>19.037660787460993</c:v>
                </c:pt>
                <c:pt idx="1850">
                  <c:v>23.93266476242643</c:v>
                </c:pt>
                <c:pt idx="1851">
                  <c:v>18.40741696397496</c:v>
                </c:pt>
                <c:pt idx="1852">
                  <c:v>18.414336039989589</c:v>
                </c:pt>
                <c:pt idx="1853">
                  <c:v>21.012999691078825</c:v>
                </c:pt>
                <c:pt idx="1854">
                  <c:v>17.094450896964528</c:v>
                </c:pt>
                <c:pt idx="1855">
                  <c:v>16.809795009623887</c:v>
                </c:pt>
                <c:pt idx="1856">
                  <c:v>20.915473264241552</c:v>
                </c:pt>
                <c:pt idx="1857">
                  <c:v>20.307581651638493</c:v>
                </c:pt>
                <c:pt idx="1858">
                  <c:v>18.179214533507789</c:v>
                </c:pt>
                <c:pt idx="1859">
                  <c:v>16.438411883578119</c:v>
                </c:pt>
                <c:pt idx="1860">
                  <c:v>16.877485148595291</c:v>
                </c:pt>
                <c:pt idx="1861">
                  <c:v>19.64399335188326</c:v>
                </c:pt>
                <c:pt idx="1862">
                  <c:v>15.998984219119334</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16.981958759296802</c:v>
                </c:pt>
                <c:pt idx="1874">
                  <c:v>20.234904367627497</c:v>
                </c:pt>
                <c:pt idx="1875">
                  <c:v>18.15953249178321</c:v>
                </c:pt>
                <c:pt idx="1876">
                  <c:v>19.763073750842306</c:v>
                </c:pt>
                <c:pt idx="1877">
                  <c:v>21.760390229621141</c:v>
                </c:pt>
                <c:pt idx="1878">
                  <c:v>21.995937156691003</c:v>
                </c:pt>
                <c:pt idx="1879">
                  <c:v>18.445379623721202</c:v>
                </c:pt>
                <c:pt idx="1880">
                  <c:v>15.758623917048034</c:v>
                </c:pt>
                <c:pt idx="1881">
                  <c:v>20.083069662322849</c:v>
                </c:pt>
                <c:pt idx="1882">
                  <c:v>19.34259722958857</c:v>
                </c:pt>
                <c:pt idx="1883">
                  <c:v>14.512016694480756</c:v>
                </c:pt>
                <c:pt idx="1884">
                  <c:v>14.834249011730497</c:v>
                </c:pt>
                <c:pt idx="1885">
                  <c:v>18.779459377488227</c:v>
                </c:pt>
                <c:pt idx="1886">
                  <c:v>17.417432912283527</c:v>
                </c:pt>
                <c:pt idx="1887">
                  <c:v>18.221640279434379</c:v>
                </c:pt>
                <c:pt idx="1888">
                  <c:v>20.136484602823387</c:v>
                </c:pt>
                <c:pt idx="1889">
                  <c:v>20.728792202051967</c:v>
                </c:pt>
                <c:pt idx="1890">
                  <c:v>20.013187091023678</c:v>
                </c:pt>
                <c:pt idx="1891">
                  <c:v>15.153206455091869</c:v>
                </c:pt>
                <c:pt idx="1892">
                  <c:v>20.102909348907652</c:v>
                </c:pt>
                <c:pt idx="1893">
                  <c:v>18.69750314495306</c:v>
                </c:pt>
                <c:pt idx="1894">
                  <c:v>19.203699272310033</c:v>
                </c:pt>
                <c:pt idx="1895">
                  <c:v>22.369336986683859</c:v>
                </c:pt>
                <c:pt idx="1896">
                  <c:v>18.665226481468789</c:v>
                </c:pt>
                <c:pt idx="1897">
                  <c:v>19.559268275537889</c:v>
                </c:pt>
                <c:pt idx="1898">
                  <c:v>20.175103971428229</c:v>
                </c:pt>
                <c:pt idx="1899">
                  <c:v>17.630774761337218</c:v>
                </c:pt>
                <c:pt idx="1900">
                  <c:v>16.818254966955731</c:v>
                </c:pt>
                <c:pt idx="1901">
                  <c:v>18.413066280583429</c:v>
                </c:pt>
                <c:pt idx="1902">
                  <c:v>16.948600283102394</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20.345270109361707</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17.532142549823678</c:v>
                </c:pt>
                <c:pt idx="1919">
                  <c:v>16.558720812333029</c:v>
                </c:pt>
                <c:pt idx="1920">
                  <c:v>18.748730637358555</c:v>
                </c:pt>
                <c:pt idx="1921">
                  <c:v>20.473256393878227</c:v>
                </c:pt>
                <c:pt idx="1922">
                  <c:v>19.84733717157782</c:v>
                </c:pt>
                <c:pt idx="1923">
                  <c:v>21.526379283194427</c:v>
                </c:pt>
                <c:pt idx="1924">
                  <c:v>17.632008848955312</c:v>
                </c:pt>
                <c:pt idx="1925">
                  <c:v>15.393094459308314</c:v>
                </c:pt>
                <c:pt idx="1926">
                  <c:v>18.003474911886091</c:v>
                </c:pt>
                <c:pt idx="1927">
                  <c:v>22.16634985263352</c:v>
                </c:pt>
                <c:pt idx="1928">
                  <c:v>17.852820060503653</c:v>
                </c:pt>
                <c:pt idx="1929">
                  <c:v>15.693138165096363</c:v>
                </c:pt>
                <c:pt idx="1930">
                  <c:v>17.345591310928427</c:v>
                </c:pt>
                <c:pt idx="1931">
                  <c:v>17.295641961815729</c:v>
                </c:pt>
                <c:pt idx="1932">
                  <c:v>18.037360172565126</c:v>
                </c:pt>
                <c:pt idx="1933">
                  <c:v>17.777647172335612</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19.102506595944941</c:v>
                </c:pt>
                <c:pt idx="1945">
                  <c:v>19.608884333482891</c:v>
                </c:pt>
                <c:pt idx="1946">
                  <c:v>15.724445243196692</c:v>
                </c:pt>
                <c:pt idx="1947">
                  <c:v>18.596445503769672</c:v>
                </c:pt>
                <c:pt idx="1948">
                  <c:v>16.069821003182369</c:v>
                </c:pt>
                <c:pt idx="1949">
                  <c:v>17.525742038841923</c:v>
                </c:pt>
                <c:pt idx="1950">
                  <c:v>19.145421284128219</c:v>
                </c:pt>
                <c:pt idx="1951">
                  <c:v>16.825417417568186</c:v>
                </c:pt>
                <c:pt idx="1952">
                  <c:v>17.638805944232391</c:v>
                </c:pt>
                <c:pt idx="1953">
                  <c:v>15.453875704692518</c:v>
                </c:pt>
                <c:pt idx="1954">
                  <c:v>15.933106945807566</c:v>
                </c:pt>
                <c:pt idx="1955">
                  <c:v>14.753666896456265</c:v>
                </c:pt>
                <c:pt idx="1956">
                  <c:v>18.471150641448354</c:v>
                </c:pt>
                <c:pt idx="1957">
                  <c:v>18.944603090943563</c:v>
                </c:pt>
                <c:pt idx="1958">
                  <c:v>17.198718423530693</c:v>
                </c:pt>
                <c:pt idx="1959">
                  <c:v>14.341857090352468</c:v>
                </c:pt>
                <c:pt idx="1960">
                  <c:v>17.841930946311386</c:v>
                </c:pt>
                <c:pt idx="1961">
                  <c:v>17.560772145181847</c:v>
                </c:pt>
                <c:pt idx="1962">
                  <c:v>15.855556729564171</c:v>
                </c:pt>
                <c:pt idx="1963">
                  <c:v>16.864700830420098</c:v>
                </c:pt>
                <c:pt idx="1964">
                  <c:v>15.100377782127802</c:v>
                </c:pt>
                <c:pt idx="1965">
                  <c:v>16.622370062227887</c:v>
                </c:pt>
                <c:pt idx="1966">
                  <c:v>17.796137868970924</c:v>
                </c:pt>
                <c:pt idx="1967">
                  <c:v>20.069971358708624</c:v>
                </c:pt>
                <c:pt idx="1968">
                  <c:v>14.398020927535818</c:v>
                </c:pt>
                <c:pt idx="1969">
                  <c:v>17.143750826213928</c:v>
                </c:pt>
                <c:pt idx="1970">
                  <c:v>17.871123116017198</c:v>
                </c:pt>
                <c:pt idx="1971">
                  <c:v>20.744045710418231</c:v>
                </c:pt>
                <c:pt idx="1972">
                  <c:v>18.582089361750086</c:v>
                </c:pt>
                <c:pt idx="1973">
                  <c:v>17.617765273282593</c:v>
                </c:pt>
                <c:pt idx="1974">
                  <c:v>16.656583837269221</c:v>
                </c:pt>
                <c:pt idx="1975">
                  <c:v>16.256589739065046</c:v>
                </c:pt>
                <c:pt idx="1976">
                  <c:v>20.233249067258313</c:v>
                </c:pt>
                <c:pt idx="1977">
                  <c:v>18.609929460352145</c:v>
                </c:pt>
                <c:pt idx="1978">
                  <c:v>15.233253735004235</c:v>
                </c:pt>
                <c:pt idx="1979">
                  <c:v>13.618824571067178</c:v>
                </c:pt>
                <c:pt idx="1980">
                  <c:v>18.441596229081409</c:v>
                </c:pt>
                <c:pt idx="1981">
                  <c:v>15.902881648701257</c:v>
                </c:pt>
                <c:pt idx="1982">
                  <c:v>17.118440782789506</c:v>
                </c:pt>
                <c:pt idx="1983">
                  <c:v>17.295446746177078</c:v>
                </c:pt>
                <c:pt idx="1984">
                  <c:v>18.171377395205191</c:v>
                </c:pt>
                <c:pt idx="1985">
                  <c:v>18.518799901336859</c:v>
                </c:pt>
                <c:pt idx="1986">
                  <c:v>18.639181896638135</c:v>
                </c:pt>
                <c:pt idx="1987">
                  <c:v>18.241213147649827</c:v>
                </c:pt>
                <c:pt idx="1988">
                  <c:v>16.977322205314486</c:v>
                </c:pt>
                <c:pt idx="1989">
                  <c:v>17.316244625647808</c:v>
                </c:pt>
                <c:pt idx="1990">
                  <c:v>13.265032353605768</c:v>
                </c:pt>
                <c:pt idx="1991">
                  <c:v>16.448217404614411</c:v>
                </c:pt>
                <c:pt idx="1992">
                  <c:v>13.095492112748209</c:v>
                </c:pt>
                <c:pt idx="1993">
                  <c:v>16.48111965787627</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19.017391087013607</c:v>
                </c:pt>
                <c:pt idx="2005">
                  <c:v>16.418756787435179</c:v>
                </c:pt>
                <c:pt idx="2006">
                  <c:v>15.281849628135568</c:v>
                </c:pt>
                <c:pt idx="2007">
                  <c:v>17.947732047060704</c:v>
                </c:pt>
                <c:pt idx="2008">
                  <c:v>17.892369657236959</c:v>
                </c:pt>
                <c:pt idx="2009">
                  <c:v>16.892065963032564</c:v>
                </c:pt>
                <c:pt idx="2010">
                  <c:v>13.65273418503917</c:v>
                </c:pt>
                <c:pt idx="2011">
                  <c:v>15.486427513393121</c:v>
                </c:pt>
                <c:pt idx="2012">
                  <c:v>14.587777638825276</c:v>
                </c:pt>
                <c:pt idx="2013">
                  <c:v>12.32095696533132</c:v>
                </c:pt>
                <c:pt idx="2014">
                  <c:v>22.167555575172532</c:v>
                </c:pt>
                <c:pt idx="2015">
                  <c:v>14.288773788657743</c:v>
                </c:pt>
                <c:pt idx="2016">
                  <c:v>17.171883172176031</c:v>
                </c:pt>
                <c:pt idx="2017">
                  <c:v>17.060665095033126</c:v>
                </c:pt>
                <c:pt idx="2018">
                  <c:v>17.989398988472889</c:v>
                </c:pt>
                <c:pt idx="2019">
                  <c:v>13.493730707170585</c:v>
                </c:pt>
                <c:pt idx="2020">
                  <c:v>17.187026132826414</c:v>
                </c:pt>
                <c:pt idx="2021">
                  <c:v>15.694778206709907</c:v>
                </c:pt>
                <c:pt idx="2022">
                  <c:v>16.540352854865812</c:v>
                </c:pt>
                <c:pt idx="2023">
                  <c:v>17.269768880017466</c:v>
                </c:pt>
                <c:pt idx="2024">
                  <c:v>19.377517895886157</c:v>
                </c:pt>
                <c:pt idx="2025">
                  <c:v>16.582685986216816</c:v>
                </c:pt>
                <c:pt idx="2026">
                  <c:v>17.392084196558731</c:v>
                </c:pt>
                <c:pt idx="2027">
                  <c:v>15.895061338856006</c:v>
                </c:pt>
                <c:pt idx="2028">
                  <c:v>20.0395278418214</c:v>
                </c:pt>
                <c:pt idx="2029">
                  <c:v>16.457501061665312</c:v>
                </c:pt>
                <c:pt idx="2030">
                  <c:v>16.698273460074482</c:v>
                </c:pt>
                <c:pt idx="2031">
                  <c:v>15.132962409399568</c:v>
                </c:pt>
                <c:pt idx="2032">
                  <c:v>20.397940568357125</c:v>
                </c:pt>
                <c:pt idx="2033">
                  <c:v>14.845067292511326</c:v>
                </c:pt>
                <c:pt idx="2034">
                  <c:v>17.260659976550063</c:v>
                </c:pt>
                <c:pt idx="2035">
                  <c:v>14.544579942280619</c:v>
                </c:pt>
                <c:pt idx="2036">
                  <c:v>17.473321098746929</c:v>
                </c:pt>
                <c:pt idx="2037">
                  <c:v>18.152453643890691</c:v>
                </c:pt>
                <c:pt idx="2038">
                  <c:v>17.047139604578131</c:v>
                </c:pt>
                <c:pt idx="2039">
                  <c:v>15.437304545981783</c:v>
                </c:pt>
                <c:pt idx="2040">
                  <c:v>15.691217594730547</c:v>
                </c:pt>
                <c:pt idx="2041">
                  <c:v>17.212762095256597</c:v>
                </c:pt>
                <c:pt idx="2042">
                  <c:v>14.904743544742473</c:v>
                </c:pt>
                <c:pt idx="2043">
                  <c:v>16.45830471705073</c:v>
                </c:pt>
                <c:pt idx="2044">
                  <c:v>15.215071020485221</c:v>
                </c:pt>
                <c:pt idx="2045">
                  <c:v>14.349864688269356</c:v>
                </c:pt>
                <c:pt idx="2046">
                  <c:v>17.135281867712557</c:v>
                </c:pt>
                <c:pt idx="2047">
                  <c:v>15.282915155894868</c:v>
                </c:pt>
                <c:pt idx="2048">
                  <c:v>17.512025934069829</c:v>
                </c:pt>
                <c:pt idx="2049">
                  <c:v>19.166653813031687</c:v>
                </c:pt>
                <c:pt idx="2050">
                  <c:v>11.656632886345628</c:v>
                </c:pt>
                <c:pt idx="2051">
                  <c:v>14.865659409629931</c:v>
                </c:pt>
                <c:pt idx="2052">
                  <c:v>16.754482023574369</c:v>
                </c:pt>
                <c:pt idx="2053">
                  <c:v>14.096094158680486</c:v>
                </c:pt>
                <c:pt idx="2054">
                  <c:v>15.44937680881795</c:v>
                </c:pt>
                <c:pt idx="2055">
                  <c:v>16.194916892529029</c:v>
                </c:pt>
                <c:pt idx="2056">
                  <c:v>17.561957975694991</c:v>
                </c:pt>
                <c:pt idx="2057">
                  <c:v>20.527719376896727</c:v>
                </c:pt>
                <c:pt idx="2058">
                  <c:v>16.973442711194256</c:v>
                </c:pt>
                <c:pt idx="2059">
                  <c:v>19.527026934866957</c:v>
                </c:pt>
                <c:pt idx="2060">
                  <c:v>16.632537054977789</c:v>
                </c:pt>
                <c:pt idx="2061">
                  <c:v>15.305786796166027</c:v>
                </c:pt>
                <c:pt idx="2062">
                  <c:v>14.643631451708123</c:v>
                </c:pt>
                <c:pt idx="2063">
                  <c:v>17.316389073520462</c:v>
                </c:pt>
                <c:pt idx="2064">
                  <c:v>15.744766477701868</c:v>
                </c:pt>
                <c:pt idx="2065">
                  <c:v>15.611288109085351</c:v>
                </c:pt>
                <c:pt idx="2066">
                  <c:v>18.24340153875551</c:v>
                </c:pt>
                <c:pt idx="2067">
                  <c:v>15.913159129867974</c:v>
                </c:pt>
                <c:pt idx="2068">
                  <c:v>16.39382392936869</c:v>
                </c:pt>
                <c:pt idx="2069">
                  <c:v>18.017745225432495</c:v>
                </c:pt>
                <c:pt idx="2070">
                  <c:v>16.26577427833692</c:v>
                </c:pt>
                <c:pt idx="2071">
                  <c:v>11.552697305682431</c:v>
                </c:pt>
                <c:pt idx="2072">
                  <c:v>15.48697239903246</c:v>
                </c:pt>
                <c:pt idx="2073">
                  <c:v>16.317921499915009</c:v>
                </c:pt>
                <c:pt idx="2074">
                  <c:v>18.249071490667742</c:v>
                </c:pt>
                <c:pt idx="2075">
                  <c:v>14.367964630066426</c:v>
                </c:pt>
                <c:pt idx="2076">
                  <c:v>12.961537135303315</c:v>
                </c:pt>
                <c:pt idx="2077">
                  <c:v>13.774979727882533</c:v>
                </c:pt>
                <c:pt idx="2078">
                  <c:v>14.720501882385371</c:v>
                </c:pt>
                <c:pt idx="2079">
                  <c:v>16.375324469375286</c:v>
                </c:pt>
                <c:pt idx="2080">
                  <c:v>14.281269560398139</c:v>
                </c:pt>
                <c:pt idx="2081">
                  <c:v>13.734984781016429</c:v>
                </c:pt>
                <c:pt idx="2082">
                  <c:v>16.635572166786115</c:v>
                </c:pt>
                <c:pt idx="2083">
                  <c:v>18.467035605287872</c:v>
                </c:pt>
                <c:pt idx="2084">
                  <c:v>13.074821721152901</c:v>
                </c:pt>
                <c:pt idx="2085">
                  <c:v>14.380152253287795</c:v>
                </c:pt>
                <c:pt idx="2086">
                  <c:v>17.253508263195229</c:v>
                </c:pt>
                <c:pt idx="2087">
                  <c:v>16.843361944023762</c:v>
                </c:pt>
                <c:pt idx="2088">
                  <c:v>17.11780776000656</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15.971987816796014</c:v>
                </c:pt>
                <c:pt idx="2101">
                  <c:v>14.127990876428022</c:v>
                </c:pt>
                <c:pt idx="2102">
                  <c:v>19.168724190636986</c:v>
                </c:pt>
                <c:pt idx="2103">
                  <c:v>16.002351106309188</c:v>
                </c:pt>
                <c:pt idx="2104">
                  <c:v>16.069763971890083</c:v>
                </c:pt>
                <c:pt idx="2105">
                  <c:v>14.409605813191154</c:v>
                </c:pt>
                <c:pt idx="2106">
                  <c:v>16.604725233487549</c:v>
                </c:pt>
                <c:pt idx="2107">
                  <c:v>16.405949853114279</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16.585376512933625</c:v>
                </c:pt>
                <c:pt idx="2128">
                  <c:v>15.90893011006025</c:v>
                </c:pt>
                <c:pt idx="2129">
                  <c:v>17.535533438669749</c:v>
                </c:pt>
                <c:pt idx="2130">
                  <c:v>12.594659838459973</c:v>
                </c:pt>
                <c:pt idx="2131">
                  <c:v>13.309126929768476</c:v>
                </c:pt>
                <c:pt idx="2132">
                  <c:v>12.136301076340692</c:v>
                </c:pt>
                <c:pt idx="2133">
                  <c:v>13.375567956896282</c:v>
                </c:pt>
                <c:pt idx="2134">
                  <c:v>13.378435294830172</c:v>
                </c:pt>
                <c:pt idx="2135">
                  <c:v>19.194388062582703</c:v>
                </c:pt>
                <c:pt idx="2136">
                  <c:v>14.744434091608824</c:v>
                </c:pt>
                <c:pt idx="2137">
                  <c:v>15.156314780062068</c:v>
                </c:pt>
                <c:pt idx="2138">
                  <c:v>14.870381066830168</c:v>
                </c:pt>
                <c:pt idx="2139">
                  <c:v>13.466878522926894</c:v>
                </c:pt>
                <c:pt idx="2140">
                  <c:v>15.089312798356801</c:v>
                </c:pt>
                <c:pt idx="2141">
                  <c:v>15.170745348663132</c:v>
                </c:pt>
                <c:pt idx="2142">
                  <c:v>13.079483533030755</c:v>
                </c:pt>
                <c:pt idx="2143">
                  <c:v>14.924815998299501</c:v>
                </c:pt>
                <c:pt idx="2144">
                  <c:v>16.025461186218561</c:v>
                </c:pt>
                <c:pt idx="2145">
                  <c:v>17.567420409004793</c:v>
                </c:pt>
                <c:pt idx="2146">
                  <c:v>17.609252403047115</c:v>
                </c:pt>
                <c:pt idx="2147">
                  <c:v>14.950000454679152</c:v>
                </c:pt>
                <c:pt idx="2148">
                  <c:v>15.339963519358136</c:v>
                </c:pt>
                <c:pt idx="2149">
                  <c:v>13.74993166784933</c:v>
                </c:pt>
                <c:pt idx="2150">
                  <c:v>15.470044149941122</c:v>
                </c:pt>
                <c:pt idx="2151">
                  <c:v>16.165513784570592</c:v>
                </c:pt>
                <c:pt idx="2152">
                  <c:v>15.25230120598235</c:v>
                </c:pt>
                <c:pt idx="2153">
                  <c:v>14.29373694517562</c:v>
                </c:pt>
                <c:pt idx="2154">
                  <c:v>14.752697697266411</c:v>
                </c:pt>
                <c:pt idx="2155">
                  <c:v>13.770410060997921</c:v>
                </c:pt>
                <c:pt idx="2156">
                  <c:v>15.193130693288955</c:v>
                </c:pt>
                <c:pt idx="2157">
                  <c:v>16.13212041259429</c:v>
                </c:pt>
                <c:pt idx="2158">
                  <c:v>12.959212126609536</c:v>
                </c:pt>
                <c:pt idx="2159">
                  <c:v>15.702430015713299</c:v>
                </c:pt>
                <c:pt idx="2160">
                  <c:v>13.090265986573041</c:v>
                </c:pt>
                <c:pt idx="2161">
                  <c:v>14.538024400724492</c:v>
                </c:pt>
                <c:pt idx="2162">
                  <c:v>12.0885553163401</c:v>
                </c:pt>
                <c:pt idx="2163">
                  <c:v>16.305755370559929</c:v>
                </c:pt>
                <c:pt idx="2164">
                  <c:v>16.765840092574013</c:v>
                </c:pt>
                <c:pt idx="2165">
                  <c:v>11.895090941137322</c:v>
                </c:pt>
                <c:pt idx="2166">
                  <c:v>16.248831303041126</c:v>
                </c:pt>
                <c:pt idx="2167">
                  <c:v>13.770582878747902</c:v>
                </c:pt>
                <c:pt idx="2168">
                  <c:v>11.815134594611362</c:v>
                </c:pt>
                <c:pt idx="2169">
                  <c:v>16.430378443003633</c:v>
                </c:pt>
                <c:pt idx="2170">
                  <c:v>13.973020145699342</c:v>
                </c:pt>
                <c:pt idx="2171">
                  <c:v>14.30627924528757</c:v>
                </c:pt>
                <c:pt idx="2172">
                  <c:v>16.4655606439288</c:v>
                </c:pt>
                <c:pt idx="2173">
                  <c:v>13.598446838368195</c:v>
                </c:pt>
                <c:pt idx="2174">
                  <c:v>16.190858851791855</c:v>
                </c:pt>
                <c:pt idx="2175">
                  <c:v>13.222098763165603</c:v>
                </c:pt>
                <c:pt idx="2176">
                  <c:v>13.980282098122409</c:v>
                </c:pt>
                <c:pt idx="2177">
                  <c:v>14.185597217320035</c:v>
                </c:pt>
                <c:pt idx="2178">
                  <c:v>16.575210131436862</c:v>
                </c:pt>
                <c:pt idx="2179">
                  <c:v>15.322612130209736</c:v>
                </c:pt>
                <c:pt idx="2180">
                  <c:v>16.108087740442393</c:v>
                </c:pt>
                <c:pt idx="2181">
                  <c:v>16.448342279478862</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11.472553325796975</c:v>
                </c:pt>
                <c:pt idx="2190">
                  <c:v>16.759008206512451</c:v>
                </c:pt>
                <c:pt idx="2191">
                  <c:v>14.669038062398553</c:v>
                </c:pt>
                <c:pt idx="2192">
                  <c:v>14.199794534468314</c:v>
                </c:pt>
                <c:pt idx="2193">
                  <c:v>14.404037544740136</c:v>
                </c:pt>
                <c:pt idx="2194">
                  <c:v>14.127633663209764</c:v>
                </c:pt>
                <c:pt idx="2195">
                  <c:v>12.817946975887292</c:v>
                </c:pt>
                <c:pt idx="2196">
                  <c:v>10.25038592671525</c:v>
                </c:pt>
                <c:pt idx="2197">
                  <c:v>14.479189974527362</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17.17201027318497</c:v>
                </c:pt>
                <c:pt idx="2208">
                  <c:v>11.770429043702014</c:v>
                </c:pt>
                <c:pt idx="2209">
                  <c:v>15.20915074310598</c:v>
                </c:pt>
                <c:pt idx="2210">
                  <c:v>15.396253766548996</c:v>
                </c:pt>
                <c:pt idx="2211">
                  <c:v>13.471351480390778</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14.013325583130161</c:v>
                </c:pt>
                <c:pt idx="2220">
                  <c:v>14.335658199100656</c:v>
                </c:pt>
                <c:pt idx="2221">
                  <c:v>16.344128151096172</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13.069970539605027</c:v>
                </c:pt>
                <c:pt idx="2232">
                  <c:v>15.814428582842723</c:v>
                </c:pt>
                <c:pt idx="2233">
                  <c:v>11.098602864941734</c:v>
                </c:pt>
                <c:pt idx="2234">
                  <c:v>12.456845068190272</c:v>
                </c:pt>
                <c:pt idx="2235">
                  <c:v>13.840573597452007</c:v>
                </c:pt>
                <c:pt idx="2236">
                  <c:v>15.470368648392512</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11.741846820273553</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15.58628848227816</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15.189416084585678</c:v>
                </c:pt>
                <c:pt idx="2266">
                  <c:v>15.051470460746366</c:v>
                </c:pt>
                <c:pt idx="2267">
                  <c:v>13.026899912297624</c:v>
                </c:pt>
                <c:pt idx="2268">
                  <c:v>15.491858111801932</c:v>
                </c:pt>
                <c:pt idx="2269">
                  <c:v>13.114150937981966</c:v>
                </c:pt>
                <c:pt idx="2270">
                  <c:v>13.142706753790423</c:v>
                </c:pt>
                <c:pt idx="2271">
                  <c:v>12.762172455606272</c:v>
                </c:pt>
                <c:pt idx="2272">
                  <c:v>13.352764230474927</c:v>
                </c:pt>
                <c:pt idx="2273">
                  <c:v>11.458530878735328</c:v>
                </c:pt>
                <c:pt idx="2274">
                  <c:v>15.426197318923386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14.747825304832382</c:v>
                </c:pt>
                <c:pt idx="2284">
                  <c:v>12.980704017032068</c:v>
                </c:pt>
                <c:pt idx="2285">
                  <c:v>13.87252546811548</c:v>
                </c:pt>
                <c:pt idx="2286">
                  <c:v>10.441737220521492</c:v>
                </c:pt>
                <c:pt idx="2287">
                  <c:v>11.221874414586685</c:v>
                </c:pt>
                <c:pt idx="2288">
                  <c:v>10.691146626559206</c:v>
                </c:pt>
                <c:pt idx="2289">
                  <c:v>12.606749378279527</c:v>
                </c:pt>
                <c:pt idx="2290">
                  <c:v>11.76463790426782</c:v>
                </c:pt>
                <c:pt idx="2291">
                  <c:v>11.733271206335878</c:v>
                </c:pt>
                <c:pt idx="2292">
                  <c:v>12.822119886796704</c:v>
                </c:pt>
                <c:pt idx="2293">
                  <c:v>13.259876505958124</c:v>
                </c:pt>
                <c:pt idx="2294">
                  <c:v>14.00111492566405</c:v>
                </c:pt>
                <c:pt idx="2295">
                  <c:v>14.690758148013268</c:v>
                </c:pt>
                <c:pt idx="2296">
                  <c:v>13.879144665801078</c:v>
                </c:pt>
                <c:pt idx="2297">
                  <c:v>14.942042021366539</c:v>
                </c:pt>
                <c:pt idx="2298">
                  <c:v>14.088963089210646</c:v>
                </c:pt>
                <c:pt idx="2299">
                  <c:v>10.408084891244474</c:v>
                </c:pt>
                <c:pt idx="2300">
                  <c:v>13.267410511515262</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11.891908720930331</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11.197597216604025</c:v>
                </c:pt>
                <c:pt idx="2322">
                  <c:v>12.100931864117818</c:v>
                </c:pt>
                <c:pt idx="2323">
                  <c:v>11.582762715148338</c:v>
                </c:pt>
                <c:pt idx="2324">
                  <c:v>12.394579182900831</c:v>
                </c:pt>
                <c:pt idx="2325">
                  <c:v>15.504483815568586</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12.746961042940622</c:v>
                </c:pt>
                <c:pt idx="2337">
                  <c:v>10.016257960499548</c:v>
                </c:pt>
                <c:pt idx="2338">
                  <c:v>13.684836935221076</c:v>
                </c:pt>
                <c:pt idx="2339">
                  <c:v>13.996037317584427</c:v>
                </c:pt>
                <c:pt idx="2340">
                  <c:v>11.992018115835801</c:v>
                </c:pt>
                <c:pt idx="2341">
                  <c:v>15.216105036630001</c:v>
                </c:pt>
                <c:pt idx="2342">
                  <c:v>12.014171703158455</c:v>
                </c:pt>
                <c:pt idx="2343">
                  <c:v>14.233381180822482</c:v>
                </c:pt>
                <c:pt idx="2344">
                  <c:v>13.804326738295989</c:v>
                </c:pt>
                <c:pt idx="2345">
                  <c:v>15.826415203298982</c:v>
                </c:pt>
                <c:pt idx="2346">
                  <c:v>13.279886126387026</c:v>
                </c:pt>
                <c:pt idx="2347">
                  <c:v>12.847557963386087</c:v>
                </c:pt>
                <c:pt idx="2348">
                  <c:v>13.4545613761215</c:v>
                </c:pt>
                <c:pt idx="2349">
                  <c:v>15.051679196677609</c:v>
                </c:pt>
                <c:pt idx="2350">
                  <c:v>12.99837342189811</c:v>
                </c:pt>
                <c:pt idx="2351">
                  <c:v>11.66630613531032</c:v>
                </c:pt>
                <c:pt idx="2352">
                  <c:v>12.062046537449831</c:v>
                </c:pt>
                <c:pt idx="2353">
                  <c:v>15.834091317994252</c:v>
                </c:pt>
                <c:pt idx="2354">
                  <c:v>13.70372683789277</c:v>
                </c:pt>
                <c:pt idx="2355">
                  <c:v>12.532811727517933</c:v>
                </c:pt>
                <c:pt idx="2356">
                  <c:v>14.598793360423207</c:v>
                </c:pt>
                <c:pt idx="2357">
                  <c:v>10.741219089519305</c:v>
                </c:pt>
                <c:pt idx="2358">
                  <c:v>14.528311767751394</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12.451424025528731</c:v>
                </c:pt>
                <c:pt idx="2369">
                  <c:v>13.043009369307185</c:v>
                </c:pt>
                <c:pt idx="2370">
                  <c:v>11.082048134055595</c:v>
                </c:pt>
                <c:pt idx="2371">
                  <c:v>10.366043500182109</c:v>
                </c:pt>
                <c:pt idx="2372">
                  <c:v>12.261351530639368</c:v>
                </c:pt>
                <c:pt idx="2373">
                  <c:v>13.07934960412002</c:v>
                </c:pt>
                <c:pt idx="2374">
                  <c:v>12.0764700025794</c:v>
                </c:pt>
                <c:pt idx="2375">
                  <c:v>11.431982428892043</c:v>
                </c:pt>
                <c:pt idx="2376">
                  <c:v>13.44136461721525</c:v>
                </c:pt>
                <c:pt idx="2377">
                  <c:v>11.877886202684428</c:v>
                </c:pt>
                <c:pt idx="2378">
                  <c:v>13.542776381280568</c:v>
                </c:pt>
                <c:pt idx="2379">
                  <c:v>12.598384284342375</c:v>
                </c:pt>
                <c:pt idx="2380">
                  <c:v>12.500199188920385</c:v>
                </c:pt>
                <c:pt idx="2381">
                  <c:v>13.392812597194304</c:v>
                </c:pt>
                <c:pt idx="2382">
                  <c:v>12.925973532803622</c:v>
                </c:pt>
                <c:pt idx="2383">
                  <c:v>11.086564420669324</c:v>
                </c:pt>
                <c:pt idx="2384">
                  <c:v>13.24761033890162</c:v>
                </c:pt>
                <c:pt idx="2385">
                  <c:v>11.986689046982365</c:v>
                </c:pt>
                <c:pt idx="2386">
                  <c:v>11.959792297924814</c:v>
                </c:pt>
                <c:pt idx="2387">
                  <c:v>12.903370805032893</c:v>
                </c:pt>
                <c:pt idx="2388">
                  <c:v>14.314893967127153</c:v>
                </c:pt>
                <c:pt idx="2389">
                  <c:v>14.582788364344704</c:v>
                </c:pt>
                <c:pt idx="2390">
                  <c:v>11.270605998090108</c:v>
                </c:pt>
                <c:pt idx="2391">
                  <c:v>14.968963422664244</c:v>
                </c:pt>
                <c:pt idx="2392">
                  <c:v>13.201025167430778</c:v>
                </c:pt>
                <c:pt idx="2393">
                  <c:v>12.131355866151011</c:v>
                </c:pt>
                <c:pt idx="2394">
                  <c:v>12.897099694236974</c:v>
                </c:pt>
                <c:pt idx="2395">
                  <c:v>11.747113290581119</c:v>
                </c:pt>
                <c:pt idx="2396">
                  <c:v>14.083858962593663</c:v>
                </c:pt>
                <c:pt idx="2397">
                  <c:v>10.221771229551726</c:v>
                </c:pt>
                <c:pt idx="2398">
                  <c:v>13.42903659568497</c:v>
                </c:pt>
                <c:pt idx="2399">
                  <c:v>10.566303798010868</c:v>
                </c:pt>
                <c:pt idx="2400">
                  <c:v>12.617537376325524</c:v>
                </c:pt>
                <c:pt idx="2401">
                  <c:v>11.663431291533273</c:v>
                </c:pt>
                <c:pt idx="2402">
                  <c:v>10.767686171166687</c:v>
                </c:pt>
                <c:pt idx="2403">
                  <c:v>12.414267991087442</c:v>
                </c:pt>
                <c:pt idx="2404">
                  <c:v>14.810295588856906</c:v>
                </c:pt>
                <c:pt idx="2405">
                  <c:v>11.305521752240114</c:v>
                </c:pt>
                <c:pt idx="2406">
                  <c:v>11.100127232615485</c:v>
                </c:pt>
                <c:pt idx="2407">
                  <c:v>10.5618605781974</c:v>
                </c:pt>
                <c:pt idx="2408">
                  <c:v>10.246981488053301</c:v>
                </c:pt>
                <c:pt idx="2409">
                  <c:v>12.135534914526877</c:v>
                </c:pt>
                <c:pt idx="2410">
                  <c:v>13.893421770569972</c:v>
                </c:pt>
                <c:pt idx="2411">
                  <c:v>12.603701808532858</c:v>
                </c:pt>
                <c:pt idx="2412">
                  <c:v>11.357281479261276</c:v>
                </c:pt>
                <c:pt idx="2413">
                  <c:v>11.079803569625286</c:v>
                </c:pt>
                <c:pt idx="2414">
                  <c:v>13.360146236416577</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13.711201121491975</c:v>
                </c:pt>
                <c:pt idx="2424">
                  <c:v>12.271449134904925</c:v>
                </c:pt>
                <c:pt idx="2425">
                  <c:v>12.768592185253443</c:v>
                </c:pt>
                <c:pt idx="2426">
                  <c:v>11.250177000072018</c:v>
                </c:pt>
                <c:pt idx="2427">
                  <c:v>12.598467026489654</c:v>
                </c:pt>
                <c:pt idx="2428">
                  <c:v>10.195426150596004</c:v>
                </c:pt>
                <c:pt idx="2429">
                  <c:v>12.461146937993711</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c:v>
                </c:pt>
                <c:pt idx="2440">
                  <c:v>8.7852865795321566</c:v>
                </c:pt>
                <c:pt idx="2441">
                  <c:v>12.057755855188949</c:v>
                </c:pt>
                <c:pt idx="2442">
                  <c:v>12.598028724351998</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12.60991718119551</c:v>
                </c:pt>
                <c:pt idx="2460">
                  <c:v>11.041753383607515</c:v>
                </c:pt>
                <c:pt idx="2461">
                  <c:v>11.372944179684808</c:v>
                </c:pt>
                <c:pt idx="2462">
                  <c:v>10.845453683324054</c:v>
                </c:pt>
                <c:pt idx="2463">
                  <c:v>10.464992665554451</c:v>
                </c:pt>
                <c:pt idx="2464">
                  <c:v>12.966606135903403</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12.659832537244316</c:v>
                </c:pt>
                <c:pt idx="2476">
                  <c:v>10.965893026943686</c:v>
                </c:pt>
                <c:pt idx="2477">
                  <c:v>9.6230122410930381</c:v>
                </c:pt>
                <c:pt idx="2478">
                  <c:v>9.4339409235359071</c:v>
                </c:pt>
                <c:pt idx="2479">
                  <c:v>10.650500292375524</c:v>
                </c:pt>
                <c:pt idx="2480">
                  <c:v>12.15353942505647</c:v>
                </c:pt>
                <c:pt idx="2481">
                  <c:v>10.643126664883688</c:v>
                </c:pt>
                <c:pt idx="2482">
                  <c:v>10.721616666483319</c:v>
                </c:pt>
                <c:pt idx="2483">
                  <c:v>10.904707197547241</c:v>
                </c:pt>
                <c:pt idx="2484">
                  <c:v>13.254337765636933</c:v>
                </c:pt>
                <c:pt idx="2485">
                  <c:v>10.414317352894493</c:v>
                </c:pt>
                <c:pt idx="2486">
                  <c:v>11.863479116347438</c:v>
                </c:pt>
                <c:pt idx="2487">
                  <c:v>9.5998297673884689</c:v>
                </c:pt>
                <c:pt idx="2488">
                  <c:v>11.64367928354036</c:v>
                </c:pt>
                <c:pt idx="2489">
                  <c:v>10.760604566751057</c:v>
                </c:pt>
                <c:pt idx="2490">
                  <c:v>10.384409224467989</c:v>
                </c:pt>
                <c:pt idx="2491">
                  <c:v>11.455625614356377</c:v>
                </c:pt>
                <c:pt idx="2492">
                  <c:v>13.705188681263285</c:v>
                </c:pt>
                <c:pt idx="2493">
                  <c:v>11.801181737136389</c:v>
                </c:pt>
                <c:pt idx="2494">
                  <c:v>8.2289478415511113</c:v>
                </c:pt>
                <c:pt idx="2495">
                  <c:v>8.0814271331767955</c:v>
                </c:pt>
                <c:pt idx="2496">
                  <c:v>11.327745250256674</c:v>
                </c:pt>
                <c:pt idx="2497">
                  <c:v>12.315820967715696</c:v>
                </c:pt>
                <c:pt idx="2498">
                  <c:v>11.507969969648869</c:v>
                </c:pt>
                <c:pt idx="2499">
                  <c:v>11.770201542237018</c:v>
                </c:pt>
                <c:pt idx="2500">
                  <c:v>12.317022699929318</c:v>
                </c:pt>
                <c:pt idx="2501">
                  <c:v>12.408520820426025</c:v>
                </c:pt>
                <c:pt idx="2502">
                  <c:v>8.6202990909677002</c:v>
                </c:pt>
                <c:pt idx="2503">
                  <c:v>10.1481939918525</c:v>
                </c:pt>
                <c:pt idx="2504">
                  <c:v>9.9767922200908821</c:v>
                </c:pt>
                <c:pt idx="2505">
                  <c:v>12.13794005657925</c:v>
                </c:pt>
                <c:pt idx="2506">
                  <c:v>10.24273234800337</c:v>
                </c:pt>
                <c:pt idx="2507">
                  <c:v>9.7414208381395415</c:v>
                </c:pt>
                <c:pt idx="2508">
                  <c:v>13.228545018386352</c:v>
                </c:pt>
                <c:pt idx="2509">
                  <c:v>10.346005333382317</c:v>
                </c:pt>
                <c:pt idx="2510">
                  <c:v>12.243511435050044</c:v>
                </c:pt>
                <c:pt idx="2511">
                  <c:v>10.176890469563871</c:v>
                </c:pt>
                <c:pt idx="2512">
                  <c:v>10.591042156247704</c:v>
                </c:pt>
                <c:pt idx="2513">
                  <c:v>9.608241211585451</c:v>
                </c:pt>
                <c:pt idx="2514">
                  <c:v>10.985513697169186</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12.379726861369194</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11.81125583688666</c:v>
                </c:pt>
                <c:pt idx="2538">
                  <c:v>11.5530338440308</c:v>
                </c:pt>
                <c:pt idx="2539">
                  <c:v>9.5451465109234626</c:v>
                </c:pt>
                <c:pt idx="2540">
                  <c:v>9.6512007558001685</c:v>
                </c:pt>
                <c:pt idx="2541">
                  <c:v>11.344786831946749</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11.982404978382968</c:v>
                </c:pt>
                <c:pt idx="2550">
                  <c:v>9.8798923704201247</c:v>
                </c:pt>
                <c:pt idx="2551">
                  <c:v>9.8031341303336728</c:v>
                </c:pt>
                <c:pt idx="2552">
                  <c:v>10.322724340152044</c:v>
                </c:pt>
                <c:pt idx="2553">
                  <c:v>8.8093037770011851</c:v>
                </c:pt>
                <c:pt idx="2554">
                  <c:v>13.399070618861456</c:v>
                </c:pt>
                <c:pt idx="2555">
                  <c:v>11.096073298723114</c:v>
                </c:pt>
                <c:pt idx="2556">
                  <c:v>11.175625874359959</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12.130971825633102</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10.926529026607954</c:v>
                </c:pt>
                <c:pt idx="2587">
                  <c:v>9.271508382016064</c:v>
                </c:pt>
                <c:pt idx="2588">
                  <c:v>9.9637814037983077</c:v>
                </c:pt>
                <c:pt idx="2589">
                  <c:v>10.434127981126958</c:v>
                </c:pt>
                <c:pt idx="2590">
                  <c:v>10.475759601892959</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10.284416315546082</c:v>
                </c:pt>
                <c:pt idx="2602">
                  <c:v>10.772154388408836</c:v>
                </c:pt>
                <c:pt idx="2603">
                  <c:v>9.0016012900987423</c:v>
                </c:pt>
                <c:pt idx="2604">
                  <c:v>11.525502286962475</c:v>
                </c:pt>
                <c:pt idx="2605">
                  <c:v>11.348717190651</c:v>
                </c:pt>
                <c:pt idx="2606">
                  <c:v>9.5719916383913688</c:v>
                </c:pt>
                <c:pt idx="2607">
                  <c:v>12.433854476449676</c:v>
                </c:pt>
                <c:pt idx="2608">
                  <c:v>11.754502743451912</c:v>
                </c:pt>
                <c:pt idx="2609">
                  <c:v>9.8303850705636577</c:v>
                </c:pt>
                <c:pt idx="2610">
                  <c:v>10.27755997219492</c:v>
                </c:pt>
                <c:pt idx="2611">
                  <c:v>10.144121079811033</c:v>
                </c:pt>
                <c:pt idx="2612">
                  <c:v>10.280638711254236</c:v>
                </c:pt>
                <c:pt idx="2613">
                  <c:v>10.633276424605318</c:v>
                </c:pt>
                <c:pt idx="2614">
                  <c:v>8.9786032789917627</c:v>
                </c:pt>
                <c:pt idx="2615">
                  <c:v>9.679172716979549</c:v>
                </c:pt>
                <c:pt idx="2616">
                  <c:v>10.578989283774147</c:v>
                </c:pt>
                <c:pt idx="2617">
                  <c:v>10.830785550279261</c:v>
                </c:pt>
                <c:pt idx="2618">
                  <c:v>10.088572205299162</c:v>
                </c:pt>
                <c:pt idx="2619">
                  <c:v>10.717885213417485</c:v>
                </c:pt>
                <c:pt idx="2620">
                  <c:v>11.215199805820127</c:v>
                </c:pt>
                <c:pt idx="2621">
                  <c:v>10.180560300471303</c:v>
                </c:pt>
                <c:pt idx="2622">
                  <c:v>10.450906859675099</c:v>
                </c:pt>
                <c:pt idx="2623">
                  <c:v>9.9457657200548439</c:v>
                </c:pt>
                <c:pt idx="2624">
                  <c:v>11.468605555402384</c:v>
                </c:pt>
                <c:pt idx="2625">
                  <c:v>9.8787077257417497</c:v>
                </c:pt>
                <c:pt idx="2626">
                  <c:v>8.592846598157152</c:v>
                </c:pt>
                <c:pt idx="2627">
                  <c:v>10.496470243389046</c:v>
                </c:pt>
                <c:pt idx="2628">
                  <c:v>9.5494445921555027</c:v>
                </c:pt>
                <c:pt idx="2629">
                  <c:v>10.963710185919519</c:v>
                </c:pt>
                <c:pt idx="2630">
                  <c:v>8.0859880275987095</c:v>
                </c:pt>
                <c:pt idx="2631">
                  <c:v>9.2445919599769759</c:v>
                </c:pt>
                <c:pt idx="2632">
                  <c:v>9.5392423584255006</c:v>
                </c:pt>
                <c:pt idx="2633">
                  <c:v>11.695604277346957</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9.8095635378060244</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9.3658476120805361</c:v>
                </c:pt>
                <c:pt idx="2656">
                  <c:v>9.3881897941367534</c:v>
                </c:pt>
                <c:pt idx="2657">
                  <c:v>9.4883771482743615</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7.4910033533301164</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9.302759756789138</c:v>
                </c:pt>
                <c:pt idx="2682">
                  <c:v>11.888526054754836</c:v>
                </c:pt>
                <c:pt idx="2683">
                  <c:v>7.6867974573078541</c:v>
                </c:pt>
                <c:pt idx="2684">
                  <c:v>10.389466336653149</c:v>
                </c:pt>
                <c:pt idx="2685">
                  <c:v>9.9187293948877926</c:v>
                </c:pt>
                <c:pt idx="2686">
                  <c:v>8.9468451968315019</c:v>
                </c:pt>
                <c:pt idx="2687">
                  <c:v>8.3973495514598664</c:v>
                </c:pt>
                <c:pt idx="2688">
                  <c:v>8.4615162985820529</c:v>
                </c:pt>
                <c:pt idx="2689">
                  <c:v>11.734477588620903</c:v>
                </c:pt>
                <c:pt idx="2690">
                  <c:v>9.7644247315837394</c:v>
                </c:pt>
                <c:pt idx="2691">
                  <c:v>8.877905885851165</c:v>
                </c:pt>
                <c:pt idx="2692">
                  <c:v>10.528865754753687</c:v>
                </c:pt>
                <c:pt idx="2693">
                  <c:v>8.8241694761548111</c:v>
                </c:pt>
                <c:pt idx="2694">
                  <c:v>11.151408657697052</c:v>
                </c:pt>
                <c:pt idx="2695">
                  <c:v>10.549910616504402</c:v>
                </c:pt>
                <c:pt idx="2696">
                  <c:v>8.8248128876027607</c:v>
                </c:pt>
                <c:pt idx="2697">
                  <c:v>9.1480281029303576</c:v>
                </c:pt>
                <c:pt idx="2698">
                  <c:v>9.5273844069397509</c:v>
                </c:pt>
                <c:pt idx="2699">
                  <c:v>10.390005072606154</c:v>
                </c:pt>
                <c:pt idx="2700">
                  <c:v>10.883514424618941</c:v>
                </c:pt>
                <c:pt idx="2701">
                  <c:v>7.5127345878896366</c:v>
                </c:pt>
                <c:pt idx="2702">
                  <c:v>9.758420965228499</c:v>
                </c:pt>
                <c:pt idx="2703">
                  <c:v>7.9852355321954205</c:v>
                </c:pt>
                <c:pt idx="2704">
                  <c:v>9.6892175870156816</c:v>
                </c:pt>
                <c:pt idx="2705">
                  <c:v>9.1483406858865219</c:v>
                </c:pt>
                <c:pt idx="2706">
                  <c:v>8.1932926653293006</c:v>
                </c:pt>
                <c:pt idx="2707">
                  <c:v>8.6038498319059844</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7.3034438937896677</c:v>
                </c:pt>
                <c:pt idx="2718">
                  <c:v>9.6543466047394269</c:v>
                </c:pt>
                <c:pt idx="2719">
                  <c:v>9.5425856668864508</c:v>
                </c:pt>
                <c:pt idx="2720">
                  <c:v>8.7950245004201513</c:v>
                </c:pt>
                <c:pt idx="2721">
                  <c:v>9.5706807463432266</c:v>
                </c:pt>
                <c:pt idx="2722">
                  <c:v>8.7646365290098345</c:v>
                </c:pt>
                <c:pt idx="2723">
                  <c:v>8.8024875844035417</c:v>
                </c:pt>
                <c:pt idx="2724">
                  <c:v>9.1827155267428662</c:v>
                </c:pt>
                <c:pt idx="2725">
                  <c:v>8.0443171974564986</c:v>
                </c:pt>
                <c:pt idx="2726">
                  <c:v>7.4784056783926909</c:v>
                </c:pt>
                <c:pt idx="2727">
                  <c:v>9.9641337899045013</c:v>
                </c:pt>
                <c:pt idx="2728">
                  <c:v>9.6339216922947966</c:v>
                </c:pt>
                <c:pt idx="2729">
                  <c:v>8.3566519817985476</c:v>
                </c:pt>
                <c:pt idx="2730">
                  <c:v>7.4170631980417534</c:v>
                </c:pt>
                <c:pt idx="2731">
                  <c:v>7.6870833072602673</c:v>
                </c:pt>
                <c:pt idx="2732">
                  <c:v>8.2642144582176229</c:v>
                </c:pt>
                <c:pt idx="2733">
                  <c:v>9.7996549321887763</c:v>
                </c:pt>
                <c:pt idx="2734">
                  <c:v>8.5401076982204209</c:v>
                </c:pt>
                <c:pt idx="2735">
                  <c:v>10.171166418481187</c:v>
                </c:pt>
                <c:pt idx="2736">
                  <c:v>8.4995076181560485</c:v>
                </c:pt>
                <c:pt idx="2737">
                  <c:v>9.534919302069035</c:v>
                </c:pt>
                <c:pt idx="2738">
                  <c:v>7.7445492701941383</c:v>
                </c:pt>
                <c:pt idx="2739">
                  <c:v>8.3759268440947796</c:v>
                </c:pt>
                <c:pt idx="2740">
                  <c:v>8.4011407871673462</c:v>
                </c:pt>
                <c:pt idx="2741">
                  <c:v>6.9304439941490115</c:v>
                </c:pt>
                <c:pt idx="2742">
                  <c:v>10.310778799573168</c:v>
                </c:pt>
                <c:pt idx="2743">
                  <c:v>9.5139713717758152</c:v>
                </c:pt>
                <c:pt idx="2744">
                  <c:v>9.5934095238111325</c:v>
                </c:pt>
                <c:pt idx="2745">
                  <c:v>7.9388879677282755</c:v>
                </c:pt>
                <c:pt idx="2746">
                  <c:v>8.7649564141464378</c:v>
                </c:pt>
                <c:pt idx="2747">
                  <c:v>9.6975633393102516</c:v>
                </c:pt>
                <c:pt idx="2748">
                  <c:v>9.5493912597398438</c:v>
                </c:pt>
                <c:pt idx="2749">
                  <c:v>9.3698282155626451</c:v>
                </c:pt>
                <c:pt idx="2750">
                  <c:v>8.7643297478227389</c:v>
                </c:pt>
                <c:pt idx="2751">
                  <c:v>10.603355335150443</c:v>
                </c:pt>
                <c:pt idx="2752">
                  <c:v>8.7494236386822966</c:v>
                </c:pt>
                <c:pt idx="2753">
                  <c:v>8.8381397142177498</c:v>
                </c:pt>
                <c:pt idx="2754">
                  <c:v>8.9639228379267291</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8.852996749294336</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7.9797776809437559</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9.1602378122989361</c:v>
                </c:pt>
                <c:pt idx="2783">
                  <c:v>7.7418715658837014</c:v>
                </c:pt>
                <c:pt idx="2784">
                  <c:v>8.8691961278277152</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10.379669119282529</c:v>
                </c:pt>
                <c:pt idx="2797">
                  <c:v>10.69284320065943</c:v>
                </c:pt>
                <c:pt idx="2798">
                  <c:v>9.5769308398064545</c:v>
                </c:pt>
                <c:pt idx="2799">
                  <c:v>8.040631711450219</c:v>
                </c:pt>
                <c:pt idx="2800">
                  <c:v>8.9333227935566999</c:v>
                </c:pt>
                <c:pt idx="2801">
                  <c:v>8.4242276068337603</c:v>
                </c:pt>
                <c:pt idx="2802">
                  <c:v>8.7836049797842453</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7.6849114621454806</c:v>
                </c:pt>
                <c:pt idx="2818">
                  <c:v>7.5240132209234698</c:v>
                </c:pt>
                <c:pt idx="2819">
                  <c:v>7.9244859402998546</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6.6330444602359364</c:v>
                </c:pt>
                <c:pt idx="2838">
                  <c:v>7.9702230287920983</c:v>
                </c:pt>
                <c:pt idx="2839">
                  <c:v>8.6094918992032614</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8.0596402818880222</c:v>
                </c:pt>
                <c:pt idx="2850">
                  <c:v>8.4780224609937189</c:v>
                </c:pt>
                <c:pt idx="2851">
                  <c:v>7.6642080486054383</c:v>
                </c:pt>
                <c:pt idx="2852">
                  <c:v>8.8301380659758486</c:v>
                </c:pt>
                <c:pt idx="2853">
                  <c:v>9.414205247626489</c:v>
                </c:pt>
                <c:pt idx="2854">
                  <c:v>8.5225577936061168</c:v>
                </c:pt>
                <c:pt idx="2855">
                  <c:v>8.533323486821013</c:v>
                </c:pt>
                <c:pt idx="2856">
                  <c:v>7.4145513836925137</c:v>
                </c:pt>
                <c:pt idx="2857">
                  <c:v>8.3594723040325007</c:v>
                </c:pt>
                <c:pt idx="2858">
                  <c:v>8.5127422770549419</c:v>
                </c:pt>
                <c:pt idx="2859">
                  <c:v>8.0327153715615029</c:v>
                </c:pt>
                <c:pt idx="2860">
                  <c:v>8.962081220902304</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7.5017161771857443</c:v>
                </c:pt>
                <c:pt idx="2872">
                  <c:v>10.620481722474983</c:v>
                </c:pt>
                <c:pt idx="2873">
                  <c:v>8.1519042365920225</c:v>
                </c:pt>
                <c:pt idx="2874">
                  <c:v>6.9756674568180594</c:v>
                </c:pt>
                <c:pt idx="2875">
                  <c:v>7.2157182090387755</c:v>
                </c:pt>
                <c:pt idx="2876">
                  <c:v>9.4505278973459443</c:v>
                </c:pt>
                <c:pt idx="2877">
                  <c:v>8.2914473452654853</c:v>
                </c:pt>
                <c:pt idx="2878">
                  <c:v>7.7567655153091524</c:v>
                </c:pt>
                <c:pt idx="2879">
                  <c:v>7.0580053586340075</c:v>
                </c:pt>
                <c:pt idx="2880">
                  <c:v>9.3724314473078305</c:v>
                </c:pt>
                <c:pt idx="2881">
                  <c:v>7.2125018587564336</c:v>
                </c:pt>
                <c:pt idx="2882">
                  <c:v>7.1867280069681394</c:v>
                </c:pt>
                <c:pt idx="2883">
                  <c:v>6.6852868295838865</c:v>
                </c:pt>
                <c:pt idx="2884">
                  <c:v>9.8320018016893211</c:v>
                </c:pt>
                <c:pt idx="2885">
                  <c:v>7.4107781204358893</c:v>
                </c:pt>
                <c:pt idx="2886">
                  <c:v>6.6503907562473845</c:v>
                </c:pt>
                <c:pt idx="2887">
                  <c:v>7.7856130558979535</c:v>
                </c:pt>
                <c:pt idx="2888">
                  <c:v>7.0524672660065821</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9.3628182045686792</c:v>
                </c:pt>
                <c:pt idx="2897">
                  <c:v>7.9923114320831834</c:v>
                </c:pt>
                <c:pt idx="2898">
                  <c:v>8.0655512891708003</c:v>
                </c:pt>
                <c:pt idx="2899">
                  <c:v>7.9706658924414979</c:v>
                </c:pt>
                <c:pt idx="2900">
                  <c:v>6.5037622588905597</c:v>
                </c:pt>
                <c:pt idx="2901">
                  <c:v>8.1642280767407609</c:v>
                </c:pt>
                <c:pt idx="2902">
                  <c:v>7.4125163461522687</c:v>
                </c:pt>
                <c:pt idx="2903">
                  <c:v>5.8199341596998817</c:v>
                </c:pt>
                <c:pt idx="2904">
                  <c:v>8.6290497215898121</c:v>
                </c:pt>
                <c:pt idx="2905">
                  <c:v>7.0269949734413855</c:v>
                </c:pt>
                <c:pt idx="2906">
                  <c:v>8.8678495588628952</c:v>
                </c:pt>
                <c:pt idx="2907">
                  <c:v>7.4836659816148376</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7.6469863776258871</c:v>
                </c:pt>
                <c:pt idx="2917">
                  <c:v>7.3925221231247873</c:v>
                </c:pt>
                <c:pt idx="2918">
                  <c:v>7.570293785116089</c:v>
                </c:pt>
                <c:pt idx="2919">
                  <c:v>8.672957049523859</c:v>
                </c:pt>
                <c:pt idx="2920">
                  <c:v>7.533187871004829</c:v>
                </c:pt>
                <c:pt idx="2921">
                  <c:v>5.2085425057246395</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8.9313754144975626</c:v>
                </c:pt>
                <c:pt idx="2933">
                  <c:v>8.1005263552164237</c:v>
                </c:pt>
                <c:pt idx="2934">
                  <c:v>9.2867638676054014</c:v>
                </c:pt>
                <c:pt idx="2935">
                  <c:v>8.1415924726028059</c:v>
                </c:pt>
                <c:pt idx="2936">
                  <c:v>7.6762406474203173</c:v>
                </c:pt>
                <c:pt idx="2937">
                  <c:v>7.5765828588680781</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5.8905166674439631</c:v>
                </c:pt>
                <c:pt idx="2953">
                  <c:v>8.2988237470972166</c:v>
                </c:pt>
                <c:pt idx="2954">
                  <c:v>8.8769924443760306</c:v>
                </c:pt>
                <c:pt idx="2955">
                  <c:v>7.8133407123588814</c:v>
                </c:pt>
                <c:pt idx="2956">
                  <c:v>8.3361470335260748</c:v>
                </c:pt>
                <c:pt idx="2957">
                  <c:v>7.9834327828667524</c:v>
                </c:pt>
                <c:pt idx="2958">
                  <c:v>7.9283158575591735</c:v>
                </c:pt>
                <c:pt idx="2959">
                  <c:v>8.8819147009853427</c:v>
                </c:pt>
                <c:pt idx="2960">
                  <c:v>8.2808962966483861</c:v>
                </c:pt>
                <c:pt idx="2961">
                  <c:v>7.8812552796345505</c:v>
                </c:pt>
                <c:pt idx="2962">
                  <c:v>6.9032692505038336</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8.172594245826927</c:v>
                </c:pt>
                <c:pt idx="2976">
                  <c:v>7.0583691205006742</c:v>
                </c:pt>
                <c:pt idx="2977">
                  <c:v>6.7924759988346732</c:v>
                </c:pt>
                <c:pt idx="2978">
                  <c:v>7.9044638211815563</c:v>
                </c:pt>
                <c:pt idx="2979">
                  <c:v>8.3970928850960505</c:v>
                </c:pt>
                <c:pt idx="2980">
                  <c:v>7.6360814457149724</c:v>
                </c:pt>
                <c:pt idx="2981">
                  <c:v>7.7558254467088688</c:v>
                </c:pt>
                <c:pt idx="2982">
                  <c:v>7.915585489617377</c:v>
                </c:pt>
                <c:pt idx="2983">
                  <c:v>8.3936765094372419</c:v>
                </c:pt>
                <c:pt idx="2984">
                  <c:v>8.3492548252068008</c:v>
                </c:pt>
                <c:pt idx="2985">
                  <c:v>7.731115373804557</c:v>
                </c:pt>
                <c:pt idx="2986">
                  <c:v>6.5372584033678409</c:v>
                </c:pt>
                <c:pt idx="2987">
                  <c:v>8.9775985816270527</c:v>
                </c:pt>
                <c:pt idx="2988">
                  <c:v>7.5752174624848783</c:v>
                </c:pt>
                <c:pt idx="2989">
                  <c:v>6.7845847844544966</c:v>
                </c:pt>
                <c:pt idx="2990">
                  <c:v>6.7027905371788385</c:v>
                </c:pt>
                <c:pt idx="2991">
                  <c:v>8.3939345328382853</c:v>
                </c:pt>
                <c:pt idx="2992">
                  <c:v>7.8642611222285801</c:v>
                </c:pt>
                <c:pt idx="2993">
                  <c:v>5.8463749270651855</c:v>
                </c:pt>
                <c:pt idx="2994">
                  <c:v>7.6610736586066617</c:v>
                </c:pt>
                <c:pt idx="2995">
                  <c:v>8.410759961435696</c:v>
                </c:pt>
                <c:pt idx="2996">
                  <c:v>7.5694718300097765</c:v>
                </c:pt>
                <c:pt idx="2997">
                  <c:v>7.5994780150904591</c:v>
                </c:pt>
                <c:pt idx="2998">
                  <c:v>7.3972636219731509</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7.0029815485437101</c:v>
                </c:pt>
                <c:pt idx="3007">
                  <c:v>8.7690682081669795</c:v>
                </c:pt>
                <c:pt idx="3008">
                  <c:v>8.0686026611696757</c:v>
                </c:pt>
                <c:pt idx="3009">
                  <c:v>8.6786007017642586</c:v>
                </c:pt>
                <c:pt idx="3010">
                  <c:v>7.1425562984075537</c:v>
                </c:pt>
                <c:pt idx="3011">
                  <c:v>8.1146275307681162</c:v>
                </c:pt>
                <c:pt idx="3012">
                  <c:v>6.8040418587184215</c:v>
                </c:pt>
                <c:pt idx="3013">
                  <c:v>6.8857267979323513</c:v>
                </c:pt>
                <c:pt idx="3014">
                  <c:v>7.4355564417359785</c:v>
                </c:pt>
                <c:pt idx="3015">
                  <c:v>8.2415787508880189</c:v>
                </c:pt>
                <c:pt idx="3016">
                  <c:v>8.612619978748377</c:v>
                </c:pt>
                <c:pt idx="3017">
                  <c:v>6.5763177767680778</c:v>
                </c:pt>
                <c:pt idx="3018">
                  <c:v>7.7983429229036689</c:v>
                </c:pt>
                <c:pt idx="3019">
                  <c:v>9.1432439734663706</c:v>
                </c:pt>
                <c:pt idx="3020">
                  <c:v>6.9957253931139594</c:v>
                </c:pt>
                <c:pt idx="3021">
                  <c:v>6.7267754994502704</c:v>
                </c:pt>
                <c:pt idx="3022">
                  <c:v>7.6495066691272049</c:v>
                </c:pt>
                <c:pt idx="3023">
                  <c:v>6.4525519615534206</c:v>
                </c:pt>
                <c:pt idx="3024">
                  <c:v>7.0536541696265775</c:v>
                </c:pt>
                <c:pt idx="3025">
                  <c:v>7.7724678182827462</c:v>
                </c:pt>
                <c:pt idx="3026">
                  <c:v>8.0365311430243906</c:v>
                </c:pt>
                <c:pt idx="3027">
                  <c:v>8.5154454776460184</c:v>
                </c:pt>
                <c:pt idx="3028">
                  <c:v>6.1238405952150945</c:v>
                </c:pt>
                <c:pt idx="3029">
                  <c:v>7.5313341005691434</c:v>
                </c:pt>
                <c:pt idx="3030">
                  <c:v>6.8054648751995055</c:v>
                </c:pt>
                <c:pt idx="3031">
                  <c:v>7.8459123406579652</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8.3134791954459644</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7.019292587433049</c:v>
                </c:pt>
                <c:pt idx="3053">
                  <c:v>10.124101619744046</c:v>
                </c:pt>
                <c:pt idx="3054">
                  <c:v>7.5777437921439654</c:v>
                </c:pt>
                <c:pt idx="3055">
                  <c:v>7.2933502764305445</c:v>
                </c:pt>
                <c:pt idx="3056">
                  <c:v>8.3357339266499686</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5.5208588279792004</c:v>
                </c:pt>
                <c:pt idx="3067">
                  <c:v>7.4842027070752497</c:v>
                </c:pt>
                <c:pt idx="3068">
                  <c:v>7.6749713658250656</c:v>
                </c:pt>
                <c:pt idx="3069">
                  <c:v>8.5634996788643889</c:v>
                </c:pt>
                <c:pt idx="3070">
                  <c:v>5.8120308013975608</c:v>
                </c:pt>
                <c:pt idx="3071">
                  <c:v>6.2830309814515823</c:v>
                </c:pt>
                <c:pt idx="3072">
                  <c:v>5.0803503681181486</c:v>
                </c:pt>
                <c:pt idx="3073">
                  <c:v>7.6061547239757346</c:v>
                </c:pt>
                <c:pt idx="3074">
                  <c:v>6.2075586267815295</c:v>
                </c:pt>
                <c:pt idx="3075">
                  <c:v>6.8128473635051385</c:v>
                </c:pt>
                <c:pt idx="3076">
                  <c:v>7.2070512286931789</c:v>
                </c:pt>
                <c:pt idx="3077">
                  <c:v>8.4658821932732824</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8.4290568994068611</c:v>
                </c:pt>
                <c:pt idx="3086">
                  <c:v>7.720982260437034</c:v>
                </c:pt>
                <c:pt idx="3087">
                  <c:v>7.2529081277992855</c:v>
                </c:pt>
                <c:pt idx="3088">
                  <c:v>7.0313617567318847</c:v>
                </c:pt>
                <c:pt idx="3089">
                  <c:v>7.682821853728738</c:v>
                </c:pt>
                <c:pt idx="3090">
                  <c:v>8.279932268539854</c:v>
                </c:pt>
                <c:pt idx="3091">
                  <c:v>6.6327611980171408</c:v>
                </c:pt>
                <c:pt idx="3092">
                  <c:v>6.4050889838139824</c:v>
                </c:pt>
                <c:pt idx="3093">
                  <c:v>7.1872206532215452</c:v>
                </c:pt>
                <c:pt idx="3094">
                  <c:v>7.7190868429665445</c:v>
                </c:pt>
                <c:pt idx="3095">
                  <c:v>7.2796822868725748</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7.1687302725924944</c:v>
                </c:pt>
                <c:pt idx="3104">
                  <c:v>7.8259002933916006</c:v>
                </c:pt>
                <c:pt idx="3105">
                  <c:v>7.0648505450475785</c:v>
                </c:pt>
                <c:pt idx="3106">
                  <c:v>6.1155503458994644</c:v>
                </c:pt>
                <c:pt idx="3107">
                  <c:v>7.649463557104399</c:v>
                </c:pt>
                <c:pt idx="3108">
                  <c:v>6.3423855029754339</c:v>
                </c:pt>
                <c:pt idx="3109">
                  <c:v>8.2696430036903958</c:v>
                </c:pt>
                <c:pt idx="3110">
                  <c:v>5.7479164690310665</c:v>
                </c:pt>
                <c:pt idx="3111">
                  <c:v>8.527232040194793</c:v>
                </c:pt>
                <c:pt idx="3112">
                  <c:v>6.1696169729274617</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5.6883633814481902</c:v>
                </c:pt>
                <c:pt idx="3127">
                  <c:v>6.5294757829019492</c:v>
                </c:pt>
                <c:pt idx="3128">
                  <c:v>7.7691609693435204</c:v>
                </c:pt>
                <c:pt idx="3129">
                  <c:v>6.5286331342796124</c:v>
                </c:pt>
                <c:pt idx="3130">
                  <c:v>7.1039556878908465</c:v>
                </c:pt>
                <c:pt idx="3131">
                  <c:v>7.2343581495213494</c:v>
                </c:pt>
                <c:pt idx="3132">
                  <c:v>7.4069887311358196</c:v>
                </c:pt>
                <c:pt idx="3133">
                  <c:v>6.6142035173797744</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7.5295120260073416</c:v>
                </c:pt>
                <c:pt idx="3143">
                  <c:v>7.3616919441081112</c:v>
                </c:pt>
                <c:pt idx="3144">
                  <c:v>6.4015820271399653</c:v>
                </c:pt>
                <c:pt idx="3145">
                  <c:v>8.0704900698774225</c:v>
                </c:pt>
                <c:pt idx="3146">
                  <c:v>7.5362602417841158</c:v>
                </c:pt>
                <c:pt idx="3147">
                  <c:v>8.0872316139050842</c:v>
                </c:pt>
                <c:pt idx="3148">
                  <c:v>6.8089888628271851</c:v>
                </c:pt>
                <c:pt idx="3149">
                  <c:v>6.7897233387243521</c:v>
                </c:pt>
                <c:pt idx="3150">
                  <c:v>7.2651933234298927</c:v>
                </c:pt>
                <c:pt idx="3151">
                  <c:v>7.3189790228841991</c:v>
                </c:pt>
                <c:pt idx="3152">
                  <c:v>5.4924288385059814</c:v>
                </c:pt>
                <c:pt idx="3153">
                  <c:v>7.2336545689088165</c:v>
                </c:pt>
                <c:pt idx="3154">
                  <c:v>5.9248629193074605</c:v>
                </c:pt>
                <c:pt idx="3155">
                  <c:v>7.4047921045497418</c:v>
                </c:pt>
                <c:pt idx="3156">
                  <c:v>7.5775105104690308</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6.380991676695877</c:v>
                </c:pt>
                <c:pt idx="3170">
                  <c:v>6.5209801052119065</c:v>
                </c:pt>
                <c:pt idx="3171">
                  <c:v>6.8893284398034123</c:v>
                </c:pt>
                <c:pt idx="3172">
                  <c:v>5.8707566431186784</c:v>
                </c:pt>
                <c:pt idx="3173">
                  <c:v>5.7462478319057837</c:v>
                </c:pt>
                <c:pt idx="3174">
                  <c:v>7.4036293080431381</c:v>
                </c:pt>
                <c:pt idx="3175">
                  <c:v>7.3522751795980055</c:v>
                </c:pt>
                <c:pt idx="3176">
                  <c:v>6.3319635934540548</c:v>
                </c:pt>
                <c:pt idx="3177">
                  <c:v>6.3195336256663293</c:v>
                </c:pt>
                <c:pt idx="3178">
                  <c:v>7.1533051950912174</c:v>
                </c:pt>
                <c:pt idx="3179">
                  <c:v>6.3036802811888819</c:v>
                </c:pt>
                <c:pt idx="3180">
                  <c:v>6.9811457206201863</c:v>
                </c:pt>
                <c:pt idx="3181">
                  <c:v>5.6389498686963799</c:v>
                </c:pt>
                <c:pt idx="3182">
                  <c:v>6.1969265137794816</c:v>
                </c:pt>
                <c:pt idx="3183">
                  <c:v>6.3658526183189883</c:v>
                </c:pt>
                <c:pt idx="3184">
                  <c:v>6.5739960074516794</c:v>
                </c:pt>
                <c:pt idx="3185">
                  <c:v>5.9718317620023971</c:v>
                </c:pt>
                <c:pt idx="3186">
                  <c:v>6.8256199213130095</c:v>
                </c:pt>
                <c:pt idx="3187">
                  <c:v>6.7984672662432875</c:v>
                </c:pt>
                <c:pt idx="3188">
                  <c:v>5.2205342539679389</c:v>
                </c:pt>
                <c:pt idx="3189">
                  <c:v>5.6378917966870006</c:v>
                </c:pt>
                <c:pt idx="3190">
                  <c:v>6.0527531981130194</c:v>
                </c:pt>
                <c:pt idx="3191">
                  <c:v>6.4633387261014565</c:v>
                </c:pt>
                <c:pt idx="3192">
                  <c:v>6.1533975675372652</c:v>
                </c:pt>
                <c:pt idx="3193">
                  <c:v>6.8624554298709119</c:v>
                </c:pt>
                <c:pt idx="3194">
                  <c:v>6.1344186309271898</c:v>
                </c:pt>
                <c:pt idx="3195">
                  <c:v>6.953362063663354</c:v>
                </c:pt>
                <c:pt idx="3196">
                  <c:v>7.2077666399769065</c:v>
                </c:pt>
                <c:pt idx="3197">
                  <c:v>6.7219103931653015</c:v>
                </c:pt>
                <c:pt idx="3198">
                  <c:v>6.7265742654403455</c:v>
                </c:pt>
                <c:pt idx="3199">
                  <c:v>6.3788927789399796</c:v>
                </c:pt>
                <c:pt idx="3200">
                  <c:v>6.2151401577514225</c:v>
                </c:pt>
                <c:pt idx="3201">
                  <c:v>5.7440964422041114</c:v>
                </c:pt>
                <c:pt idx="3202">
                  <c:v>7.2062904234302483</c:v>
                </c:pt>
                <c:pt idx="3203">
                  <c:v>5.4003629126082897</c:v>
                </c:pt>
                <c:pt idx="3204">
                  <c:v>5.5175967967831774</c:v>
                </c:pt>
                <c:pt idx="3205">
                  <c:v>7.5873749245899456</c:v>
                </c:pt>
                <c:pt idx="3206">
                  <c:v>6.2338401751204788</c:v>
                </c:pt>
                <c:pt idx="3207">
                  <c:v>7.5032413107514904</c:v>
                </c:pt>
                <c:pt idx="3208">
                  <c:v>6.5847235588857727</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6.938160890090618</c:v>
                </c:pt>
                <c:pt idx="3217">
                  <c:v>7.7655494848898714</c:v>
                </c:pt>
                <c:pt idx="3218">
                  <c:v>6.9663174767920664</c:v>
                </c:pt>
                <c:pt idx="3219">
                  <c:v>7.1870232410478945</c:v>
                </c:pt>
                <c:pt idx="3220">
                  <c:v>8.2243573976212279</c:v>
                </c:pt>
                <c:pt idx="3221">
                  <c:v>8.004398002874348</c:v>
                </c:pt>
                <c:pt idx="3222">
                  <c:v>5.988643291781659</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7.3624789585519679</c:v>
                </c:pt>
                <c:pt idx="3233">
                  <c:v>5.8902632516275482</c:v>
                </c:pt>
                <c:pt idx="3234">
                  <c:v>6.4576330434658944</c:v>
                </c:pt>
                <c:pt idx="3235">
                  <c:v>7.2498304050473914</c:v>
                </c:pt>
                <c:pt idx="3236">
                  <c:v>6.2842936089325834</c:v>
                </c:pt>
                <c:pt idx="3237">
                  <c:v>7.2079400178739768</c:v>
                </c:pt>
                <c:pt idx="3238">
                  <c:v>6.246020481843674</c:v>
                </c:pt>
                <c:pt idx="3239">
                  <c:v>6.5669748142968265</c:v>
                </c:pt>
                <c:pt idx="3240">
                  <c:v>5.7980756691554696</c:v>
                </c:pt>
                <c:pt idx="3241">
                  <c:v>5.9753054174196993</c:v>
                </c:pt>
                <c:pt idx="3242">
                  <c:v>6.7460589563653341</c:v>
                </c:pt>
                <c:pt idx="3243">
                  <c:v>6.6823865110656664</c:v>
                </c:pt>
                <c:pt idx="3244">
                  <c:v>6.001844902757723</c:v>
                </c:pt>
                <c:pt idx="3245">
                  <c:v>7.6691256337614355</c:v>
                </c:pt>
                <c:pt idx="3246">
                  <c:v>6.6919706169345226</c:v>
                </c:pt>
                <c:pt idx="3247">
                  <c:v>7.3796626132560545</c:v>
                </c:pt>
                <c:pt idx="3248">
                  <c:v>6.3612771891189892</c:v>
                </c:pt>
                <c:pt idx="3249">
                  <c:v>6.236524911138897</c:v>
                </c:pt>
                <c:pt idx="3250">
                  <c:v>6.8396491148179042</c:v>
                </c:pt>
                <c:pt idx="3251">
                  <c:v>6.3423250174525849</c:v>
                </c:pt>
                <c:pt idx="3252">
                  <c:v>6.5626742786160639</c:v>
                </c:pt>
                <c:pt idx="3253">
                  <c:v>7.3135642558653648</c:v>
                </c:pt>
                <c:pt idx="3254">
                  <c:v>6.582760183722832</c:v>
                </c:pt>
                <c:pt idx="3255">
                  <c:v>6.2559391138753284</c:v>
                </c:pt>
                <c:pt idx="3256">
                  <c:v>6.7323469920018413</c:v>
                </c:pt>
                <c:pt idx="3257">
                  <c:v>6.6346586801246277</c:v>
                </c:pt>
                <c:pt idx="3258">
                  <c:v>6.8490483032294414</c:v>
                </c:pt>
                <c:pt idx="3259">
                  <c:v>5.338140753740209</c:v>
                </c:pt>
                <c:pt idx="3260">
                  <c:v>6.1415569538951207</c:v>
                </c:pt>
                <c:pt idx="3261">
                  <c:v>5.4508487280923807</c:v>
                </c:pt>
                <c:pt idx="3262">
                  <c:v>6.1142014453395905</c:v>
                </c:pt>
                <c:pt idx="3263">
                  <c:v>5.3187151758678395</c:v>
                </c:pt>
                <c:pt idx="3264">
                  <c:v>5.9234642223723304</c:v>
                </c:pt>
                <c:pt idx="3265">
                  <c:v>6.2937637634103503</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5.9585448491973834</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5.9360221857572162</c:v>
                </c:pt>
                <c:pt idx="3283">
                  <c:v>5.3543405271105655</c:v>
                </c:pt>
                <c:pt idx="3284">
                  <c:v>5.8636559597706785</c:v>
                </c:pt>
                <c:pt idx="3285">
                  <c:v>6.8594817531205035</c:v>
                </c:pt>
                <c:pt idx="3286">
                  <c:v>5.6233088401365245</c:v>
                </c:pt>
                <c:pt idx="3287">
                  <c:v>7.0506781184790324</c:v>
                </c:pt>
                <c:pt idx="3288">
                  <c:v>5.7569307950835524</c:v>
                </c:pt>
                <c:pt idx="3289">
                  <c:v>5.4023780104130381</c:v>
                </c:pt>
                <c:pt idx="3290">
                  <c:v>5.8831280129340904</c:v>
                </c:pt>
                <c:pt idx="3291">
                  <c:v>6.5091659903569186</c:v>
                </c:pt>
                <c:pt idx="3292">
                  <c:v>5.6933209648465715</c:v>
                </c:pt>
                <c:pt idx="3293">
                  <c:v>5.7348903798667363</c:v>
                </c:pt>
                <c:pt idx="3294">
                  <c:v>7.2355280913316218</c:v>
                </c:pt>
                <c:pt idx="3295">
                  <c:v>6.9948804401746552</c:v>
                </c:pt>
                <c:pt idx="3296">
                  <c:v>6.8178748628656747</c:v>
                </c:pt>
                <c:pt idx="3297">
                  <c:v>6.1447061453643874</c:v>
                </c:pt>
                <c:pt idx="3298">
                  <c:v>6.1868219234309274</c:v>
                </c:pt>
                <c:pt idx="3299">
                  <c:v>5.5288456808540101</c:v>
                </c:pt>
                <c:pt idx="3300">
                  <c:v>7.0392967867001506</c:v>
                </c:pt>
                <c:pt idx="3301">
                  <c:v>5.4652024800703236</c:v>
                </c:pt>
                <c:pt idx="3302">
                  <c:v>5.7685961225360449</c:v>
                </c:pt>
                <c:pt idx="3303">
                  <c:v>5.8432646785565625</c:v>
                </c:pt>
                <c:pt idx="3304">
                  <c:v>6.8988108073876981</c:v>
                </c:pt>
                <c:pt idx="3305">
                  <c:v>6.8081355821678642</c:v>
                </c:pt>
                <c:pt idx="3306">
                  <c:v>5.9777361640875739</c:v>
                </c:pt>
                <c:pt idx="3307">
                  <c:v>6.2035168795185163</c:v>
                </c:pt>
                <c:pt idx="3308">
                  <c:v>5.6989407153788942</c:v>
                </c:pt>
                <c:pt idx="3309">
                  <c:v>6.6714571924573924</c:v>
                </c:pt>
                <c:pt idx="3310">
                  <c:v>5.5949608395372108</c:v>
                </c:pt>
                <c:pt idx="3311">
                  <c:v>6.7664968813298003</c:v>
                </c:pt>
                <c:pt idx="3312">
                  <c:v>6.0100247801189788</c:v>
                </c:pt>
                <c:pt idx="3313">
                  <c:v>5.2868626633566134</c:v>
                </c:pt>
                <c:pt idx="3314">
                  <c:v>6.5798992153875524</c:v>
                </c:pt>
                <c:pt idx="3315">
                  <c:v>6.7301116670634276</c:v>
                </c:pt>
                <c:pt idx="3316">
                  <c:v>6.162787441740889</c:v>
                </c:pt>
                <c:pt idx="3317">
                  <c:v>5.0220332791257185</c:v>
                </c:pt>
                <c:pt idx="3318">
                  <c:v>6.3492525605194654</c:v>
                </c:pt>
                <c:pt idx="3319">
                  <c:v>6.3971421187907715</c:v>
                </c:pt>
                <c:pt idx="3320">
                  <c:v>4.5368602693219238</c:v>
                </c:pt>
                <c:pt idx="3321">
                  <c:v>6.0792917969369009</c:v>
                </c:pt>
                <c:pt idx="3322">
                  <c:v>5.9464245290856965</c:v>
                </c:pt>
                <c:pt idx="3323">
                  <c:v>6.2128006417471955</c:v>
                </c:pt>
                <c:pt idx="3324">
                  <c:v>6.3633565286265235</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6.4682838785252015</c:v>
                </c:pt>
                <c:pt idx="3335">
                  <c:v>7.2178178464086988</c:v>
                </c:pt>
                <c:pt idx="3336">
                  <c:v>4.5330006532418521</c:v>
                </c:pt>
                <c:pt idx="3337">
                  <c:v>5.7910923916188333</c:v>
                </c:pt>
                <c:pt idx="3338">
                  <c:v>5.2472159680397255</c:v>
                </c:pt>
                <c:pt idx="3339">
                  <c:v>6.5539710329537515</c:v>
                </c:pt>
                <c:pt idx="3340">
                  <c:v>6.4993547473415996</c:v>
                </c:pt>
                <c:pt idx="3341">
                  <c:v>6.1207137920359855</c:v>
                </c:pt>
                <c:pt idx="3342">
                  <c:v>5.9733931767445929</c:v>
                </c:pt>
                <c:pt idx="3343">
                  <c:v>5.3940913995985049</c:v>
                </c:pt>
                <c:pt idx="3344">
                  <c:v>5.8442538611476147</c:v>
                </c:pt>
                <c:pt idx="3345">
                  <c:v>6.2264347564736866</c:v>
                </c:pt>
                <c:pt idx="3346">
                  <c:v>6.2201769253164265</c:v>
                </c:pt>
                <c:pt idx="3347">
                  <c:v>5.4213040147875224</c:v>
                </c:pt>
                <c:pt idx="3348">
                  <c:v>6.5769300691239865</c:v>
                </c:pt>
                <c:pt idx="3349">
                  <c:v>6.000377485918488</c:v>
                </c:pt>
                <c:pt idx="3350">
                  <c:v>5.1993360987869846</c:v>
                </c:pt>
                <c:pt idx="3351">
                  <c:v>8.2099463501918386</c:v>
                </c:pt>
                <c:pt idx="3352">
                  <c:v>7.4208193225233128</c:v>
                </c:pt>
                <c:pt idx="3353">
                  <c:v>5.5277343725222039</c:v>
                </c:pt>
                <c:pt idx="3354">
                  <c:v>7.6411704659424311</c:v>
                </c:pt>
                <c:pt idx="3355">
                  <c:v>6.5973378758326406</c:v>
                </c:pt>
                <c:pt idx="3356">
                  <c:v>5.5693776293088293</c:v>
                </c:pt>
                <c:pt idx="3357">
                  <c:v>7.4762449916951335</c:v>
                </c:pt>
                <c:pt idx="3358">
                  <c:v>5.9141195862586065</c:v>
                </c:pt>
                <c:pt idx="3359">
                  <c:v>7.3704618205752865</c:v>
                </c:pt>
                <c:pt idx="3360">
                  <c:v>6.6818486422855905</c:v>
                </c:pt>
                <c:pt idx="3361">
                  <c:v>6.5242483817371815</c:v>
                </c:pt>
                <c:pt idx="3362">
                  <c:v>5.8153607718477955</c:v>
                </c:pt>
                <c:pt idx="3363">
                  <c:v>8.3119035162980506</c:v>
                </c:pt>
                <c:pt idx="3364">
                  <c:v>5.4180258554548537</c:v>
                </c:pt>
                <c:pt idx="3365">
                  <c:v>6.3478359955927095</c:v>
                </c:pt>
                <c:pt idx="3366">
                  <c:v>6.4196182667119075</c:v>
                </c:pt>
                <c:pt idx="3367">
                  <c:v>6.8417349580736229</c:v>
                </c:pt>
                <c:pt idx="3368">
                  <c:v>6.2616614849646517</c:v>
                </c:pt>
                <c:pt idx="3369">
                  <c:v>6.7753214835729407</c:v>
                </c:pt>
                <c:pt idx="3370">
                  <c:v>7.1907869942110088</c:v>
                </c:pt>
                <c:pt idx="3371">
                  <c:v>7.3381697919873501</c:v>
                </c:pt>
                <c:pt idx="3372">
                  <c:v>5.8783226501778314</c:v>
                </c:pt>
                <c:pt idx="3373">
                  <c:v>5.9980693580975197</c:v>
                </c:pt>
                <c:pt idx="3374">
                  <c:v>7.3892645743922074</c:v>
                </c:pt>
                <c:pt idx="3375">
                  <c:v>5.5670343797392068</c:v>
                </c:pt>
                <c:pt idx="3376">
                  <c:v>7.191007023950152</c:v>
                </c:pt>
                <c:pt idx="3377">
                  <c:v>5.6065772076966649</c:v>
                </c:pt>
                <c:pt idx="3378">
                  <c:v>5.8152665406587296</c:v>
                </c:pt>
                <c:pt idx="3379">
                  <c:v>5.6386781598280704</c:v>
                </c:pt>
                <c:pt idx="3380">
                  <c:v>6.0449056462995925</c:v>
                </c:pt>
                <c:pt idx="3381">
                  <c:v>6.0729166763558888</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6.7234283913311748</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6.3822291947432603</c:v>
                </c:pt>
                <c:pt idx="3407">
                  <c:v>4.7645563323552542</c:v>
                </c:pt>
                <c:pt idx="3408">
                  <c:v>5.3215855025949734</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5.5404431242207837</c:v>
                </c:pt>
                <c:pt idx="3418">
                  <c:v>4.8508190593481855</c:v>
                </c:pt>
                <c:pt idx="3419">
                  <c:v>5.0999913286180885</c:v>
                </c:pt>
                <c:pt idx="3420">
                  <c:v>5.8226186971156855</c:v>
                </c:pt>
                <c:pt idx="3421">
                  <c:v>6.1428089877671788</c:v>
                </c:pt>
                <c:pt idx="3422">
                  <c:v>5.8766122151917024</c:v>
                </c:pt>
                <c:pt idx="3423">
                  <c:v>4.9861582841100134</c:v>
                </c:pt>
                <c:pt idx="3424">
                  <c:v>6.9440829475394308</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6.0978198377214783</c:v>
                </c:pt>
                <c:pt idx="3437">
                  <c:v>6.7477457480373486</c:v>
                </c:pt>
                <c:pt idx="3438">
                  <c:v>4.8404031849322307</c:v>
                </c:pt>
                <c:pt idx="3439">
                  <c:v>5.6612402532033714</c:v>
                </c:pt>
                <c:pt idx="3440">
                  <c:v>5.4516435723168524</c:v>
                </c:pt>
                <c:pt idx="3441">
                  <c:v>5.5494692661119291</c:v>
                </c:pt>
                <c:pt idx="3442">
                  <c:v>5.5066974592930134</c:v>
                </c:pt>
                <c:pt idx="3443">
                  <c:v>6.9346761998893598</c:v>
                </c:pt>
                <c:pt idx="3444">
                  <c:v>5.6148048333628431</c:v>
                </c:pt>
                <c:pt idx="3445">
                  <c:v>5.9903723324940499</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6.7821590200736388</c:v>
                </c:pt>
                <c:pt idx="3455">
                  <c:v>5.9880166171668865</c:v>
                </c:pt>
                <c:pt idx="3456">
                  <c:v>5.6280378020745605</c:v>
                </c:pt>
                <c:pt idx="3457">
                  <c:v>4.639181712217936</c:v>
                </c:pt>
                <c:pt idx="3458">
                  <c:v>4.4719890859370341</c:v>
                </c:pt>
                <c:pt idx="3459">
                  <c:v>6.1242790637223541</c:v>
                </c:pt>
                <c:pt idx="3460">
                  <c:v>4.8904576110928044</c:v>
                </c:pt>
                <c:pt idx="3461">
                  <c:v>5.5701370178325798</c:v>
                </c:pt>
                <c:pt idx="3462">
                  <c:v>5.4062028481175384</c:v>
                </c:pt>
                <c:pt idx="3463">
                  <c:v>5.7625389870490782</c:v>
                </c:pt>
                <c:pt idx="3464">
                  <c:v>5.5628872370130065</c:v>
                </c:pt>
                <c:pt idx="3465">
                  <c:v>5.2387761238185524</c:v>
                </c:pt>
                <c:pt idx="3466">
                  <c:v>5.4383890661183161</c:v>
                </c:pt>
                <c:pt idx="3467">
                  <c:v>4.7173196117324565</c:v>
                </c:pt>
                <c:pt idx="3468">
                  <c:v>5.7500081349002574</c:v>
                </c:pt>
                <c:pt idx="3469">
                  <c:v>5.867638879076174</c:v>
                </c:pt>
                <c:pt idx="3470">
                  <c:v>5.1298641278800261</c:v>
                </c:pt>
                <c:pt idx="3471">
                  <c:v>5.0509959723285389</c:v>
                </c:pt>
                <c:pt idx="3472">
                  <c:v>5.1779254241029475</c:v>
                </c:pt>
                <c:pt idx="3473">
                  <c:v>6.2289900909595364</c:v>
                </c:pt>
                <c:pt idx="3474">
                  <c:v>6.9213821390268624</c:v>
                </c:pt>
                <c:pt idx="3475">
                  <c:v>6.0820671019309724</c:v>
                </c:pt>
                <c:pt idx="3476">
                  <c:v>4.4867477870843642</c:v>
                </c:pt>
                <c:pt idx="3477">
                  <c:v>5.1817762211218925</c:v>
                </c:pt>
                <c:pt idx="3478">
                  <c:v>5.9424739381136114</c:v>
                </c:pt>
                <c:pt idx="3479">
                  <c:v>5.5976928219561879</c:v>
                </c:pt>
                <c:pt idx="3480">
                  <c:v>5.7984717968407073</c:v>
                </c:pt>
                <c:pt idx="3481">
                  <c:v>5.4418460418332453</c:v>
                </c:pt>
                <c:pt idx="3482">
                  <c:v>5.0779016968570785</c:v>
                </c:pt>
                <c:pt idx="3483">
                  <c:v>5.4777390793036194</c:v>
                </c:pt>
                <c:pt idx="3484">
                  <c:v>4.6722019186413704</c:v>
                </c:pt>
                <c:pt idx="3485">
                  <c:v>4.9726308850208971</c:v>
                </c:pt>
                <c:pt idx="3486">
                  <c:v>5.8949786797103645</c:v>
                </c:pt>
                <c:pt idx="3487">
                  <c:v>5.6703702907809284</c:v>
                </c:pt>
                <c:pt idx="3488">
                  <c:v>5.1621968640886546</c:v>
                </c:pt>
                <c:pt idx="3489">
                  <c:v>5.9536687584413492</c:v>
                </c:pt>
                <c:pt idx="3490">
                  <c:v>6.00036635881842</c:v>
                </c:pt>
                <c:pt idx="3491">
                  <c:v>5.9470972355795197</c:v>
                </c:pt>
                <c:pt idx="3492">
                  <c:v>6.3063336082960681</c:v>
                </c:pt>
                <c:pt idx="3493">
                  <c:v>5.9392979670726813</c:v>
                </c:pt>
                <c:pt idx="3494">
                  <c:v>5.7914195859005346</c:v>
                </c:pt>
                <c:pt idx="3495">
                  <c:v>5.8468715459279395</c:v>
                </c:pt>
                <c:pt idx="3496">
                  <c:v>5.1499313272346985</c:v>
                </c:pt>
                <c:pt idx="3497">
                  <c:v>6.7429928605467806</c:v>
                </c:pt>
                <c:pt idx="3498">
                  <c:v>5.6781055411154462</c:v>
                </c:pt>
                <c:pt idx="3499">
                  <c:v>4.7295398596324345</c:v>
                </c:pt>
                <c:pt idx="3500">
                  <c:v>4.7732352792873805</c:v>
                </c:pt>
                <c:pt idx="3501">
                  <c:v>4.2344043471871045</c:v>
                </c:pt>
                <c:pt idx="3502">
                  <c:v>5.2698439038523661</c:v>
                </c:pt>
                <c:pt idx="3503">
                  <c:v>5.9377956364384845</c:v>
                </c:pt>
                <c:pt idx="3504">
                  <c:v>3.4626442331346703</c:v>
                </c:pt>
                <c:pt idx="3505">
                  <c:v>4.9115249685298785</c:v>
                </c:pt>
                <c:pt idx="3506">
                  <c:v>4.6752484421644471</c:v>
                </c:pt>
                <c:pt idx="3507">
                  <c:v>5.8709632208069706</c:v>
                </c:pt>
                <c:pt idx="3508">
                  <c:v>4.796819193811392</c:v>
                </c:pt>
                <c:pt idx="3509">
                  <c:v>4.9103964480878384</c:v>
                </c:pt>
                <c:pt idx="3510">
                  <c:v>5.5954266922580294</c:v>
                </c:pt>
                <c:pt idx="3511">
                  <c:v>5.3328739716400815</c:v>
                </c:pt>
                <c:pt idx="3512">
                  <c:v>5.0276667586876105</c:v>
                </c:pt>
                <c:pt idx="3513">
                  <c:v>5.7856906548953724</c:v>
                </c:pt>
                <c:pt idx="3514">
                  <c:v>5.6166604718316409</c:v>
                </c:pt>
                <c:pt idx="3515">
                  <c:v>4.9042883991131525</c:v>
                </c:pt>
                <c:pt idx="3516">
                  <c:v>5.2401721937117109</c:v>
                </c:pt>
                <c:pt idx="3517">
                  <c:v>5.4275201611543382</c:v>
                </c:pt>
                <c:pt idx="3518">
                  <c:v>5.2584831684087066</c:v>
                </c:pt>
                <c:pt idx="3519">
                  <c:v>4.9127095567341321</c:v>
                </c:pt>
                <c:pt idx="3520">
                  <c:v>5.2323007308588494</c:v>
                </c:pt>
                <c:pt idx="3521">
                  <c:v>5.4293870085242819</c:v>
                </c:pt>
                <c:pt idx="3522">
                  <c:v>5.213810346238688</c:v>
                </c:pt>
                <c:pt idx="3523">
                  <c:v>5.4846083379211974</c:v>
                </c:pt>
                <c:pt idx="3524">
                  <c:v>5.2416087913599831</c:v>
                </c:pt>
                <c:pt idx="3525">
                  <c:v>4.5459395834980274</c:v>
                </c:pt>
                <c:pt idx="3526">
                  <c:v>5.571491529738978</c:v>
                </c:pt>
                <c:pt idx="3527">
                  <c:v>4.6748834042036114</c:v>
                </c:pt>
                <c:pt idx="3528">
                  <c:v>6.1089508603504408</c:v>
                </c:pt>
                <c:pt idx="3529">
                  <c:v>5.7087703767386175</c:v>
                </c:pt>
                <c:pt idx="3530">
                  <c:v>5.1778816271839645</c:v>
                </c:pt>
                <c:pt idx="3531">
                  <c:v>6.0925044664747645</c:v>
                </c:pt>
                <c:pt idx="3532">
                  <c:v>5.1937912342411163</c:v>
                </c:pt>
                <c:pt idx="3533">
                  <c:v>4.8863901370270684</c:v>
                </c:pt>
                <c:pt idx="3534">
                  <c:v>6.3248752974881581</c:v>
                </c:pt>
                <c:pt idx="3535">
                  <c:v>5.9119233632944423</c:v>
                </c:pt>
                <c:pt idx="3536">
                  <c:v>5.9962867419929324</c:v>
                </c:pt>
                <c:pt idx="3537">
                  <c:v>6.5509464808266094</c:v>
                </c:pt>
                <c:pt idx="3538">
                  <c:v>4.8676771995165726</c:v>
                </c:pt>
                <c:pt idx="3539">
                  <c:v>4.5132462285309654</c:v>
                </c:pt>
                <c:pt idx="3540">
                  <c:v>5.5378292380954255</c:v>
                </c:pt>
                <c:pt idx="3541">
                  <c:v>5.4273005428359467</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4.8654712980099273</c:v>
                </c:pt>
                <c:pt idx="3551">
                  <c:v>4.7315387442483114</c:v>
                </c:pt>
                <c:pt idx="3552">
                  <c:v>4.9707908807046577</c:v>
                </c:pt>
                <c:pt idx="3553">
                  <c:v>5.9538390866675392</c:v>
                </c:pt>
                <c:pt idx="3554">
                  <c:v>4.7172337717951489</c:v>
                </c:pt>
                <c:pt idx="3555">
                  <c:v>5.2145050123318395</c:v>
                </c:pt>
                <c:pt idx="3556">
                  <c:v>5.4828028277477445</c:v>
                </c:pt>
                <c:pt idx="3557">
                  <c:v>5.6983326827829082</c:v>
                </c:pt>
                <c:pt idx="3558">
                  <c:v>5.6803035062229466</c:v>
                </c:pt>
                <c:pt idx="3559">
                  <c:v>4.5509582685648917</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5.672834975225749</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4.2338737129334101</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5.6064739841298827</c:v>
                </c:pt>
                <c:pt idx="3590">
                  <c:v>7.598860280407937</c:v>
                </c:pt>
                <c:pt idx="3591">
                  <c:v>5.2691854565455598</c:v>
                </c:pt>
                <c:pt idx="3592">
                  <c:v>6.4043913466271638</c:v>
                </c:pt>
                <c:pt idx="3593">
                  <c:v>5.3641178243071215</c:v>
                </c:pt>
                <c:pt idx="3594">
                  <c:v>6.0896758833208482</c:v>
                </c:pt>
                <c:pt idx="3595">
                  <c:v>5.9549412177849685</c:v>
                </c:pt>
                <c:pt idx="3596">
                  <c:v>5.9347194442116731</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4.7269588371827043</c:v>
                </c:pt>
                <c:pt idx="3611">
                  <c:v>5.2908658487065345</c:v>
                </c:pt>
                <c:pt idx="3612">
                  <c:v>4.2354842022078243</c:v>
                </c:pt>
                <c:pt idx="3613">
                  <c:v>5.1409011076704765</c:v>
                </c:pt>
                <c:pt idx="3614">
                  <c:v>5.237871818192116</c:v>
                </c:pt>
                <c:pt idx="3615">
                  <c:v>5.077265308210583</c:v>
                </c:pt>
                <c:pt idx="3616">
                  <c:v>5.6201277407175345</c:v>
                </c:pt>
                <c:pt idx="3617">
                  <c:v>4.9674462473090291</c:v>
                </c:pt>
                <c:pt idx="3618">
                  <c:v>4.7523415320371774</c:v>
                </c:pt>
                <c:pt idx="3619">
                  <c:v>4.4687236958776593</c:v>
                </c:pt>
                <c:pt idx="3620">
                  <c:v>5.9446034669179779</c:v>
                </c:pt>
                <c:pt idx="3621">
                  <c:v>4.5813638309531859</c:v>
                </c:pt>
                <c:pt idx="3622">
                  <c:v>5.8502246803313334</c:v>
                </c:pt>
                <c:pt idx="3623">
                  <c:v>5.3986458810122588</c:v>
                </c:pt>
                <c:pt idx="3624">
                  <c:v>4.8786342429259655</c:v>
                </c:pt>
                <c:pt idx="3625">
                  <c:v>4.8624762468783702</c:v>
                </c:pt>
                <c:pt idx="3626">
                  <c:v>4.7464875512884666</c:v>
                </c:pt>
                <c:pt idx="3627">
                  <c:v>4.3009152412915608</c:v>
                </c:pt>
                <c:pt idx="3628">
                  <c:v>5.6302316396836813</c:v>
                </c:pt>
                <c:pt idx="3629">
                  <c:v>4.4496140546665544</c:v>
                </c:pt>
                <c:pt idx="3630">
                  <c:v>4.9279254613112355</c:v>
                </c:pt>
                <c:pt idx="3631">
                  <c:v>5.3824514872057145</c:v>
                </c:pt>
                <c:pt idx="3632">
                  <c:v>5.5079503563388563</c:v>
                </c:pt>
                <c:pt idx="3633">
                  <c:v>5.2959068209013855</c:v>
                </c:pt>
                <c:pt idx="3634">
                  <c:v>6.0806595962731418</c:v>
                </c:pt>
                <c:pt idx="3635">
                  <c:v>6.8257918489951388</c:v>
                </c:pt>
                <c:pt idx="3636">
                  <c:v>5.5307786637000111</c:v>
                </c:pt>
                <c:pt idx="3637">
                  <c:v>4.2739663944090802</c:v>
                </c:pt>
                <c:pt idx="3638">
                  <c:v>5.0772128351499859</c:v>
                </c:pt>
                <c:pt idx="3639">
                  <c:v>5.7346525787439306</c:v>
                </c:pt>
                <c:pt idx="3640">
                  <c:v>4.7489683212967462</c:v>
                </c:pt>
                <c:pt idx="3641">
                  <c:v>4.9268839540187299</c:v>
                </c:pt>
                <c:pt idx="3642">
                  <c:v>4.7024654461913036</c:v>
                </c:pt>
                <c:pt idx="3643">
                  <c:v>5.8290767580073855</c:v>
                </c:pt>
                <c:pt idx="3644">
                  <c:v>4.7436620919389672</c:v>
                </c:pt>
                <c:pt idx="3645">
                  <c:v>4.8812665227714573</c:v>
                </c:pt>
                <c:pt idx="3646">
                  <c:v>5.2171930867122462</c:v>
                </c:pt>
                <c:pt idx="3647">
                  <c:v>4.9999976905156984</c:v>
                </c:pt>
                <c:pt idx="3648">
                  <c:v>4.7966552730523082</c:v>
                </c:pt>
                <c:pt idx="3649">
                  <c:v>5.6656005849652376</c:v>
                </c:pt>
                <c:pt idx="3650">
                  <c:v>5.2296667892581414</c:v>
                </c:pt>
                <c:pt idx="3651">
                  <c:v>4.7199781176805828</c:v>
                </c:pt>
                <c:pt idx="3652">
                  <c:v>3.5543248612916059</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4.9304795111686399</c:v>
                </c:pt>
                <c:pt idx="3661">
                  <c:v>4.8498822001037274</c:v>
                </c:pt>
                <c:pt idx="3662">
                  <c:v>5.0183442164722045</c:v>
                </c:pt>
                <c:pt idx="3663">
                  <c:v>5.3238246297991365</c:v>
                </c:pt>
                <c:pt idx="3664">
                  <c:v>4.967528257497567</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4.6276528282499108</c:v>
                </c:pt>
                <c:pt idx="3696">
                  <c:v>5.2255600629156485</c:v>
                </c:pt>
                <c:pt idx="3697">
                  <c:v>4.762505019019466</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4.4035531917533879</c:v>
                </c:pt>
                <c:pt idx="3709">
                  <c:v>4.2373139750843984</c:v>
                </c:pt>
                <c:pt idx="3710">
                  <c:v>5.2650243337387765</c:v>
                </c:pt>
                <c:pt idx="3711">
                  <c:v>5.2527346764412801</c:v>
                </c:pt>
                <c:pt idx="3712">
                  <c:v>4.5858097151622434</c:v>
                </c:pt>
                <c:pt idx="3713">
                  <c:v>5.7685517484266695</c:v>
                </c:pt>
                <c:pt idx="3714">
                  <c:v>4.8178817986263045</c:v>
                </c:pt>
                <c:pt idx="3715">
                  <c:v>4.3592342379847775</c:v>
                </c:pt>
                <c:pt idx="3716">
                  <c:v>4.5387464422011332</c:v>
                </c:pt>
                <c:pt idx="3717">
                  <c:v>4.3927483919880732</c:v>
                </c:pt>
                <c:pt idx="3718">
                  <c:v>4.0256089055790714</c:v>
                </c:pt>
                <c:pt idx="3719">
                  <c:v>4.9314046095937094</c:v>
                </c:pt>
                <c:pt idx="3720">
                  <c:v>5.0371623706048894</c:v>
                </c:pt>
                <c:pt idx="3721">
                  <c:v>4.9113988820314383</c:v>
                </c:pt>
                <c:pt idx="3722">
                  <c:v>5.6968144980263755</c:v>
                </c:pt>
                <c:pt idx="3723">
                  <c:v>4.5726321222676134</c:v>
                </c:pt>
                <c:pt idx="3724">
                  <c:v>4.6019412116638954</c:v>
                </c:pt>
                <c:pt idx="3725">
                  <c:v>5.2939364367475745</c:v>
                </c:pt>
                <c:pt idx="3726">
                  <c:v>4.5446761049236484</c:v>
                </c:pt>
                <c:pt idx="3727">
                  <c:v>4.2497499064861399</c:v>
                </c:pt>
                <c:pt idx="3728">
                  <c:v>5.0775656824961324</c:v>
                </c:pt>
                <c:pt idx="3729">
                  <c:v>4.4942946535778043</c:v>
                </c:pt>
                <c:pt idx="3730">
                  <c:v>4.5726279618777115</c:v>
                </c:pt>
                <c:pt idx="3731">
                  <c:v>4.5709615149513114</c:v>
                </c:pt>
                <c:pt idx="3732">
                  <c:v>4.725272703248689</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4.4562206324778426</c:v>
                </c:pt>
                <c:pt idx="3750">
                  <c:v>3.9319739934992621</c:v>
                </c:pt>
                <c:pt idx="3751">
                  <c:v>4.8376909587317085</c:v>
                </c:pt>
                <c:pt idx="3752">
                  <c:v>4.7792667569760408</c:v>
                </c:pt>
                <c:pt idx="3753">
                  <c:v>4.8523109617241795</c:v>
                </c:pt>
                <c:pt idx="3754">
                  <c:v>5.9369167606881792</c:v>
                </c:pt>
                <c:pt idx="3755">
                  <c:v>4.1261141534267232</c:v>
                </c:pt>
                <c:pt idx="3756">
                  <c:v>4.5145411660843981</c:v>
                </c:pt>
                <c:pt idx="3757">
                  <c:v>3.7557319669770171</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5.5978541374569657</c:v>
                </c:pt>
                <c:pt idx="3767">
                  <c:v>5.1293980960477059</c:v>
                </c:pt>
                <c:pt idx="3768">
                  <c:v>5.1506881810611134</c:v>
                </c:pt>
                <c:pt idx="3769">
                  <c:v>4.8878534036454306</c:v>
                </c:pt>
                <c:pt idx="3770">
                  <c:v>4.6215702178627343</c:v>
                </c:pt>
                <c:pt idx="3771">
                  <c:v>3.9940765405937837</c:v>
                </c:pt>
                <c:pt idx="3772">
                  <c:v>4.6533413061652755</c:v>
                </c:pt>
                <c:pt idx="3773">
                  <c:v>4.9716573996942213</c:v>
                </c:pt>
                <c:pt idx="3774">
                  <c:v>4.2931322707446471</c:v>
                </c:pt>
                <c:pt idx="3775">
                  <c:v>4.3767152731940371</c:v>
                </c:pt>
                <c:pt idx="3776">
                  <c:v>4.8193017817583472</c:v>
                </c:pt>
                <c:pt idx="3777">
                  <c:v>3.8192228741180139</c:v>
                </c:pt>
                <c:pt idx="3778">
                  <c:v>4.1730652395230186</c:v>
                </c:pt>
                <c:pt idx="3779">
                  <c:v>4.4719737194537519</c:v>
                </c:pt>
                <c:pt idx="3780">
                  <c:v>4.5490768384832476</c:v>
                </c:pt>
                <c:pt idx="3781">
                  <c:v>5.4216831345080765</c:v>
                </c:pt>
                <c:pt idx="3782">
                  <c:v>5.2082839593207026</c:v>
                </c:pt>
                <c:pt idx="3783">
                  <c:v>4.8146535372014689</c:v>
                </c:pt>
                <c:pt idx="3784">
                  <c:v>5.5624795284203055</c:v>
                </c:pt>
                <c:pt idx="3785">
                  <c:v>4.7119064979116594</c:v>
                </c:pt>
                <c:pt idx="3786">
                  <c:v>3.9438503933159788</c:v>
                </c:pt>
                <c:pt idx="3787">
                  <c:v>4.467991926996258</c:v>
                </c:pt>
                <c:pt idx="3788">
                  <c:v>4.7677222213843704</c:v>
                </c:pt>
                <c:pt idx="3789">
                  <c:v>4.2135128592811775</c:v>
                </c:pt>
                <c:pt idx="3790">
                  <c:v>5.4700606420555324</c:v>
                </c:pt>
                <c:pt idx="3791">
                  <c:v>5.1615722535686972</c:v>
                </c:pt>
                <c:pt idx="3792">
                  <c:v>5.0253923480196478</c:v>
                </c:pt>
                <c:pt idx="3793">
                  <c:v>4.719948686600298</c:v>
                </c:pt>
                <c:pt idx="3794">
                  <c:v>4.4290546384176261</c:v>
                </c:pt>
                <c:pt idx="3795">
                  <c:v>4.2788778652046338</c:v>
                </c:pt>
                <c:pt idx="3796">
                  <c:v>4.4351282176503535</c:v>
                </c:pt>
                <c:pt idx="3797">
                  <c:v>4.2329689183318084</c:v>
                </c:pt>
                <c:pt idx="3798">
                  <c:v>3.6573926417651408</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4.7955069966079291</c:v>
                </c:pt>
                <c:pt idx="3811">
                  <c:v>4.6558249980504991</c:v>
                </c:pt>
                <c:pt idx="3812">
                  <c:v>5.0851160473209447</c:v>
                </c:pt>
                <c:pt idx="3813">
                  <c:v>4.4326273489060304</c:v>
                </c:pt>
                <c:pt idx="3814">
                  <c:v>4.6307818284556275</c:v>
                </c:pt>
                <c:pt idx="3815">
                  <c:v>5.1469336016172855</c:v>
                </c:pt>
                <c:pt idx="3816">
                  <c:v>4.5928222393620945</c:v>
                </c:pt>
                <c:pt idx="3817">
                  <c:v>4.2825871237027684</c:v>
                </c:pt>
                <c:pt idx="3818">
                  <c:v>4.7205477334509141</c:v>
                </c:pt>
                <c:pt idx="3819">
                  <c:v>4.8718612830730637</c:v>
                </c:pt>
                <c:pt idx="3820">
                  <c:v>5.6647709873944665</c:v>
                </c:pt>
                <c:pt idx="3821">
                  <c:v>4.3753479385043734</c:v>
                </c:pt>
                <c:pt idx="3822">
                  <c:v>4.7903814728680896</c:v>
                </c:pt>
                <c:pt idx="3823">
                  <c:v>4.8360520359559764</c:v>
                </c:pt>
                <c:pt idx="3824">
                  <c:v>5.1991290626681774</c:v>
                </c:pt>
                <c:pt idx="3825">
                  <c:v>3.9782242084720059</c:v>
                </c:pt>
                <c:pt idx="3826">
                  <c:v>5.0064983198067878</c:v>
                </c:pt>
                <c:pt idx="3827">
                  <c:v>4.0389707047378733</c:v>
                </c:pt>
                <c:pt idx="3828">
                  <c:v>5.0011586208974075</c:v>
                </c:pt>
                <c:pt idx="3829">
                  <c:v>4.1596454252577884</c:v>
                </c:pt>
                <c:pt idx="3830">
                  <c:v>5.4728902724837338</c:v>
                </c:pt>
                <c:pt idx="3831">
                  <c:v>4.6201722572905704</c:v>
                </c:pt>
                <c:pt idx="3832">
                  <c:v>3.7442738163775036</c:v>
                </c:pt>
                <c:pt idx="3833">
                  <c:v>4.9028283678752835</c:v>
                </c:pt>
                <c:pt idx="3834">
                  <c:v>3.8619442397782486</c:v>
                </c:pt>
                <c:pt idx="3835">
                  <c:v>4.7626661426393904</c:v>
                </c:pt>
                <c:pt idx="3836">
                  <c:v>5.8004061415831893</c:v>
                </c:pt>
                <c:pt idx="3837">
                  <c:v>4.1429262859971905</c:v>
                </c:pt>
                <c:pt idx="3838">
                  <c:v>5.4402394914878371</c:v>
                </c:pt>
                <c:pt idx="3839">
                  <c:v>4.4308583258363594</c:v>
                </c:pt>
                <c:pt idx="3840">
                  <c:v>4.6956429020353525</c:v>
                </c:pt>
                <c:pt idx="3841">
                  <c:v>4.1296134949571348</c:v>
                </c:pt>
                <c:pt idx="3842">
                  <c:v>4.4380045527068379</c:v>
                </c:pt>
                <c:pt idx="3843">
                  <c:v>4.6115849401210181</c:v>
                </c:pt>
                <c:pt idx="3844">
                  <c:v>5.3868357736747763</c:v>
                </c:pt>
                <c:pt idx="3845">
                  <c:v>4.9487261957744062</c:v>
                </c:pt>
                <c:pt idx="3846">
                  <c:v>4.7439213872009116</c:v>
                </c:pt>
                <c:pt idx="3847">
                  <c:v>4.9460900159141739</c:v>
                </c:pt>
                <c:pt idx="3848">
                  <c:v>4.1409607779743896</c:v>
                </c:pt>
                <c:pt idx="3849">
                  <c:v>4.6590730309958008</c:v>
                </c:pt>
                <c:pt idx="3850">
                  <c:v>5.3981503729230242</c:v>
                </c:pt>
                <c:pt idx="3851">
                  <c:v>4.0711557350752789</c:v>
                </c:pt>
                <c:pt idx="3852">
                  <c:v>5.0334337233126529</c:v>
                </c:pt>
                <c:pt idx="3853">
                  <c:v>4.4366653105354734</c:v>
                </c:pt>
                <c:pt idx="3854">
                  <c:v>5.3441272405494846</c:v>
                </c:pt>
                <c:pt idx="3855">
                  <c:v>4.4271139137310085</c:v>
                </c:pt>
                <c:pt idx="3856">
                  <c:v>4.7827406499721334</c:v>
                </c:pt>
                <c:pt idx="3857">
                  <c:v>4.4818491648619041</c:v>
                </c:pt>
                <c:pt idx="3858">
                  <c:v>4.4909081010282614</c:v>
                </c:pt>
                <c:pt idx="3859">
                  <c:v>4.5632140224408095</c:v>
                </c:pt>
                <c:pt idx="3860">
                  <c:v>4.391003604935797</c:v>
                </c:pt>
                <c:pt idx="3861">
                  <c:v>4.1684652780255318</c:v>
                </c:pt>
                <c:pt idx="3862">
                  <c:v>5.0958669397793406</c:v>
                </c:pt>
                <c:pt idx="3863">
                  <c:v>3.997707233069606</c:v>
                </c:pt>
                <c:pt idx="3864">
                  <c:v>5.3027171076969255</c:v>
                </c:pt>
                <c:pt idx="3865">
                  <c:v>3.7872428702096381</c:v>
                </c:pt>
                <c:pt idx="3866">
                  <c:v>3.8422699016765569</c:v>
                </c:pt>
                <c:pt idx="3867">
                  <c:v>3.4022553262152373</c:v>
                </c:pt>
                <c:pt idx="3868">
                  <c:v>4.5613087109976984</c:v>
                </c:pt>
                <c:pt idx="3869">
                  <c:v>4.0177740001540956</c:v>
                </c:pt>
                <c:pt idx="3870">
                  <c:v>3.6687578658242201</c:v>
                </c:pt>
                <c:pt idx="3871">
                  <c:v>5.1771629747559365</c:v>
                </c:pt>
                <c:pt idx="3872">
                  <c:v>5.2103527853442682</c:v>
                </c:pt>
                <c:pt idx="3873">
                  <c:v>3.6692225414203659</c:v>
                </c:pt>
                <c:pt idx="3874">
                  <c:v>4.5427187100435384</c:v>
                </c:pt>
                <c:pt idx="3875">
                  <c:v>3.8244600703412868</c:v>
                </c:pt>
                <c:pt idx="3876">
                  <c:v>5.2171175673396837</c:v>
                </c:pt>
                <c:pt idx="3877">
                  <c:v>5.4599009549149704</c:v>
                </c:pt>
                <c:pt idx="3878">
                  <c:v>4.3052527476525499</c:v>
                </c:pt>
                <c:pt idx="3879">
                  <c:v>4.3712240514147824</c:v>
                </c:pt>
                <c:pt idx="3880">
                  <c:v>4.7416085013723297</c:v>
                </c:pt>
                <c:pt idx="3881">
                  <c:v>3.1887526550077898</c:v>
                </c:pt>
                <c:pt idx="3882">
                  <c:v>4.987200014801858</c:v>
                </c:pt>
                <c:pt idx="3883">
                  <c:v>5.4192314948924061</c:v>
                </c:pt>
                <c:pt idx="3884">
                  <c:v>4.1177203566651244</c:v>
                </c:pt>
                <c:pt idx="3885">
                  <c:v>5.0249353235540788</c:v>
                </c:pt>
                <c:pt idx="3886">
                  <c:v>5.5793702567569845</c:v>
                </c:pt>
                <c:pt idx="3887">
                  <c:v>4.6132110628032272</c:v>
                </c:pt>
                <c:pt idx="3888">
                  <c:v>3.8720914084544047</c:v>
                </c:pt>
                <c:pt idx="3889">
                  <c:v>4.1802077454563804</c:v>
                </c:pt>
                <c:pt idx="3890">
                  <c:v>4.0097698473213024</c:v>
                </c:pt>
                <c:pt idx="3891">
                  <c:v>4.9954845044464289</c:v>
                </c:pt>
                <c:pt idx="3892">
                  <c:v>4.4676131745114684</c:v>
                </c:pt>
                <c:pt idx="3893">
                  <c:v>4.6394554030332724</c:v>
                </c:pt>
                <c:pt idx="3894">
                  <c:v>5.0577627293335734</c:v>
                </c:pt>
                <c:pt idx="3895">
                  <c:v>4.0596008684969043</c:v>
                </c:pt>
                <c:pt idx="3896">
                  <c:v>4.5485873501808278</c:v>
                </c:pt>
                <c:pt idx="3897">
                  <c:v>3.7118680108748423</c:v>
                </c:pt>
                <c:pt idx="3898">
                  <c:v>5.0133194161401304</c:v>
                </c:pt>
                <c:pt idx="3899">
                  <c:v>4.4588555405414345</c:v>
                </c:pt>
                <c:pt idx="3900">
                  <c:v>4.1049700321465314</c:v>
                </c:pt>
                <c:pt idx="3901">
                  <c:v>4.2148886106190755</c:v>
                </c:pt>
                <c:pt idx="3902">
                  <c:v>4.646328673919097</c:v>
                </c:pt>
                <c:pt idx="3903">
                  <c:v>4.4131793273757465</c:v>
                </c:pt>
                <c:pt idx="3904">
                  <c:v>4.037920026695387</c:v>
                </c:pt>
                <c:pt idx="3905">
                  <c:v>4.9895005697571415</c:v>
                </c:pt>
                <c:pt idx="3906">
                  <c:v>3.5024602193234413</c:v>
                </c:pt>
                <c:pt idx="3907">
                  <c:v>4.4030243449656083</c:v>
                </c:pt>
                <c:pt idx="3908">
                  <c:v>4.3582402293643829</c:v>
                </c:pt>
                <c:pt idx="3909">
                  <c:v>3.9681699418140286</c:v>
                </c:pt>
                <c:pt idx="3910">
                  <c:v>5.1450303434389726</c:v>
                </c:pt>
                <c:pt idx="3911">
                  <c:v>4.623759194558283</c:v>
                </c:pt>
                <c:pt idx="3912">
                  <c:v>4.5687921147813952</c:v>
                </c:pt>
                <c:pt idx="3913">
                  <c:v>4.1957337957674925</c:v>
                </c:pt>
                <c:pt idx="3914">
                  <c:v>4.6020718520134345</c:v>
                </c:pt>
                <c:pt idx="3915">
                  <c:v>4.0660191052095724</c:v>
                </c:pt>
                <c:pt idx="3916">
                  <c:v>4.1619124086234365</c:v>
                </c:pt>
                <c:pt idx="3917">
                  <c:v>4.5501159851085475</c:v>
                </c:pt>
                <c:pt idx="3918">
                  <c:v>3.8718130096938421</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4.205595847915558</c:v>
                </c:pt>
                <c:pt idx="3927">
                  <c:v>3.6306410642947937</c:v>
                </c:pt>
                <c:pt idx="3928">
                  <c:v>4.3775121818516425</c:v>
                </c:pt>
                <c:pt idx="3929">
                  <c:v>4.5638287735673906</c:v>
                </c:pt>
                <c:pt idx="3930">
                  <c:v>3.948395046690361</c:v>
                </c:pt>
                <c:pt idx="3931">
                  <c:v>3.5150267748980837</c:v>
                </c:pt>
                <c:pt idx="3932">
                  <c:v>4.3474879999576208</c:v>
                </c:pt>
                <c:pt idx="3933">
                  <c:v>5.4509391288463505</c:v>
                </c:pt>
                <c:pt idx="3934">
                  <c:v>3.9535467147458627</c:v>
                </c:pt>
                <c:pt idx="3935">
                  <c:v>4.1719755299198953</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4.3272549860664764</c:v>
                </c:pt>
                <c:pt idx="3954">
                  <c:v>4.293328236797338</c:v>
                </c:pt>
                <c:pt idx="3955">
                  <c:v>4.2153150703409752</c:v>
                </c:pt>
                <c:pt idx="3956">
                  <c:v>4.6077312088772544</c:v>
                </c:pt>
                <c:pt idx="3957">
                  <c:v>5.2923741348307596</c:v>
                </c:pt>
                <c:pt idx="3958">
                  <c:v>5.2205475172751763</c:v>
                </c:pt>
                <c:pt idx="3959">
                  <c:v>4.3460507347613024</c:v>
                </c:pt>
                <c:pt idx="3960">
                  <c:v>3.7049550375079612</c:v>
                </c:pt>
                <c:pt idx="3961">
                  <c:v>4.4586829638541534</c:v>
                </c:pt>
                <c:pt idx="3962">
                  <c:v>3.8157603895667167</c:v>
                </c:pt>
                <c:pt idx="3963">
                  <c:v>3.879678951633831</c:v>
                </c:pt>
                <c:pt idx="3964">
                  <c:v>4.9036756786255351</c:v>
                </c:pt>
                <c:pt idx="3965">
                  <c:v>4.2463524034143996</c:v>
                </c:pt>
                <c:pt idx="3966">
                  <c:v>4.4792213078798753</c:v>
                </c:pt>
                <c:pt idx="3967">
                  <c:v>4.9147571343262229</c:v>
                </c:pt>
                <c:pt idx="3968">
                  <c:v>4.8951398408521625</c:v>
                </c:pt>
                <c:pt idx="3969">
                  <c:v>3.8738301446073597</c:v>
                </c:pt>
                <c:pt idx="3970">
                  <c:v>4.474820132799211</c:v>
                </c:pt>
                <c:pt idx="3971">
                  <c:v>3.6578711031569489</c:v>
                </c:pt>
                <c:pt idx="3972">
                  <c:v>4.5808828179978667</c:v>
                </c:pt>
                <c:pt idx="3973">
                  <c:v>4.640737964672466</c:v>
                </c:pt>
                <c:pt idx="3974">
                  <c:v>4.8794487837947944</c:v>
                </c:pt>
                <c:pt idx="3975">
                  <c:v>5.3070135733234345</c:v>
                </c:pt>
                <c:pt idx="3976">
                  <c:v>4.0510950589519705</c:v>
                </c:pt>
                <c:pt idx="3977">
                  <c:v>3.8405827955189693</c:v>
                </c:pt>
                <c:pt idx="3978">
                  <c:v>3.4201394082539402</c:v>
                </c:pt>
                <c:pt idx="3979">
                  <c:v>4.1752135273141304</c:v>
                </c:pt>
                <c:pt idx="3980">
                  <c:v>4.0371165205084436</c:v>
                </c:pt>
                <c:pt idx="3981">
                  <c:v>4.5404845264324125</c:v>
                </c:pt>
                <c:pt idx="3982">
                  <c:v>4.5140782094068745</c:v>
                </c:pt>
                <c:pt idx="3983">
                  <c:v>5.1148520637848796</c:v>
                </c:pt>
                <c:pt idx="3984">
                  <c:v>3.9433122606126156</c:v>
                </c:pt>
                <c:pt idx="3985">
                  <c:v>3.8994650442844767</c:v>
                </c:pt>
                <c:pt idx="3986">
                  <c:v>4.0215091285364455</c:v>
                </c:pt>
                <c:pt idx="3987">
                  <c:v>4.5478768418389448</c:v>
                </c:pt>
                <c:pt idx="3988">
                  <c:v>3.736320649324218</c:v>
                </c:pt>
                <c:pt idx="3989">
                  <c:v>3.0253113393184239</c:v>
                </c:pt>
                <c:pt idx="3990">
                  <c:v>4.5605894599756445</c:v>
                </c:pt>
                <c:pt idx="3991">
                  <c:v>3.2622805718814618</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4.3275018431849421</c:v>
                </c:pt>
                <c:pt idx="4006">
                  <c:v>4.6112879842798424</c:v>
                </c:pt>
                <c:pt idx="4007">
                  <c:v>4.025668320285595</c:v>
                </c:pt>
                <c:pt idx="4008">
                  <c:v>3.839987611040053</c:v>
                </c:pt>
                <c:pt idx="4009">
                  <c:v>5.102075724518615</c:v>
                </c:pt>
                <c:pt idx="4010">
                  <c:v>4.4994895399808073</c:v>
                </c:pt>
                <c:pt idx="4011">
                  <c:v>6.2155195316095408</c:v>
                </c:pt>
                <c:pt idx="4012">
                  <c:v>3.566652364205916</c:v>
                </c:pt>
                <c:pt idx="4013">
                  <c:v>4.0307428882886853</c:v>
                </c:pt>
                <c:pt idx="4014">
                  <c:v>4.6560324674471056</c:v>
                </c:pt>
                <c:pt idx="4015">
                  <c:v>3.8131095238014732</c:v>
                </c:pt>
                <c:pt idx="4016">
                  <c:v>3.7526314006193044</c:v>
                </c:pt>
                <c:pt idx="4017">
                  <c:v>3.9855846850443202</c:v>
                </c:pt>
                <c:pt idx="4018">
                  <c:v>3.8083868457173247</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4.1058608394587335</c:v>
                </c:pt>
                <c:pt idx="4044">
                  <c:v>4.3318295523656083</c:v>
                </c:pt>
                <c:pt idx="4045">
                  <c:v>4.3141349598566112</c:v>
                </c:pt>
                <c:pt idx="4046">
                  <c:v>3.9370108478166252</c:v>
                </c:pt>
                <c:pt idx="4047">
                  <c:v>4.2320672255763494</c:v>
                </c:pt>
                <c:pt idx="4048">
                  <c:v>3.9197460381570877</c:v>
                </c:pt>
                <c:pt idx="4049">
                  <c:v>4.2827366751286382</c:v>
                </c:pt>
                <c:pt idx="4050">
                  <c:v>4.1778559866779226</c:v>
                </c:pt>
                <c:pt idx="4051">
                  <c:v>3.7719015624737056</c:v>
                </c:pt>
                <c:pt idx="4052">
                  <c:v>4.3134938604403077</c:v>
                </c:pt>
                <c:pt idx="4053">
                  <c:v>4.0412843405397467</c:v>
                </c:pt>
                <c:pt idx="4054">
                  <c:v>3.7461017505686987</c:v>
                </c:pt>
                <c:pt idx="4055">
                  <c:v>3.9029283967226207</c:v>
                </c:pt>
                <c:pt idx="4056">
                  <c:v>3.7958024948752387</c:v>
                </c:pt>
                <c:pt idx="4057">
                  <c:v>4.6403174603450434</c:v>
                </c:pt>
                <c:pt idx="4058">
                  <c:v>3.8006833342707367</c:v>
                </c:pt>
                <c:pt idx="4059">
                  <c:v>4.1045174584666295</c:v>
                </c:pt>
                <c:pt idx="4060">
                  <c:v>4.373847056103279</c:v>
                </c:pt>
                <c:pt idx="4061">
                  <c:v>3.7198057087525851</c:v>
                </c:pt>
                <c:pt idx="4062">
                  <c:v>4.3989477808480739</c:v>
                </c:pt>
                <c:pt idx="4063">
                  <c:v>4.4481196415318314</c:v>
                </c:pt>
                <c:pt idx="4064">
                  <c:v>4.122738528458056</c:v>
                </c:pt>
                <c:pt idx="4065">
                  <c:v>4.36813276281912</c:v>
                </c:pt>
                <c:pt idx="4066">
                  <c:v>3.3645131974911666</c:v>
                </c:pt>
                <c:pt idx="4067">
                  <c:v>4.5063111137467224</c:v>
                </c:pt>
                <c:pt idx="4068">
                  <c:v>4.212796773524083</c:v>
                </c:pt>
                <c:pt idx="4069">
                  <c:v>3.9808190738011597</c:v>
                </c:pt>
                <c:pt idx="4070">
                  <c:v>3.3588452641986124</c:v>
                </c:pt>
                <c:pt idx="4071">
                  <c:v>4.061694391015271</c:v>
                </c:pt>
                <c:pt idx="4072">
                  <c:v>3.5570081971033187</c:v>
                </c:pt>
                <c:pt idx="4073">
                  <c:v>5.2727459660943294</c:v>
                </c:pt>
                <c:pt idx="4074">
                  <c:v>4.5790604063568807</c:v>
                </c:pt>
                <c:pt idx="4075">
                  <c:v>4.5428515988953651</c:v>
                </c:pt>
                <c:pt idx="4076">
                  <c:v>5.0712113133884591</c:v>
                </c:pt>
                <c:pt idx="4077">
                  <c:v>4.12297250356586</c:v>
                </c:pt>
                <c:pt idx="4078">
                  <c:v>3.3879236812622642</c:v>
                </c:pt>
                <c:pt idx="4079">
                  <c:v>4.3210276106152845</c:v>
                </c:pt>
                <c:pt idx="4080">
                  <c:v>4.7582766464179791</c:v>
                </c:pt>
                <c:pt idx="4081">
                  <c:v>4.1252953828434782</c:v>
                </c:pt>
                <c:pt idx="4082">
                  <c:v>3.5846661988881134</c:v>
                </c:pt>
                <c:pt idx="4083">
                  <c:v>4.5430786834600827</c:v>
                </c:pt>
                <c:pt idx="4084">
                  <c:v>3.4911676897933477</c:v>
                </c:pt>
                <c:pt idx="4085">
                  <c:v>4.1290167770885606</c:v>
                </c:pt>
                <c:pt idx="4086">
                  <c:v>3.9227426921439967</c:v>
                </c:pt>
                <c:pt idx="4087">
                  <c:v>4.2865100150856561</c:v>
                </c:pt>
                <c:pt idx="4088">
                  <c:v>3.8467531068558367</c:v>
                </c:pt>
                <c:pt idx="4089">
                  <c:v>4.0922704168119495</c:v>
                </c:pt>
                <c:pt idx="4090">
                  <c:v>3.8269207489969324</c:v>
                </c:pt>
                <c:pt idx="4091">
                  <c:v>4.3367057351149834</c:v>
                </c:pt>
                <c:pt idx="4092">
                  <c:v>4.5573914473798105</c:v>
                </c:pt>
                <c:pt idx="4093">
                  <c:v>3.9044498401987977</c:v>
                </c:pt>
                <c:pt idx="4094">
                  <c:v>4.8062015150890414</c:v>
                </c:pt>
                <c:pt idx="4095">
                  <c:v>4.5919379671894438</c:v>
                </c:pt>
                <c:pt idx="4096">
                  <c:v>3.8793194114422307</c:v>
                </c:pt>
                <c:pt idx="4097">
                  <c:v>3.8661458430784577</c:v>
                </c:pt>
                <c:pt idx="4098">
                  <c:v>4.1969852707937472</c:v>
                </c:pt>
                <c:pt idx="4099">
                  <c:v>3.7206382952421801</c:v>
                </c:pt>
                <c:pt idx="4100">
                  <c:v>4.0142782831321426</c:v>
                </c:pt>
                <c:pt idx="4101">
                  <c:v>3.997481944811565</c:v>
                </c:pt>
                <c:pt idx="4102">
                  <c:v>3.9639331351484142</c:v>
                </c:pt>
                <c:pt idx="4103">
                  <c:v>4.4714425035019003</c:v>
                </c:pt>
                <c:pt idx="4104">
                  <c:v>3.9343258316051677</c:v>
                </c:pt>
                <c:pt idx="4105">
                  <c:v>5.0990029750572239</c:v>
                </c:pt>
                <c:pt idx="4106">
                  <c:v>4.1568119218682353</c:v>
                </c:pt>
                <c:pt idx="4107">
                  <c:v>3.1387263853947838</c:v>
                </c:pt>
                <c:pt idx="4108">
                  <c:v>3.9928379449510047</c:v>
                </c:pt>
                <c:pt idx="4109">
                  <c:v>3.5391417117912032</c:v>
                </c:pt>
                <c:pt idx="4110">
                  <c:v>4.2576349581218365</c:v>
                </c:pt>
                <c:pt idx="4111">
                  <c:v>3.8968422121455197</c:v>
                </c:pt>
                <c:pt idx="4112">
                  <c:v>4.3537988348203571</c:v>
                </c:pt>
                <c:pt idx="4113">
                  <c:v>4.2115989410389387</c:v>
                </c:pt>
                <c:pt idx="4114">
                  <c:v>3.4871951796020002</c:v>
                </c:pt>
                <c:pt idx="4115">
                  <c:v>4.8466819232257805</c:v>
                </c:pt>
                <c:pt idx="4116">
                  <c:v>4.7873170951515434</c:v>
                </c:pt>
                <c:pt idx="4117">
                  <c:v>4.6574265785065867</c:v>
                </c:pt>
                <c:pt idx="4118">
                  <c:v>3.6936456604467867</c:v>
                </c:pt>
                <c:pt idx="4119">
                  <c:v>4.331108587165156</c:v>
                </c:pt>
                <c:pt idx="4120">
                  <c:v>3.8393955875133701</c:v>
                </c:pt>
                <c:pt idx="4121">
                  <c:v>4.6657157969172331</c:v>
                </c:pt>
                <c:pt idx="4122">
                  <c:v>4.4052505784204605</c:v>
                </c:pt>
                <c:pt idx="4123">
                  <c:v>3.2531090206881181</c:v>
                </c:pt>
                <c:pt idx="4124">
                  <c:v>3.7591831114857874</c:v>
                </c:pt>
                <c:pt idx="4125">
                  <c:v>3.861791301761373</c:v>
                </c:pt>
                <c:pt idx="4126">
                  <c:v>3.4186534015313228</c:v>
                </c:pt>
                <c:pt idx="4127">
                  <c:v>3.9269403799885803</c:v>
                </c:pt>
                <c:pt idx="4128">
                  <c:v>3.8056104490584577</c:v>
                </c:pt>
                <c:pt idx="4129">
                  <c:v>4.5221692754640204</c:v>
                </c:pt>
                <c:pt idx="4130">
                  <c:v>3.6862947200073619</c:v>
                </c:pt>
                <c:pt idx="4131">
                  <c:v>4.6496427284942534</c:v>
                </c:pt>
                <c:pt idx="4132">
                  <c:v>3.5368589369142591</c:v>
                </c:pt>
                <c:pt idx="4133">
                  <c:v>4.0831806790892289</c:v>
                </c:pt>
                <c:pt idx="4134">
                  <c:v>3.9820335856648787</c:v>
                </c:pt>
                <c:pt idx="4135">
                  <c:v>3.9639269679075793</c:v>
                </c:pt>
                <c:pt idx="4136">
                  <c:v>4.473074056631094</c:v>
                </c:pt>
                <c:pt idx="4137">
                  <c:v>4.1934290302159747</c:v>
                </c:pt>
                <c:pt idx="4138">
                  <c:v>4.0549975637411846</c:v>
                </c:pt>
                <c:pt idx="4139">
                  <c:v>4.4219548197168255</c:v>
                </c:pt>
                <c:pt idx="4140">
                  <c:v>4.1071838515582142</c:v>
                </c:pt>
                <c:pt idx="4141">
                  <c:v>4.1402644922567484</c:v>
                </c:pt>
                <c:pt idx="4142">
                  <c:v>3.8085603519543798</c:v>
                </c:pt>
                <c:pt idx="4143">
                  <c:v>3.2939094097237747</c:v>
                </c:pt>
                <c:pt idx="4144">
                  <c:v>3.8415273759986972</c:v>
                </c:pt>
                <c:pt idx="4145">
                  <c:v>3.6761049597329412</c:v>
                </c:pt>
                <c:pt idx="4146">
                  <c:v>4.0207438521447001</c:v>
                </c:pt>
                <c:pt idx="4147">
                  <c:v>4.8853448736126754</c:v>
                </c:pt>
                <c:pt idx="4148">
                  <c:v>4.1071504887378278</c:v>
                </c:pt>
                <c:pt idx="4149">
                  <c:v>3.8327453032368011</c:v>
                </c:pt>
                <c:pt idx="4150">
                  <c:v>4.1927791057298824</c:v>
                </c:pt>
                <c:pt idx="4151">
                  <c:v>4.0195042165357542</c:v>
                </c:pt>
                <c:pt idx="4152">
                  <c:v>4.432825688128009</c:v>
                </c:pt>
                <c:pt idx="4153">
                  <c:v>3.7304909185388766</c:v>
                </c:pt>
                <c:pt idx="4154">
                  <c:v>4.2644832371201797</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4.0892434509158591</c:v>
                </c:pt>
                <c:pt idx="4163">
                  <c:v>3.2272725384546197</c:v>
                </c:pt>
                <c:pt idx="4164">
                  <c:v>3.9834373625218098</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5.7352685725642827</c:v>
                </c:pt>
                <c:pt idx="4185">
                  <c:v>4.3904584669735751</c:v>
                </c:pt>
                <c:pt idx="4186">
                  <c:v>3.3309740032518937</c:v>
                </c:pt>
                <c:pt idx="4187">
                  <c:v>3.4767437621207238</c:v>
                </c:pt>
                <c:pt idx="4188">
                  <c:v>3.1562208090134463</c:v>
                </c:pt>
                <c:pt idx="4189">
                  <c:v>3.6063845832006254</c:v>
                </c:pt>
                <c:pt idx="4190">
                  <c:v>4.3186917047346203</c:v>
                </c:pt>
                <c:pt idx="4191">
                  <c:v>3.9824010890907431</c:v>
                </c:pt>
                <c:pt idx="4192">
                  <c:v>4.1285872876364307</c:v>
                </c:pt>
                <c:pt idx="4193">
                  <c:v>3.9910636273815308</c:v>
                </c:pt>
                <c:pt idx="4194">
                  <c:v>3.9946355148280537</c:v>
                </c:pt>
                <c:pt idx="4195">
                  <c:v>3.8281780581941072</c:v>
                </c:pt>
                <c:pt idx="4196">
                  <c:v>4.1748428726843141</c:v>
                </c:pt>
                <c:pt idx="4197">
                  <c:v>3.4803495903469295</c:v>
                </c:pt>
                <c:pt idx="4198">
                  <c:v>3.9298954357546121</c:v>
                </c:pt>
                <c:pt idx="4199">
                  <c:v>3.9521773144761521</c:v>
                </c:pt>
                <c:pt idx="4200">
                  <c:v>3.9264446765444108</c:v>
                </c:pt>
                <c:pt idx="4201">
                  <c:v>3.5863610581890049</c:v>
                </c:pt>
                <c:pt idx="4202">
                  <c:v>4.6601344664318791</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3.7043676690415284</c:v>
                </c:pt>
                <c:pt idx="4224">
                  <c:v>4.2943860069919344</c:v>
                </c:pt>
                <c:pt idx="4225">
                  <c:v>3.4602074064486708</c:v>
                </c:pt>
                <c:pt idx="4226">
                  <c:v>3.7274881229046932</c:v>
                </c:pt>
                <c:pt idx="4227">
                  <c:v>4.2672988310385955</c:v>
                </c:pt>
                <c:pt idx="4228">
                  <c:v>3.8940668382383348</c:v>
                </c:pt>
                <c:pt idx="4229">
                  <c:v>4.0320105796104277</c:v>
                </c:pt>
                <c:pt idx="4230">
                  <c:v>3.5239104774785615</c:v>
                </c:pt>
                <c:pt idx="4231">
                  <c:v>4.6038785640735478</c:v>
                </c:pt>
                <c:pt idx="4232">
                  <c:v>3.0922931004523702</c:v>
                </c:pt>
                <c:pt idx="4233">
                  <c:v>3.6717277103445451</c:v>
                </c:pt>
                <c:pt idx="4234">
                  <c:v>3.7218471831441553</c:v>
                </c:pt>
                <c:pt idx="4235">
                  <c:v>4.5441149865315618</c:v>
                </c:pt>
                <c:pt idx="4236">
                  <c:v>3.9338590552290569</c:v>
                </c:pt>
                <c:pt idx="4237">
                  <c:v>3.1291590450118032</c:v>
                </c:pt>
                <c:pt idx="4238">
                  <c:v>3.5027142694703297</c:v>
                </c:pt>
                <c:pt idx="4239">
                  <c:v>3.9195664385476539</c:v>
                </c:pt>
                <c:pt idx="4240">
                  <c:v>3.9633249462027127</c:v>
                </c:pt>
                <c:pt idx="4241">
                  <c:v>3.9831107581577689</c:v>
                </c:pt>
                <c:pt idx="4242">
                  <c:v>3.8455795032187794</c:v>
                </c:pt>
                <c:pt idx="4243">
                  <c:v>3.1730547513918048</c:v>
                </c:pt>
                <c:pt idx="4244">
                  <c:v>4.0136835847905132</c:v>
                </c:pt>
                <c:pt idx="4245">
                  <c:v>3.5134754455821318</c:v>
                </c:pt>
                <c:pt idx="4246">
                  <c:v>3.9658983389023081</c:v>
                </c:pt>
                <c:pt idx="4247">
                  <c:v>3.4241135488748835</c:v>
                </c:pt>
                <c:pt idx="4248">
                  <c:v>3.9087073976364421</c:v>
                </c:pt>
                <c:pt idx="4249">
                  <c:v>3.2836670338118199</c:v>
                </c:pt>
                <c:pt idx="4250">
                  <c:v>3.9182978345568578</c:v>
                </c:pt>
                <c:pt idx="4251">
                  <c:v>3.5275380998863652</c:v>
                </c:pt>
                <c:pt idx="4252">
                  <c:v>3.2760342394886126</c:v>
                </c:pt>
                <c:pt idx="4253">
                  <c:v>3.3983843776324019</c:v>
                </c:pt>
                <c:pt idx="4254">
                  <c:v>3.7131802560646405</c:v>
                </c:pt>
                <c:pt idx="4255">
                  <c:v>4.2002024509218501</c:v>
                </c:pt>
                <c:pt idx="4256">
                  <c:v>3.7820950803683817</c:v>
                </c:pt>
                <c:pt idx="4257">
                  <c:v>3.4662052368093037</c:v>
                </c:pt>
                <c:pt idx="4258">
                  <c:v>3.7657643355432828</c:v>
                </c:pt>
                <c:pt idx="4259">
                  <c:v>3.7138307334333005</c:v>
                </c:pt>
                <c:pt idx="4260">
                  <c:v>3.6247570475806747</c:v>
                </c:pt>
                <c:pt idx="4261">
                  <c:v>3.4092105286608989</c:v>
                </c:pt>
                <c:pt idx="4262">
                  <c:v>3.7242838371851352</c:v>
                </c:pt>
                <c:pt idx="4263">
                  <c:v>3.8570215986623855</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3.727921346279452</c:v>
                </c:pt>
                <c:pt idx="4274">
                  <c:v>3.1180376860273196</c:v>
                </c:pt>
                <c:pt idx="4275">
                  <c:v>3.2566357090901934</c:v>
                </c:pt>
                <c:pt idx="4276">
                  <c:v>3.7176284143326637</c:v>
                </c:pt>
                <c:pt idx="4277">
                  <c:v>3.0309174038145987</c:v>
                </c:pt>
                <c:pt idx="4278">
                  <c:v>3.2295202392379418</c:v>
                </c:pt>
                <c:pt idx="4279">
                  <c:v>3.6208925775249807</c:v>
                </c:pt>
                <c:pt idx="4280">
                  <c:v>3.4412903911214858</c:v>
                </c:pt>
                <c:pt idx="4281">
                  <c:v>2.8370825441527021</c:v>
                </c:pt>
                <c:pt idx="4282">
                  <c:v>3.7214237536485002</c:v>
                </c:pt>
                <c:pt idx="4283">
                  <c:v>4.3165550858676074</c:v>
                </c:pt>
                <c:pt idx="4284">
                  <c:v>3.8401674829114611</c:v>
                </c:pt>
                <c:pt idx="4285">
                  <c:v>3.5475749669451302</c:v>
                </c:pt>
                <c:pt idx="4286">
                  <c:v>4.2099220498139704</c:v>
                </c:pt>
                <c:pt idx="4287">
                  <c:v>4.0723813263364752</c:v>
                </c:pt>
                <c:pt idx="4288">
                  <c:v>3.380942420315419</c:v>
                </c:pt>
                <c:pt idx="4289">
                  <c:v>3.3583846684937875</c:v>
                </c:pt>
                <c:pt idx="4290">
                  <c:v>4.5262817464943881</c:v>
                </c:pt>
                <c:pt idx="4291">
                  <c:v>4.8724757380025485</c:v>
                </c:pt>
                <c:pt idx="4292">
                  <c:v>4.0308347174784656</c:v>
                </c:pt>
                <c:pt idx="4293">
                  <c:v>3.8516488255182311</c:v>
                </c:pt>
                <c:pt idx="4294">
                  <c:v>4.3659136574056685</c:v>
                </c:pt>
                <c:pt idx="4295">
                  <c:v>3.8221869855716597</c:v>
                </c:pt>
                <c:pt idx="4296">
                  <c:v>3.3521808506778132</c:v>
                </c:pt>
                <c:pt idx="4297">
                  <c:v>3.042332230721589</c:v>
                </c:pt>
                <c:pt idx="4298">
                  <c:v>3.4818382190712867</c:v>
                </c:pt>
                <c:pt idx="4299">
                  <c:v>3.9994251055859587</c:v>
                </c:pt>
                <c:pt idx="4300">
                  <c:v>3.488589061041345</c:v>
                </c:pt>
                <c:pt idx="4301">
                  <c:v>4.1379156073060734</c:v>
                </c:pt>
                <c:pt idx="4302">
                  <c:v>3.7549119530635742</c:v>
                </c:pt>
                <c:pt idx="4303">
                  <c:v>3.6456644499168713</c:v>
                </c:pt>
                <c:pt idx="4304">
                  <c:v>4.8456055222423515</c:v>
                </c:pt>
                <c:pt idx="4305">
                  <c:v>3.8845820376004019</c:v>
                </c:pt>
                <c:pt idx="4306">
                  <c:v>4.1290773994080858</c:v>
                </c:pt>
                <c:pt idx="4307">
                  <c:v>3.831068279493687</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3.6909370512521189</c:v>
                </c:pt>
                <c:pt idx="4319">
                  <c:v>3.5114523268254167</c:v>
                </c:pt>
                <c:pt idx="4320">
                  <c:v>4.1704906263654946</c:v>
                </c:pt>
                <c:pt idx="4321">
                  <c:v>4.1606426842342934</c:v>
                </c:pt>
                <c:pt idx="4322">
                  <c:v>4.1310899760092745</c:v>
                </c:pt>
                <c:pt idx="4323">
                  <c:v>4.3030940500854262</c:v>
                </c:pt>
                <c:pt idx="4324">
                  <c:v>3.5448682443947677</c:v>
                </c:pt>
                <c:pt idx="4325">
                  <c:v>3.2383772704679181</c:v>
                </c:pt>
                <c:pt idx="4326">
                  <c:v>3.4464409987033813</c:v>
                </c:pt>
                <c:pt idx="4327">
                  <c:v>3.8758505132648966</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3.8554812421013556</c:v>
                </c:pt>
                <c:pt idx="4336">
                  <c:v>3.6540493797532547</c:v>
                </c:pt>
                <c:pt idx="4337">
                  <c:v>3.4946423848003167</c:v>
                </c:pt>
                <c:pt idx="4338">
                  <c:v>2.8724011318511424</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3.2452915873313568</c:v>
                </c:pt>
                <c:pt idx="4351">
                  <c:v>3.9675618356749491</c:v>
                </c:pt>
                <c:pt idx="4352">
                  <c:v>3.4670224804849084</c:v>
                </c:pt>
                <c:pt idx="4353">
                  <c:v>2.9904471436552775</c:v>
                </c:pt>
                <c:pt idx="4354">
                  <c:v>3.8638259330226417</c:v>
                </c:pt>
                <c:pt idx="4355">
                  <c:v>3.207740356839528</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2.8915544206931334</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3.2980927589280378</c:v>
                </c:pt>
                <c:pt idx="4375">
                  <c:v>4.7005739898466894</c:v>
                </c:pt>
                <c:pt idx="4376">
                  <c:v>3.7081262288014507</c:v>
                </c:pt>
                <c:pt idx="4377">
                  <c:v>3.3007203872438677</c:v>
                </c:pt>
                <c:pt idx="4378">
                  <c:v>3.4229243411250052</c:v>
                </c:pt>
                <c:pt idx="4379">
                  <c:v>4.067430940088526</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3.4919280307031162</c:v>
                </c:pt>
                <c:pt idx="4388">
                  <c:v>3.1881888926748649</c:v>
                </c:pt>
                <c:pt idx="4389">
                  <c:v>3.0310204248247548</c:v>
                </c:pt>
                <c:pt idx="4390">
                  <c:v>3.6230934130884087</c:v>
                </c:pt>
                <c:pt idx="4391">
                  <c:v>4.1060180728957807</c:v>
                </c:pt>
                <c:pt idx="4392">
                  <c:v>3.3863686615296977</c:v>
                </c:pt>
                <c:pt idx="4393">
                  <c:v>3.5883509128349291</c:v>
                </c:pt>
                <c:pt idx="4394">
                  <c:v>3.2955498377232821</c:v>
                </c:pt>
                <c:pt idx="4395">
                  <c:v>3.7459703754811682</c:v>
                </c:pt>
                <c:pt idx="4396">
                  <c:v>3.3425504716344863</c:v>
                </c:pt>
                <c:pt idx="4397">
                  <c:v>3.2948441129702197</c:v>
                </c:pt>
                <c:pt idx="4398">
                  <c:v>3.4626783755716377</c:v>
                </c:pt>
                <c:pt idx="4399">
                  <c:v>3.335061033053321</c:v>
                </c:pt>
                <c:pt idx="4400">
                  <c:v>3.9148999175752577</c:v>
                </c:pt>
                <c:pt idx="4401">
                  <c:v>3.4410024792773957</c:v>
                </c:pt>
                <c:pt idx="4402">
                  <c:v>4.1275178886491544</c:v>
                </c:pt>
                <c:pt idx="4403">
                  <c:v>3.5628754482084344</c:v>
                </c:pt>
                <c:pt idx="4404">
                  <c:v>3.2606222940078422</c:v>
                </c:pt>
                <c:pt idx="4405">
                  <c:v>2.3771121653399576</c:v>
                </c:pt>
                <c:pt idx="4406">
                  <c:v>3.2892449401558732</c:v>
                </c:pt>
                <c:pt idx="4407">
                  <c:v>2.9962817544146465</c:v>
                </c:pt>
                <c:pt idx="4408">
                  <c:v>3.0207465355082177</c:v>
                </c:pt>
                <c:pt idx="4409">
                  <c:v>4.0081628829343359</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2.8592234160320618</c:v>
                </c:pt>
                <c:pt idx="4420">
                  <c:v>4.183336429577027</c:v>
                </c:pt>
                <c:pt idx="4421">
                  <c:v>3.7921144994601175</c:v>
                </c:pt>
                <c:pt idx="4422">
                  <c:v>3.4649806111857053</c:v>
                </c:pt>
                <c:pt idx="4423">
                  <c:v>3.2842629384709792</c:v>
                </c:pt>
                <c:pt idx="4424">
                  <c:v>3.8929316779159802</c:v>
                </c:pt>
                <c:pt idx="4425">
                  <c:v>3.1601535088120869</c:v>
                </c:pt>
                <c:pt idx="4426">
                  <c:v>3.4525593817523488</c:v>
                </c:pt>
                <c:pt idx="4427">
                  <c:v>3.2363578273669802</c:v>
                </c:pt>
                <c:pt idx="4428">
                  <c:v>3.811256449488662</c:v>
                </c:pt>
                <c:pt idx="4429">
                  <c:v>3.3041374825350212</c:v>
                </c:pt>
                <c:pt idx="4430">
                  <c:v>4.0086593402405404</c:v>
                </c:pt>
                <c:pt idx="4431">
                  <c:v>2.9806786869789139</c:v>
                </c:pt>
                <c:pt idx="4432">
                  <c:v>3.5459815527851624</c:v>
                </c:pt>
                <c:pt idx="4433">
                  <c:v>3.2906123779849312</c:v>
                </c:pt>
                <c:pt idx="4434">
                  <c:v>3.2227601499060352</c:v>
                </c:pt>
                <c:pt idx="4435">
                  <c:v>3.8578865273732577</c:v>
                </c:pt>
                <c:pt idx="4436">
                  <c:v>3.044533554738948</c:v>
                </c:pt>
                <c:pt idx="4437">
                  <c:v>3.7351788584686902</c:v>
                </c:pt>
                <c:pt idx="4438">
                  <c:v>3.2330846196864842</c:v>
                </c:pt>
                <c:pt idx="4439">
                  <c:v>3.7540752531990549</c:v>
                </c:pt>
                <c:pt idx="4440">
                  <c:v>3.2931665655196842</c:v>
                </c:pt>
                <c:pt idx="4441">
                  <c:v>3.735444926030238</c:v>
                </c:pt>
                <c:pt idx="4442">
                  <c:v>2.747867933387508</c:v>
                </c:pt>
                <c:pt idx="4443">
                  <c:v>3.6062651934096599</c:v>
                </c:pt>
                <c:pt idx="4444">
                  <c:v>3.9087234627429042</c:v>
                </c:pt>
                <c:pt idx="4445">
                  <c:v>3.2203742661433252</c:v>
                </c:pt>
                <c:pt idx="4446">
                  <c:v>3.3119905863890704</c:v>
                </c:pt>
                <c:pt idx="4447">
                  <c:v>3.9710973066792228</c:v>
                </c:pt>
                <c:pt idx="4448">
                  <c:v>3.2517226434126942</c:v>
                </c:pt>
                <c:pt idx="4449">
                  <c:v>4.7289559673463248</c:v>
                </c:pt>
                <c:pt idx="4450">
                  <c:v>3.042972713332293</c:v>
                </c:pt>
                <c:pt idx="4451">
                  <c:v>3.2693911782665306</c:v>
                </c:pt>
                <c:pt idx="4452">
                  <c:v>4.4305667009723928</c:v>
                </c:pt>
                <c:pt idx="4453">
                  <c:v>3.8760673226597198</c:v>
                </c:pt>
                <c:pt idx="4454">
                  <c:v>3.5543747842076416</c:v>
                </c:pt>
                <c:pt idx="4455">
                  <c:v>3.1567956578049432</c:v>
                </c:pt>
                <c:pt idx="4456">
                  <c:v>4.0930125280971446</c:v>
                </c:pt>
                <c:pt idx="4457">
                  <c:v>3.3124918662307437</c:v>
                </c:pt>
                <c:pt idx="4458">
                  <c:v>3.6612044004442463</c:v>
                </c:pt>
                <c:pt idx="4459">
                  <c:v>3.4843676774757912</c:v>
                </c:pt>
                <c:pt idx="4460">
                  <c:v>4.0709070931520337</c:v>
                </c:pt>
                <c:pt idx="4461">
                  <c:v>3.1523409383201777</c:v>
                </c:pt>
                <c:pt idx="4462">
                  <c:v>3.4345380885181376</c:v>
                </c:pt>
                <c:pt idx="4463">
                  <c:v>4.1318859682728775</c:v>
                </c:pt>
                <c:pt idx="4464">
                  <c:v>3.3537650780493031</c:v>
                </c:pt>
                <c:pt idx="4465">
                  <c:v>3.2937776209015244</c:v>
                </c:pt>
                <c:pt idx="4466">
                  <c:v>2.7450961773403413</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3.6595116875720266</c:v>
                </c:pt>
                <c:pt idx="4476">
                  <c:v>3.2440933231120042</c:v>
                </c:pt>
                <c:pt idx="4477">
                  <c:v>3.3663721909057225</c:v>
                </c:pt>
                <c:pt idx="4478">
                  <c:v>2.7456320091543231</c:v>
                </c:pt>
                <c:pt idx="4479">
                  <c:v>2.9041447405176246</c:v>
                </c:pt>
                <c:pt idx="4480">
                  <c:v>3.6193810173756202</c:v>
                </c:pt>
                <c:pt idx="4481">
                  <c:v>3.6856761486195202</c:v>
                </c:pt>
                <c:pt idx="4482">
                  <c:v>3.3573999487988582</c:v>
                </c:pt>
                <c:pt idx="4483">
                  <c:v>3.4219720801610025</c:v>
                </c:pt>
                <c:pt idx="4484">
                  <c:v>2.7745828454909756</c:v>
                </c:pt>
                <c:pt idx="4485">
                  <c:v>3.6089728913610832</c:v>
                </c:pt>
                <c:pt idx="4486">
                  <c:v>3.1994581068686556</c:v>
                </c:pt>
                <c:pt idx="4487">
                  <c:v>3.3644493654732361</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3.344943163240254</c:v>
                </c:pt>
                <c:pt idx="4501">
                  <c:v>3.1889195596342192</c:v>
                </c:pt>
                <c:pt idx="4502">
                  <c:v>3.5545121469705081</c:v>
                </c:pt>
                <c:pt idx="4503">
                  <c:v>2.98732134871483</c:v>
                </c:pt>
                <c:pt idx="4504">
                  <c:v>3.3706312743078799</c:v>
                </c:pt>
                <c:pt idx="4505">
                  <c:v>3.0601860050476462</c:v>
                </c:pt>
                <c:pt idx="4506">
                  <c:v>2.8976047176484614</c:v>
                </c:pt>
                <c:pt idx="4507">
                  <c:v>3.7891181788834611</c:v>
                </c:pt>
                <c:pt idx="4508">
                  <c:v>4.0525880998806905</c:v>
                </c:pt>
                <c:pt idx="4509">
                  <c:v>2.4844377702914704</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3.3710430775734199</c:v>
                </c:pt>
                <c:pt idx="4518">
                  <c:v>3.3790056496049568</c:v>
                </c:pt>
                <c:pt idx="4519">
                  <c:v>3.1357820079074812</c:v>
                </c:pt>
                <c:pt idx="4520">
                  <c:v>2.7802022761233052</c:v>
                </c:pt>
                <c:pt idx="4521">
                  <c:v>4.1764586605359675</c:v>
                </c:pt>
                <c:pt idx="4522">
                  <c:v>3.2802776800190951</c:v>
                </c:pt>
                <c:pt idx="4523">
                  <c:v>3.4701704040705597</c:v>
                </c:pt>
                <c:pt idx="4524">
                  <c:v>3.1633219542341933</c:v>
                </c:pt>
                <c:pt idx="4525">
                  <c:v>3.3978809927433198</c:v>
                </c:pt>
                <c:pt idx="4526">
                  <c:v>2.6980823358527077</c:v>
                </c:pt>
                <c:pt idx="4527">
                  <c:v>3.6854009000792747</c:v>
                </c:pt>
                <c:pt idx="4528">
                  <c:v>3.8145944266796037</c:v>
                </c:pt>
                <c:pt idx="4529">
                  <c:v>3.3445117444355703</c:v>
                </c:pt>
                <c:pt idx="4530">
                  <c:v>3.7629393416498282</c:v>
                </c:pt>
                <c:pt idx="4531">
                  <c:v>3.1317618018275493</c:v>
                </c:pt>
                <c:pt idx="4532">
                  <c:v>2.7763710738411542</c:v>
                </c:pt>
                <c:pt idx="4533">
                  <c:v>3.3621697848645229</c:v>
                </c:pt>
                <c:pt idx="4534">
                  <c:v>3.013749958335231</c:v>
                </c:pt>
                <c:pt idx="4535">
                  <c:v>3.1708833940463972</c:v>
                </c:pt>
                <c:pt idx="4536">
                  <c:v>3.4489713363810401</c:v>
                </c:pt>
                <c:pt idx="4537">
                  <c:v>3.7779395169506085</c:v>
                </c:pt>
                <c:pt idx="4538">
                  <c:v>4.1539987330684776</c:v>
                </c:pt>
                <c:pt idx="4539">
                  <c:v>2.9409838696665491</c:v>
                </c:pt>
                <c:pt idx="4540">
                  <c:v>3.1074458799420976</c:v>
                </c:pt>
                <c:pt idx="4541">
                  <c:v>2.9527423530105343</c:v>
                </c:pt>
                <c:pt idx="4542">
                  <c:v>3.1991509354458927</c:v>
                </c:pt>
                <c:pt idx="4543">
                  <c:v>3.6975410611535682</c:v>
                </c:pt>
                <c:pt idx="4544">
                  <c:v>2.8220997264812948</c:v>
                </c:pt>
                <c:pt idx="4545">
                  <c:v>3.4407739686767802</c:v>
                </c:pt>
                <c:pt idx="4546">
                  <c:v>3.3882758115760971</c:v>
                </c:pt>
                <c:pt idx="4547">
                  <c:v>3.5179817671386688</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3.2455177167835649</c:v>
                </c:pt>
                <c:pt idx="4559">
                  <c:v>2.8809117538157651</c:v>
                </c:pt>
                <c:pt idx="4560">
                  <c:v>2.96843832806971</c:v>
                </c:pt>
                <c:pt idx="4561">
                  <c:v>3.4313164114639947</c:v>
                </c:pt>
                <c:pt idx="4562">
                  <c:v>3.1254097639963212</c:v>
                </c:pt>
                <c:pt idx="4563">
                  <c:v>2.9551965252661847</c:v>
                </c:pt>
                <c:pt idx="4564">
                  <c:v>3.0714502296101767</c:v>
                </c:pt>
                <c:pt idx="4565">
                  <c:v>3.2043220279316569</c:v>
                </c:pt>
                <c:pt idx="4566">
                  <c:v>3.1394773462007586</c:v>
                </c:pt>
                <c:pt idx="4567">
                  <c:v>3.6638877091870454</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4.0866633895575788</c:v>
                </c:pt>
                <c:pt idx="4582">
                  <c:v>2.8156898329565423</c:v>
                </c:pt>
                <c:pt idx="4583">
                  <c:v>3.5834911585667051</c:v>
                </c:pt>
                <c:pt idx="4584">
                  <c:v>3.2999561810079152</c:v>
                </c:pt>
                <c:pt idx="4585">
                  <c:v>3.261034890774464</c:v>
                </c:pt>
                <c:pt idx="4586">
                  <c:v>3.3844515090549536</c:v>
                </c:pt>
                <c:pt idx="4587">
                  <c:v>2.7151767841129519</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2.7871005312870527</c:v>
                </c:pt>
                <c:pt idx="4598">
                  <c:v>2.8379413786418435</c:v>
                </c:pt>
                <c:pt idx="4599">
                  <c:v>3.9144118768050213</c:v>
                </c:pt>
                <c:pt idx="4600">
                  <c:v>3.8324201111862113</c:v>
                </c:pt>
                <c:pt idx="4601">
                  <c:v>3.2745415859192404</c:v>
                </c:pt>
                <c:pt idx="4602">
                  <c:v>3.3666591792192699</c:v>
                </c:pt>
                <c:pt idx="4603">
                  <c:v>3.020091558176452</c:v>
                </c:pt>
                <c:pt idx="4604">
                  <c:v>3.0192484666795099</c:v>
                </c:pt>
                <c:pt idx="4605">
                  <c:v>3.1932629003650668</c:v>
                </c:pt>
                <c:pt idx="4606">
                  <c:v>2.9351769916421397</c:v>
                </c:pt>
                <c:pt idx="4607">
                  <c:v>2.9972741126843085</c:v>
                </c:pt>
                <c:pt idx="4608">
                  <c:v>2.5532985749598978</c:v>
                </c:pt>
                <c:pt idx="4609">
                  <c:v>2.910949410103211</c:v>
                </c:pt>
                <c:pt idx="4610">
                  <c:v>3.3230753377001467</c:v>
                </c:pt>
                <c:pt idx="4611">
                  <c:v>3.7720598302040607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3.7865353461679017</c:v>
                </c:pt>
                <c:pt idx="4629">
                  <c:v>3.7610910866100751</c:v>
                </c:pt>
                <c:pt idx="4630">
                  <c:v>2.7727920555960552</c:v>
                </c:pt>
                <c:pt idx="4631">
                  <c:v>3.5830901707424796</c:v>
                </c:pt>
                <c:pt idx="4632">
                  <c:v>3.3183545159051797</c:v>
                </c:pt>
                <c:pt idx="4633">
                  <c:v>2.7263147862970856</c:v>
                </c:pt>
                <c:pt idx="4634">
                  <c:v>3.9412835438014211</c:v>
                </c:pt>
                <c:pt idx="4635">
                  <c:v>2.9613059232990167</c:v>
                </c:pt>
                <c:pt idx="4636">
                  <c:v>3.3815443750315142</c:v>
                </c:pt>
                <c:pt idx="4637">
                  <c:v>3.1890907721626438</c:v>
                </c:pt>
                <c:pt idx="4638">
                  <c:v>3.2847765294792359</c:v>
                </c:pt>
                <c:pt idx="4639">
                  <c:v>3.3127738411095788</c:v>
                </c:pt>
                <c:pt idx="4640">
                  <c:v>2.828302944543994</c:v>
                </c:pt>
                <c:pt idx="4641">
                  <c:v>2.7135654779074012</c:v>
                </c:pt>
                <c:pt idx="4642">
                  <c:v>3.9719002089614492</c:v>
                </c:pt>
                <c:pt idx="4643">
                  <c:v>2.8873043291373452</c:v>
                </c:pt>
                <c:pt idx="4644">
                  <c:v>3.1669107480347396</c:v>
                </c:pt>
                <c:pt idx="4645">
                  <c:v>2.4431340414945679</c:v>
                </c:pt>
                <c:pt idx="4646">
                  <c:v>2.7356660261233268</c:v>
                </c:pt>
                <c:pt idx="4647">
                  <c:v>3.3485858630435121</c:v>
                </c:pt>
                <c:pt idx="4648">
                  <c:v>3.2144157491569811</c:v>
                </c:pt>
                <c:pt idx="4649">
                  <c:v>2.9126094880900961</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2.9760763623888189</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2.6467001886373649</c:v>
                </c:pt>
                <c:pt idx="4674">
                  <c:v>2.9059509067644669</c:v>
                </c:pt>
                <c:pt idx="4675">
                  <c:v>3.0115011688660442</c:v>
                </c:pt>
                <c:pt idx="4676">
                  <c:v>2.6493470286898204</c:v>
                </c:pt>
                <c:pt idx="4677">
                  <c:v>3.1738367684530773</c:v>
                </c:pt>
                <c:pt idx="4678">
                  <c:v>3.3899391783870412</c:v>
                </c:pt>
                <c:pt idx="4679">
                  <c:v>3.4820040766826472</c:v>
                </c:pt>
                <c:pt idx="4680">
                  <c:v>2.788914524858459</c:v>
                </c:pt>
                <c:pt idx="4681">
                  <c:v>3.2674123270253248</c:v>
                </c:pt>
                <c:pt idx="4682">
                  <c:v>3.6401231720260538</c:v>
                </c:pt>
                <c:pt idx="4683">
                  <c:v>2.8270453768547967</c:v>
                </c:pt>
                <c:pt idx="4684">
                  <c:v>3.7818279823963206</c:v>
                </c:pt>
                <c:pt idx="4685">
                  <c:v>3.3108309822976478</c:v>
                </c:pt>
                <c:pt idx="4686">
                  <c:v>2.7557688393947957</c:v>
                </c:pt>
                <c:pt idx="4687">
                  <c:v>2.7040700944223204</c:v>
                </c:pt>
                <c:pt idx="4688">
                  <c:v>3.5364997461722449</c:v>
                </c:pt>
                <c:pt idx="4689">
                  <c:v>2.9775821687386372</c:v>
                </c:pt>
                <c:pt idx="4690">
                  <c:v>3.2392174253760548</c:v>
                </c:pt>
                <c:pt idx="4691">
                  <c:v>3.0731544117552287</c:v>
                </c:pt>
                <c:pt idx="4692">
                  <c:v>2.9327757934718881</c:v>
                </c:pt>
                <c:pt idx="4693">
                  <c:v>2.5345552865359049</c:v>
                </c:pt>
                <c:pt idx="4694">
                  <c:v>2.8543003381622332</c:v>
                </c:pt>
                <c:pt idx="4695">
                  <c:v>3.0161666194981454</c:v>
                </c:pt>
                <c:pt idx="4696">
                  <c:v>3.0047371085008492</c:v>
                </c:pt>
                <c:pt idx="4697">
                  <c:v>3.3336415130245527</c:v>
                </c:pt>
                <c:pt idx="4698">
                  <c:v>2.9620531278646793</c:v>
                </c:pt>
                <c:pt idx="4699">
                  <c:v>3.6628491501287326</c:v>
                </c:pt>
                <c:pt idx="4700">
                  <c:v>3.2371770575449896</c:v>
                </c:pt>
                <c:pt idx="4701">
                  <c:v>3.2549927753421319</c:v>
                </c:pt>
                <c:pt idx="4702">
                  <c:v>3.0396397636643182</c:v>
                </c:pt>
                <c:pt idx="4703">
                  <c:v>3.3931389680227242</c:v>
                </c:pt>
                <c:pt idx="4704">
                  <c:v>2.93276592450359</c:v>
                </c:pt>
                <c:pt idx="4705">
                  <c:v>2.6588021902862389</c:v>
                </c:pt>
                <c:pt idx="4706">
                  <c:v>3.0231117763701119</c:v>
                </c:pt>
                <c:pt idx="4707">
                  <c:v>3.3493883890977347</c:v>
                </c:pt>
                <c:pt idx="4708">
                  <c:v>3.4236846243079881</c:v>
                </c:pt>
                <c:pt idx="4709">
                  <c:v>2.5907933427331402</c:v>
                </c:pt>
                <c:pt idx="4710">
                  <c:v>2.4240678473943595</c:v>
                </c:pt>
                <c:pt idx="4711">
                  <c:v>3.2187942270319709</c:v>
                </c:pt>
                <c:pt idx="4712">
                  <c:v>3.0243617236523921</c:v>
                </c:pt>
                <c:pt idx="4713">
                  <c:v>3.3706334886209541</c:v>
                </c:pt>
                <c:pt idx="4714">
                  <c:v>3.1130608496114802</c:v>
                </c:pt>
                <c:pt idx="4715">
                  <c:v>3.1786493394868605</c:v>
                </c:pt>
                <c:pt idx="4716">
                  <c:v>3.2897741476639952</c:v>
                </c:pt>
                <c:pt idx="4717">
                  <c:v>3.3615881563836969</c:v>
                </c:pt>
                <c:pt idx="4718">
                  <c:v>2.725313114674814</c:v>
                </c:pt>
                <c:pt idx="4719">
                  <c:v>3.0590034408687399</c:v>
                </c:pt>
                <c:pt idx="4720">
                  <c:v>3.0018354425195666</c:v>
                </c:pt>
                <c:pt idx="4721">
                  <c:v>3.3043570763102172</c:v>
                </c:pt>
                <c:pt idx="4722">
                  <c:v>4.0529788301231475</c:v>
                </c:pt>
                <c:pt idx="4723">
                  <c:v>2.984007740062355</c:v>
                </c:pt>
                <c:pt idx="4724">
                  <c:v>3.3165483961767559</c:v>
                </c:pt>
                <c:pt idx="4725">
                  <c:v>2.9851214106871442</c:v>
                </c:pt>
                <c:pt idx="4726">
                  <c:v>3.1458589813790425</c:v>
                </c:pt>
                <c:pt idx="4727">
                  <c:v>2.8916789641664415</c:v>
                </c:pt>
                <c:pt idx="4728">
                  <c:v>3.2353021272752924</c:v>
                </c:pt>
                <c:pt idx="4729">
                  <c:v>3.5520628538890548</c:v>
                </c:pt>
                <c:pt idx="4730">
                  <c:v>3.0533118928849921</c:v>
                </c:pt>
                <c:pt idx="4731">
                  <c:v>2.9310102735164678</c:v>
                </c:pt>
                <c:pt idx="4732">
                  <c:v>2.8770282313421087</c:v>
                </c:pt>
                <c:pt idx="4733">
                  <c:v>2.9543235611003507</c:v>
                </c:pt>
                <c:pt idx="4734">
                  <c:v>3.21894877936941</c:v>
                </c:pt>
                <c:pt idx="4735">
                  <c:v>3.0469525839561937</c:v>
                </c:pt>
                <c:pt idx="4736">
                  <c:v>3.0324995884153871</c:v>
                </c:pt>
                <c:pt idx="4737">
                  <c:v>2.9922709674819306</c:v>
                </c:pt>
                <c:pt idx="4738">
                  <c:v>3.2639016072093341</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3.1105316566804841</c:v>
                </c:pt>
                <c:pt idx="4753">
                  <c:v>3.3698955781742921</c:v>
                </c:pt>
                <c:pt idx="4754">
                  <c:v>3.2547459058560677</c:v>
                </c:pt>
                <c:pt idx="4755">
                  <c:v>2.5517073372355288</c:v>
                </c:pt>
                <c:pt idx="4756">
                  <c:v>2.4910946918340997</c:v>
                </c:pt>
                <c:pt idx="4757">
                  <c:v>2.6765153914645774</c:v>
                </c:pt>
                <c:pt idx="4758">
                  <c:v>3.2766481186024734</c:v>
                </c:pt>
                <c:pt idx="4759">
                  <c:v>3.1121176683363676</c:v>
                </c:pt>
                <c:pt idx="4760">
                  <c:v>3.0296746063161981</c:v>
                </c:pt>
                <c:pt idx="4761">
                  <c:v>2.8684699192561127</c:v>
                </c:pt>
                <c:pt idx="4762">
                  <c:v>3.3971921018634657</c:v>
                </c:pt>
                <c:pt idx="4763">
                  <c:v>3.4329903994432138</c:v>
                </c:pt>
                <c:pt idx="4764">
                  <c:v>3.225581107155115</c:v>
                </c:pt>
                <c:pt idx="4765">
                  <c:v>2.9697007357974052</c:v>
                </c:pt>
                <c:pt idx="4766">
                  <c:v>2.9351355445837393</c:v>
                </c:pt>
                <c:pt idx="4767">
                  <c:v>3.5121407931929007</c:v>
                </c:pt>
                <c:pt idx="4768">
                  <c:v>2.4836345501808812</c:v>
                </c:pt>
                <c:pt idx="4769">
                  <c:v>2.7062449986040487</c:v>
                </c:pt>
                <c:pt idx="4770">
                  <c:v>3.0967435338470928</c:v>
                </c:pt>
                <c:pt idx="4771">
                  <c:v>2.311202007395178</c:v>
                </c:pt>
                <c:pt idx="4772">
                  <c:v>2.6012434658737367</c:v>
                </c:pt>
                <c:pt idx="4773">
                  <c:v>3.0470360848204407</c:v>
                </c:pt>
                <c:pt idx="4774">
                  <c:v>3.2039916507517927</c:v>
                </c:pt>
                <c:pt idx="4775">
                  <c:v>2.8153589951086269</c:v>
                </c:pt>
                <c:pt idx="4776">
                  <c:v>3.336923729603936</c:v>
                </c:pt>
                <c:pt idx="4777">
                  <c:v>3.2697687850093011</c:v>
                </c:pt>
                <c:pt idx="4778">
                  <c:v>3.6764994107345981</c:v>
                </c:pt>
                <c:pt idx="4779">
                  <c:v>3.0863290992208747</c:v>
                </c:pt>
                <c:pt idx="4780">
                  <c:v>2.7648475700775612</c:v>
                </c:pt>
                <c:pt idx="4781">
                  <c:v>2.8382558046227309</c:v>
                </c:pt>
                <c:pt idx="4782">
                  <c:v>2.7548707616127066</c:v>
                </c:pt>
                <c:pt idx="4783">
                  <c:v>3.3139452954051567</c:v>
                </c:pt>
                <c:pt idx="4784">
                  <c:v>2.6825259358131412</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2.8331054994018623</c:v>
                </c:pt>
                <c:pt idx="4796">
                  <c:v>3.3487400485909702</c:v>
                </c:pt>
                <c:pt idx="4797">
                  <c:v>2.5842003489776495</c:v>
                </c:pt>
                <c:pt idx="4798">
                  <c:v>2.9352003617007627</c:v>
                </c:pt>
                <c:pt idx="4799">
                  <c:v>2.7025149319104886</c:v>
                </c:pt>
                <c:pt idx="4800">
                  <c:v>3.65564308233991</c:v>
                </c:pt>
                <c:pt idx="4801">
                  <c:v>2.7571925786309253</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3.67564560070812</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3.1124605648286012</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3.0108685137635725</c:v>
                </c:pt>
                <c:pt idx="4837">
                  <c:v>2.627167386633281</c:v>
                </c:pt>
                <c:pt idx="4838">
                  <c:v>3.2883096011060426</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2.8327780945249779</c:v>
                </c:pt>
                <c:pt idx="4855">
                  <c:v>3.0497755027541045</c:v>
                </c:pt>
                <c:pt idx="4856">
                  <c:v>3.0961710372284017</c:v>
                </c:pt>
                <c:pt idx="4857">
                  <c:v>3.0496242857605012</c:v>
                </c:pt>
                <c:pt idx="4858">
                  <c:v>3.0829803017178872</c:v>
                </c:pt>
                <c:pt idx="4859">
                  <c:v>2.8218207309850247</c:v>
                </c:pt>
                <c:pt idx="4860">
                  <c:v>3.1490060474380392</c:v>
                </c:pt>
                <c:pt idx="4861">
                  <c:v>3.2948703411853697</c:v>
                </c:pt>
                <c:pt idx="4862">
                  <c:v>2.6668962851103792</c:v>
                </c:pt>
                <c:pt idx="4863">
                  <c:v>2.9039445571761009</c:v>
                </c:pt>
                <c:pt idx="4864">
                  <c:v>2.450387487334063</c:v>
                </c:pt>
                <c:pt idx="4865">
                  <c:v>2.5362739169673447</c:v>
                </c:pt>
                <c:pt idx="4866">
                  <c:v>3.4839690921616202</c:v>
                </c:pt>
                <c:pt idx="4867">
                  <c:v>2.8635744913550893</c:v>
                </c:pt>
                <c:pt idx="4868">
                  <c:v>2.9622480010528789</c:v>
                </c:pt>
                <c:pt idx="4869">
                  <c:v>3.1709029043248371</c:v>
                </c:pt>
                <c:pt idx="4870">
                  <c:v>2.6388767858269442</c:v>
                </c:pt>
                <c:pt idx="4871">
                  <c:v>2.6276021663595865</c:v>
                </c:pt>
                <c:pt idx="4872">
                  <c:v>3.0963972669437498</c:v>
                </c:pt>
                <c:pt idx="4873">
                  <c:v>2.6707308538298209</c:v>
                </c:pt>
                <c:pt idx="4874">
                  <c:v>2.8568686204998635</c:v>
                </c:pt>
                <c:pt idx="4875">
                  <c:v>2.9074638312846237</c:v>
                </c:pt>
                <c:pt idx="4876">
                  <c:v>3.0366665896858587</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2.9319084395314174</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2.5870257110309316</c:v>
                </c:pt>
                <c:pt idx="4901">
                  <c:v>2.8271402712421398</c:v>
                </c:pt>
                <c:pt idx="4902">
                  <c:v>2.6124078619532369</c:v>
                </c:pt>
                <c:pt idx="4903">
                  <c:v>2.3293519581513604</c:v>
                </c:pt>
                <c:pt idx="4904">
                  <c:v>2.8807425608329602</c:v>
                </c:pt>
                <c:pt idx="4905">
                  <c:v>2.6114636877577997</c:v>
                </c:pt>
                <c:pt idx="4906">
                  <c:v>2.7078788739089017</c:v>
                </c:pt>
                <c:pt idx="4907">
                  <c:v>2.4843218079936098</c:v>
                </c:pt>
                <c:pt idx="4908">
                  <c:v>3.1651227768919861</c:v>
                </c:pt>
                <c:pt idx="4909">
                  <c:v>3.3081884236258716</c:v>
                </c:pt>
                <c:pt idx="4910">
                  <c:v>2.9643552238095303</c:v>
                </c:pt>
                <c:pt idx="4911">
                  <c:v>3.2389990358607581</c:v>
                </c:pt>
                <c:pt idx="4912">
                  <c:v>2.7440779442362619</c:v>
                </c:pt>
                <c:pt idx="4913">
                  <c:v>3.4433978572253761</c:v>
                </c:pt>
                <c:pt idx="4914">
                  <c:v>2.6230530154750857</c:v>
                </c:pt>
                <c:pt idx="4915">
                  <c:v>2.8171589993068853</c:v>
                </c:pt>
                <c:pt idx="4916">
                  <c:v>2.5744712640441283</c:v>
                </c:pt>
                <c:pt idx="4917">
                  <c:v>2.6556553293271707</c:v>
                </c:pt>
                <c:pt idx="4918">
                  <c:v>2.3796511637091173</c:v>
                </c:pt>
                <c:pt idx="4919">
                  <c:v>2.7387684301181472</c:v>
                </c:pt>
                <c:pt idx="4920">
                  <c:v>2.9354476709726729</c:v>
                </c:pt>
                <c:pt idx="4921">
                  <c:v>2.4260770298026597</c:v>
                </c:pt>
                <c:pt idx="4922">
                  <c:v>2.6211245580058637</c:v>
                </c:pt>
                <c:pt idx="4923">
                  <c:v>2.9533689756014776</c:v>
                </c:pt>
                <c:pt idx="4924">
                  <c:v>2.576700069801797</c:v>
                </c:pt>
                <c:pt idx="4925">
                  <c:v>2.5679842025374495</c:v>
                </c:pt>
                <c:pt idx="4926">
                  <c:v>3.3440577071484952</c:v>
                </c:pt>
                <c:pt idx="4927">
                  <c:v>2.5319768809762029</c:v>
                </c:pt>
                <c:pt idx="4928">
                  <c:v>2.8806047782500026</c:v>
                </c:pt>
                <c:pt idx="4929">
                  <c:v>3.337053294758856</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2.6019389687724654</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2.6352556487832395</c:v>
                </c:pt>
                <c:pt idx="4949">
                  <c:v>2.3850587782857797</c:v>
                </c:pt>
                <c:pt idx="4950">
                  <c:v>2.9942932526922212</c:v>
                </c:pt>
                <c:pt idx="4951">
                  <c:v>2.392877611896258</c:v>
                </c:pt>
                <c:pt idx="4952">
                  <c:v>2.5559297101187521</c:v>
                </c:pt>
                <c:pt idx="4953">
                  <c:v>2.8596660722673986</c:v>
                </c:pt>
                <c:pt idx="4954">
                  <c:v>2.7898049227061672</c:v>
                </c:pt>
                <c:pt idx="4955">
                  <c:v>3.078518360157589</c:v>
                </c:pt>
                <c:pt idx="4956">
                  <c:v>2.5673931676514767</c:v>
                </c:pt>
                <c:pt idx="4957">
                  <c:v>2.9009687174392207</c:v>
                </c:pt>
                <c:pt idx="4958">
                  <c:v>2.4600661794916197</c:v>
                </c:pt>
                <c:pt idx="4959">
                  <c:v>2.9754873403920219</c:v>
                </c:pt>
                <c:pt idx="4960">
                  <c:v>2.5816162013391781</c:v>
                </c:pt>
                <c:pt idx="4961">
                  <c:v>2.8141823848385221</c:v>
                </c:pt>
                <c:pt idx="4962">
                  <c:v>2.3681200346021551</c:v>
                </c:pt>
                <c:pt idx="4963">
                  <c:v>2.6047712462120174</c:v>
                </c:pt>
                <c:pt idx="4964">
                  <c:v>2.7411609272659612</c:v>
                </c:pt>
                <c:pt idx="4965">
                  <c:v>2.4852245347319992</c:v>
                </c:pt>
                <c:pt idx="4966">
                  <c:v>2.8366403323358305</c:v>
                </c:pt>
                <c:pt idx="4967">
                  <c:v>2.9726060768107168</c:v>
                </c:pt>
                <c:pt idx="4968">
                  <c:v>2.7021422902875392</c:v>
                </c:pt>
                <c:pt idx="4969">
                  <c:v>2.7034772327604757</c:v>
                </c:pt>
                <c:pt idx="4970">
                  <c:v>3.0143200522625486</c:v>
                </c:pt>
                <c:pt idx="4971">
                  <c:v>2.5194514375014787</c:v>
                </c:pt>
                <c:pt idx="4972">
                  <c:v>2.7139971253893242</c:v>
                </c:pt>
                <c:pt idx="4973">
                  <c:v>2.4450078058295044</c:v>
                </c:pt>
                <c:pt idx="4974">
                  <c:v>2.864126186264595</c:v>
                </c:pt>
                <c:pt idx="4975">
                  <c:v>2.7263949629075683</c:v>
                </c:pt>
                <c:pt idx="4976">
                  <c:v>2.9249873696646342</c:v>
                </c:pt>
                <c:pt idx="4977">
                  <c:v>2.6978383649451549</c:v>
                </c:pt>
                <c:pt idx="4978">
                  <c:v>2.5390748222474842</c:v>
                </c:pt>
                <c:pt idx="4979">
                  <c:v>2.2719324483479819</c:v>
                </c:pt>
                <c:pt idx="4980">
                  <c:v>2.848616237479674</c:v>
                </c:pt>
                <c:pt idx="4981">
                  <c:v>2.4385220252061068</c:v>
                </c:pt>
                <c:pt idx="4982">
                  <c:v>2.3214357767209606</c:v>
                </c:pt>
                <c:pt idx="4983">
                  <c:v>2.6682606453108901</c:v>
                </c:pt>
                <c:pt idx="4984">
                  <c:v>2.7064538128639244</c:v>
                </c:pt>
                <c:pt idx="4985">
                  <c:v>2.4322177491898809</c:v>
                </c:pt>
                <c:pt idx="4986">
                  <c:v>2.4626493953713813</c:v>
                </c:pt>
                <c:pt idx="4987">
                  <c:v>3.1770766448474079</c:v>
                </c:pt>
                <c:pt idx="4988">
                  <c:v>2.6553610730215182</c:v>
                </c:pt>
                <c:pt idx="4989">
                  <c:v>2.6343722540439782</c:v>
                </c:pt>
                <c:pt idx="4990">
                  <c:v>2.4958173585177592</c:v>
                </c:pt>
                <c:pt idx="4991">
                  <c:v>2.6192059240818173</c:v>
                </c:pt>
                <c:pt idx="4992">
                  <c:v>2.4528815804137567</c:v>
                </c:pt>
                <c:pt idx="4993">
                  <c:v>2.3206788626869392</c:v>
                </c:pt>
                <c:pt idx="4994">
                  <c:v>3.0242089630564775</c:v>
                </c:pt>
                <c:pt idx="4995">
                  <c:v>2.7721984954093761</c:v>
                </c:pt>
                <c:pt idx="4996">
                  <c:v>2.5060473085039918</c:v>
                </c:pt>
                <c:pt idx="4997">
                  <c:v>2.1776849309149542</c:v>
                </c:pt>
                <c:pt idx="4998">
                  <c:v>2.3598345334795403</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2.733399492507576</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2.882462173730501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2.9984423298878715</c:v>
                </c:pt>
                <c:pt idx="5025">
                  <c:v>2.7352283519021592</c:v>
                </c:pt>
                <c:pt idx="5026">
                  <c:v>2.8570288718054142</c:v>
                </c:pt>
                <c:pt idx="5027">
                  <c:v>2.5928006693061567</c:v>
                </c:pt>
                <c:pt idx="5028">
                  <c:v>2.9670282664707197</c:v>
                </c:pt>
                <c:pt idx="5029">
                  <c:v>2.0432780439846461</c:v>
                </c:pt>
                <c:pt idx="5030">
                  <c:v>3.0876651905690147</c:v>
                </c:pt>
                <c:pt idx="5031">
                  <c:v>2.5271028001456446</c:v>
                </c:pt>
                <c:pt idx="5032">
                  <c:v>2.9801907123877101</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2.8120759966766533</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2.3264430907470981</c:v>
                </c:pt>
                <c:pt idx="5060">
                  <c:v>2.4189116738083425</c:v>
                </c:pt>
                <c:pt idx="5061">
                  <c:v>2.77968737159319</c:v>
                </c:pt>
                <c:pt idx="5062">
                  <c:v>2.4752087242571377</c:v>
                </c:pt>
                <c:pt idx="5063">
                  <c:v>2.7901816210023487</c:v>
                </c:pt>
                <c:pt idx="5064">
                  <c:v>2.8692889612448167</c:v>
                </c:pt>
                <c:pt idx="5065">
                  <c:v>2.6579097227793849</c:v>
                </c:pt>
                <c:pt idx="5066">
                  <c:v>2.9108236202750573</c:v>
                </c:pt>
                <c:pt idx="5067">
                  <c:v>2.9710328538710287</c:v>
                </c:pt>
                <c:pt idx="5068">
                  <c:v>2.6801568808838114</c:v>
                </c:pt>
                <c:pt idx="5069">
                  <c:v>3.0303501588075812</c:v>
                </c:pt>
                <c:pt idx="5070">
                  <c:v>2.6716310142164899</c:v>
                </c:pt>
                <c:pt idx="5071">
                  <c:v>2.4820793881948573</c:v>
                </c:pt>
                <c:pt idx="5072">
                  <c:v>2.3465531001336015</c:v>
                </c:pt>
                <c:pt idx="5073">
                  <c:v>2.920624718952324</c:v>
                </c:pt>
                <c:pt idx="5074">
                  <c:v>2.7583750237020404</c:v>
                </c:pt>
                <c:pt idx="5075">
                  <c:v>2.5447759704036237</c:v>
                </c:pt>
                <c:pt idx="5076">
                  <c:v>2.613450815998303</c:v>
                </c:pt>
                <c:pt idx="5077">
                  <c:v>2.2829028007787073</c:v>
                </c:pt>
                <c:pt idx="5078">
                  <c:v>2.1405479215594085</c:v>
                </c:pt>
                <c:pt idx="5079">
                  <c:v>2.9696806394680926</c:v>
                </c:pt>
                <c:pt idx="5080">
                  <c:v>2.7573483784600676</c:v>
                </c:pt>
                <c:pt idx="5081">
                  <c:v>2.8167032096676188</c:v>
                </c:pt>
                <c:pt idx="5082">
                  <c:v>2.6629819846988227</c:v>
                </c:pt>
                <c:pt idx="5083">
                  <c:v>2.7758928138848664</c:v>
                </c:pt>
                <c:pt idx="5084">
                  <c:v>2.5506387786865852</c:v>
                </c:pt>
                <c:pt idx="5085">
                  <c:v>2.5974483505236567</c:v>
                </c:pt>
                <c:pt idx="5086">
                  <c:v>2.7883582230112571</c:v>
                </c:pt>
                <c:pt idx="5087">
                  <c:v>2.7114840369465742</c:v>
                </c:pt>
                <c:pt idx="5088">
                  <c:v>2.9505321738718027</c:v>
                </c:pt>
                <c:pt idx="5089">
                  <c:v>2.5811336143897998</c:v>
                </c:pt>
                <c:pt idx="5090">
                  <c:v>2.7408374874219796</c:v>
                </c:pt>
                <c:pt idx="5091">
                  <c:v>2.8593754474453434</c:v>
                </c:pt>
                <c:pt idx="5092">
                  <c:v>2.7796638222516235</c:v>
                </c:pt>
                <c:pt idx="5093">
                  <c:v>2.367991908533416</c:v>
                </c:pt>
                <c:pt idx="5094">
                  <c:v>2.0728801657653197</c:v>
                </c:pt>
                <c:pt idx="5095">
                  <c:v>2.7061252055268405</c:v>
                </c:pt>
                <c:pt idx="5096">
                  <c:v>2.6061518328011992</c:v>
                </c:pt>
                <c:pt idx="5097">
                  <c:v>3.0050626935526226</c:v>
                </c:pt>
                <c:pt idx="5098">
                  <c:v>2.8526887485276142</c:v>
                </c:pt>
                <c:pt idx="5099">
                  <c:v>2.5208339246963889</c:v>
                </c:pt>
                <c:pt idx="5100">
                  <c:v>3.0644303239640864</c:v>
                </c:pt>
                <c:pt idx="5101">
                  <c:v>2.3076954026187027</c:v>
                </c:pt>
                <c:pt idx="5102">
                  <c:v>3.143563241266552</c:v>
                </c:pt>
                <c:pt idx="5103">
                  <c:v>2.3027443816928788</c:v>
                </c:pt>
                <c:pt idx="5104">
                  <c:v>2.6878526367677957</c:v>
                </c:pt>
                <c:pt idx="5105">
                  <c:v>3.1130596320041377</c:v>
                </c:pt>
                <c:pt idx="5106">
                  <c:v>2.2225388669643875</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2.3164560534585719</c:v>
                </c:pt>
                <c:pt idx="5115">
                  <c:v>2.3743881307110195</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2.5259463032198379</c:v>
                </c:pt>
                <c:pt idx="5126">
                  <c:v>2.8463044535994966</c:v>
                </c:pt>
                <c:pt idx="5127">
                  <c:v>2.6353976280624378</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2.160482558621319</c:v>
                </c:pt>
                <c:pt idx="5144">
                  <c:v>2.9352036564731421</c:v>
                </c:pt>
                <c:pt idx="5145">
                  <c:v>2.774410231298897</c:v>
                </c:pt>
                <c:pt idx="5146">
                  <c:v>2.7611440716748996</c:v>
                </c:pt>
                <c:pt idx="5147">
                  <c:v>2.3862815243029609</c:v>
                </c:pt>
                <c:pt idx="5148">
                  <c:v>2.7452080360888167</c:v>
                </c:pt>
                <c:pt idx="5149">
                  <c:v>2.4750296809349224</c:v>
                </c:pt>
                <c:pt idx="5150">
                  <c:v>2.9795978995712487</c:v>
                </c:pt>
                <c:pt idx="5151">
                  <c:v>2.7179433775229969</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2.8706630939714004</c:v>
                </c:pt>
                <c:pt idx="5162">
                  <c:v>2.5905838705856752</c:v>
                </c:pt>
                <c:pt idx="5163">
                  <c:v>2.7903254700221192</c:v>
                </c:pt>
                <c:pt idx="5164">
                  <c:v>3.2140816056944082</c:v>
                </c:pt>
                <c:pt idx="5165">
                  <c:v>2.669994290687066</c:v>
                </c:pt>
                <c:pt idx="5166">
                  <c:v>2.1460304060311661</c:v>
                </c:pt>
                <c:pt idx="5167">
                  <c:v>2.2425599343540177</c:v>
                </c:pt>
                <c:pt idx="5168">
                  <c:v>2.6184585791303183</c:v>
                </c:pt>
                <c:pt idx="5169">
                  <c:v>2.5603372205652426</c:v>
                </c:pt>
                <c:pt idx="5170">
                  <c:v>2.8342951212959377</c:v>
                </c:pt>
                <c:pt idx="5171">
                  <c:v>2.7552335660308582</c:v>
                </c:pt>
                <c:pt idx="5172">
                  <c:v>2.76983259305503</c:v>
                </c:pt>
                <c:pt idx="5173">
                  <c:v>2.4769831600530927</c:v>
                </c:pt>
                <c:pt idx="5174">
                  <c:v>2.7790671456059752</c:v>
                </c:pt>
                <c:pt idx="5175">
                  <c:v>2.4518131186696794</c:v>
                </c:pt>
                <c:pt idx="5176">
                  <c:v>2.3725444119290509</c:v>
                </c:pt>
                <c:pt idx="5177">
                  <c:v>2.3438988905865417</c:v>
                </c:pt>
                <c:pt idx="5178">
                  <c:v>3.2144590977208027</c:v>
                </c:pt>
                <c:pt idx="5179">
                  <c:v>2.5545367366425693</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1.9627451751047291</c:v>
                </c:pt>
                <c:pt idx="5188">
                  <c:v>2.4992893604176687</c:v>
                </c:pt>
                <c:pt idx="5189">
                  <c:v>3.1540257399643381</c:v>
                </c:pt>
                <c:pt idx="5190">
                  <c:v>2.4728517363443747</c:v>
                </c:pt>
                <c:pt idx="5191">
                  <c:v>2.3076978715683012</c:v>
                </c:pt>
                <c:pt idx="5192">
                  <c:v>2.8422782953280326</c:v>
                </c:pt>
                <c:pt idx="5193">
                  <c:v>2.5517311157675682</c:v>
                </c:pt>
                <c:pt idx="5194">
                  <c:v>2.6142031265816827</c:v>
                </c:pt>
                <c:pt idx="5195">
                  <c:v>2.3869257664707018</c:v>
                </c:pt>
                <c:pt idx="5196">
                  <c:v>2.8736194254733967</c:v>
                </c:pt>
                <c:pt idx="5197">
                  <c:v>2.2787177435117001</c:v>
                </c:pt>
                <c:pt idx="5198">
                  <c:v>2.2880397719470267</c:v>
                </c:pt>
                <c:pt idx="5199">
                  <c:v>2.4551114349385177</c:v>
                </c:pt>
                <c:pt idx="5200">
                  <c:v>2.8675422916543902</c:v>
                </c:pt>
                <c:pt idx="5201">
                  <c:v>2.6093432679522151</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3.22047671783255</c:v>
                </c:pt>
                <c:pt idx="5214">
                  <c:v>2.551432570397842</c:v>
                </c:pt>
                <c:pt idx="5215">
                  <c:v>2.5405462929186293</c:v>
                </c:pt>
                <c:pt idx="5216">
                  <c:v>2.3517926832361913</c:v>
                </c:pt>
                <c:pt idx="5217">
                  <c:v>2.8742953846920587</c:v>
                </c:pt>
                <c:pt idx="5218">
                  <c:v>2.8273302555052049</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2.4365443213432632</c:v>
                </c:pt>
                <c:pt idx="5231">
                  <c:v>2.3581308794363212</c:v>
                </c:pt>
                <c:pt idx="5232">
                  <c:v>2.27775756099201</c:v>
                </c:pt>
                <c:pt idx="5233">
                  <c:v>2.6373948861582002</c:v>
                </c:pt>
                <c:pt idx="5234">
                  <c:v>2.8202021856955399</c:v>
                </c:pt>
                <c:pt idx="5235">
                  <c:v>2.4001724531371607</c:v>
                </c:pt>
                <c:pt idx="5236">
                  <c:v>2.66247314205369</c:v>
                </c:pt>
                <c:pt idx="5237">
                  <c:v>2.6260147121726094</c:v>
                </c:pt>
                <c:pt idx="5238">
                  <c:v>2.5363033132576338</c:v>
                </c:pt>
                <c:pt idx="5239">
                  <c:v>2.1252532395304864</c:v>
                </c:pt>
                <c:pt idx="5240">
                  <c:v>2.2961643370524842</c:v>
                </c:pt>
                <c:pt idx="5241">
                  <c:v>2.2062913502762052</c:v>
                </c:pt>
                <c:pt idx="5242">
                  <c:v>2.7722472149424209</c:v>
                </c:pt>
                <c:pt idx="5243">
                  <c:v>2.8830061142761227</c:v>
                </c:pt>
                <c:pt idx="5244">
                  <c:v>2.3685505090587426</c:v>
                </c:pt>
                <c:pt idx="5245">
                  <c:v>2.7272307645806722</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2.2935274963496193</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2.4601047822310229</c:v>
                </c:pt>
                <c:pt idx="5266">
                  <c:v>2.4328821186035707</c:v>
                </c:pt>
                <c:pt idx="5267">
                  <c:v>2.3609890399624209</c:v>
                </c:pt>
                <c:pt idx="5268">
                  <c:v>2.4913677950103792</c:v>
                </c:pt>
                <c:pt idx="5269">
                  <c:v>3.1482574122402318</c:v>
                </c:pt>
                <c:pt idx="5270">
                  <c:v>2.723134685541174</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2.732782413159772</c:v>
                </c:pt>
                <c:pt idx="5283">
                  <c:v>2.0019771014295675</c:v>
                </c:pt>
                <c:pt idx="5284">
                  <c:v>2.2194651475305633</c:v>
                </c:pt>
                <c:pt idx="5285">
                  <c:v>2.4370384268018923</c:v>
                </c:pt>
                <c:pt idx="5286">
                  <c:v>2.7323973336505536</c:v>
                </c:pt>
                <c:pt idx="5287">
                  <c:v>1.9724074126794147</c:v>
                </c:pt>
                <c:pt idx="5288">
                  <c:v>2.1591678331574382</c:v>
                </c:pt>
                <c:pt idx="5289">
                  <c:v>2.3638072279419799</c:v>
                </c:pt>
                <c:pt idx="5290">
                  <c:v>2.3440406523528239</c:v>
                </c:pt>
                <c:pt idx="5291">
                  <c:v>2.4202500643320146</c:v>
                </c:pt>
                <c:pt idx="5292">
                  <c:v>2.3199081428522117</c:v>
                </c:pt>
                <c:pt idx="5293">
                  <c:v>2.3357176512000772</c:v>
                </c:pt>
                <c:pt idx="5294">
                  <c:v>2.4018451644549543</c:v>
                </c:pt>
                <c:pt idx="5295">
                  <c:v>2.1134588019827993</c:v>
                </c:pt>
                <c:pt idx="5296">
                  <c:v>2.6347074954032768</c:v>
                </c:pt>
                <c:pt idx="5297">
                  <c:v>2.5468885218082487</c:v>
                </c:pt>
                <c:pt idx="5298">
                  <c:v>2.8166470801756485</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2.4531702703374072</c:v>
                </c:pt>
                <c:pt idx="5312">
                  <c:v>2.2643271081802876</c:v>
                </c:pt>
                <c:pt idx="5313">
                  <c:v>1.8935710906979031</c:v>
                </c:pt>
                <c:pt idx="5314">
                  <c:v>2.628500388387522</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2.1879043775313658</c:v>
                </c:pt>
                <c:pt idx="5324">
                  <c:v>2.1988338699956955</c:v>
                </c:pt>
                <c:pt idx="5325">
                  <c:v>2.001455700163322</c:v>
                </c:pt>
                <c:pt idx="5326">
                  <c:v>2.0546366811787427</c:v>
                </c:pt>
                <c:pt idx="5327">
                  <c:v>2.5087981420122252</c:v>
                </c:pt>
                <c:pt idx="5328">
                  <c:v>2.7436377198827007</c:v>
                </c:pt>
                <c:pt idx="5329">
                  <c:v>2.1203929498194412</c:v>
                </c:pt>
                <c:pt idx="5330">
                  <c:v>2.3025607418357246</c:v>
                </c:pt>
                <c:pt idx="5331">
                  <c:v>2.4925236736704335</c:v>
                </c:pt>
                <c:pt idx="5332">
                  <c:v>2.0556499273780933</c:v>
                </c:pt>
                <c:pt idx="5333">
                  <c:v>2.1759780444701833</c:v>
                </c:pt>
                <c:pt idx="5334">
                  <c:v>2.1945889935070935</c:v>
                </c:pt>
                <c:pt idx="5335">
                  <c:v>2.0173857469383596</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2.0331073481649296</c:v>
                </c:pt>
                <c:pt idx="5347">
                  <c:v>2.0950427021441924</c:v>
                </c:pt>
                <c:pt idx="5348">
                  <c:v>2.2953672779597012</c:v>
                </c:pt>
                <c:pt idx="5349">
                  <c:v>2.5311059460738377</c:v>
                </c:pt>
                <c:pt idx="5350">
                  <c:v>1.8899894540641538</c:v>
                </c:pt>
                <c:pt idx="5351">
                  <c:v>2.1321925295898367</c:v>
                </c:pt>
                <c:pt idx="5352">
                  <c:v>2.2077991321470485</c:v>
                </c:pt>
                <c:pt idx="5353">
                  <c:v>1.9912390627899499</c:v>
                </c:pt>
                <c:pt idx="5354">
                  <c:v>2.2039640506478611</c:v>
                </c:pt>
                <c:pt idx="5355">
                  <c:v>2.3532491229449986</c:v>
                </c:pt>
                <c:pt idx="5356">
                  <c:v>2.8720952829479032</c:v>
                </c:pt>
                <c:pt idx="5357">
                  <c:v>2.5598668926219119</c:v>
                </c:pt>
                <c:pt idx="5358">
                  <c:v>2.7641019278016494</c:v>
                </c:pt>
                <c:pt idx="5359">
                  <c:v>2.472468609887291</c:v>
                </c:pt>
                <c:pt idx="5360">
                  <c:v>2.3910775715979402</c:v>
                </c:pt>
                <c:pt idx="5361">
                  <c:v>2.4049615954078352</c:v>
                </c:pt>
                <c:pt idx="5362">
                  <c:v>2.4450158573005352</c:v>
                </c:pt>
                <c:pt idx="5363">
                  <c:v>2.6935297107754694</c:v>
                </c:pt>
                <c:pt idx="5364">
                  <c:v>2.4004175815744455</c:v>
                </c:pt>
                <c:pt idx="5365">
                  <c:v>2.2511754812678637</c:v>
                </c:pt>
                <c:pt idx="5366">
                  <c:v>2.2556970447656992</c:v>
                </c:pt>
                <c:pt idx="5367">
                  <c:v>2.2358669976692873</c:v>
                </c:pt>
                <c:pt idx="5368">
                  <c:v>2.6541184677494192</c:v>
                </c:pt>
                <c:pt idx="5369">
                  <c:v>2.4556061739971167</c:v>
                </c:pt>
                <c:pt idx="5370">
                  <c:v>2.1268304412133272</c:v>
                </c:pt>
                <c:pt idx="5371">
                  <c:v>2.5168174712965325</c:v>
                </c:pt>
                <c:pt idx="5372">
                  <c:v>2.6068617677114103</c:v>
                </c:pt>
                <c:pt idx="5373">
                  <c:v>2.2370138870702316</c:v>
                </c:pt>
                <c:pt idx="5374">
                  <c:v>2.6489203731290392</c:v>
                </c:pt>
                <c:pt idx="5375">
                  <c:v>2.092606993914675</c:v>
                </c:pt>
                <c:pt idx="5376">
                  <c:v>2.9655164602401372</c:v>
                </c:pt>
                <c:pt idx="5377">
                  <c:v>2.6987128212764802</c:v>
                </c:pt>
                <c:pt idx="5378">
                  <c:v>2.3068388356233327</c:v>
                </c:pt>
                <c:pt idx="5379">
                  <c:v>2.1041138261078411</c:v>
                </c:pt>
                <c:pt idx="5380">
                  <c:v>2.9033358155219435</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2.4592425941355494</c:v>
                </c:pt>
                <c:pt idx="5397">
                  <c:v>1.8766071331413889</c:v>
                </c:pt>
                <c:pt idx="5398">
                  <c:v>2.3215137787770574</c:v>
                </c:pt>
                <c:pt idx="5399">
                  <c:v>1.9181162602434561</c:v>
                </c:pt>
                <c:pt idx="5400">
                  <c:v>2.4519546034009978</c:v>
                </c:pt>
                <c:pt idx="5401">
                  <c:v>2.2098234075412941</c:v>
                </c:pt>
                <c:pt idx="5402">
                  <c:v>2.7315110993428204</c:v>
                </c:pt>
                <c:pt idx="5403">
                  <c:v>2.5779745501155458</c:v>
                </c:pt>
                <c:pt idx="5404">
                  <c:v>2.8171225635387507</c:v>
                </c:pt>
                <c:pt idx="5405">
                  <c:v>2.1651002204040752</c:v>
                </c:pt>
                <c:pt idx="5406">
                  <c:v>2.4911156171526132</c:v>
                </c:pt>
                <c:pt idx="5407">
                  <c:v>2.0741345555192852</c:v>
                </c:pt>
                <c:pt idx="5408">
                  <c:v>2.4676304075394593</c:v>
                </c:pt>
                <c:pt idx="5409">
                  <c:v>1.9501508164750367</c:v>
                </c:pt>
                <c:pt idx="5410">
                  <c:v>2.4925539354524768</c:v>
                </c:pt>
                <c:pt idx="5411">
                  <c:v>2.336326594447423</c:v>
                </c:pt>
                <c:pt idx="5412">
                  <c:v>2.1008439181024672</c:v>
                </c:pt>
                <c:pt idx="5413">
                  <c:v>1.7019625914161558</c:v>
                </c:pt>
                <c:pt idx="5414">
                  <c:v>2.2294407299167331</c:v>
                </c:pt>
                <c:pt idx="5415">
                  <c:v>1.6759358968982225</c:v>
                </c:pt>
                <c:pt idx="5416">
                  <c:v>2.2549881434698782</c:v>
                </c:pt>
                <c:pt idx="5417">
                  <c:v>2.4190871586035887</c:v>
                </c:pt>
                <c:pt idx="5418">
                  <c:v>1.9812489847756138</c:v>
                </c:pt>
                <c:pt idx="5419">
                  <c:v>2.6117716517671652</c:v>
                </c:pt>
                <c:pt idx="5420">
                  <c:v>2.2683115486026386</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2.2278618912279771</c:v>
                </c:pt>
                <c:pt idx="5434">
                  <c:v>2.6292342104454338</c:v>
                </c:pt>
                <c:pt idx="5435">
                  <c:v>2.5095408753728106</c:v>
                </c:pt>
                <c:pt idx="5436">
                  <c:v>2.1289969172056442</c:v>
                </c:pt>
                <c:pt idx="5437">
                  <c:v>2.1548970970510082</c:v>
                </c:pt>
                <c:pt idx="5438">
                  <c:v>2.1443779149240418</c:v>
                </c:pt>
                <c:pt idx="5439">
                  <c:v>2.1949807474986196</c:v>
                </c:pt>
                <c:pt idx="5440">
                  <c:v>2.4653160484266303</c:v>
                </c:pt>
                <c:pt idx="5441">
                  <c:v>2.3995784165474747</c:v>
                </c:pt>
                <c:pt idx="5442">
                  <c:v>2.2326367478254157</c:v>
                </c:pt>
                <c:pt idx="5443">
                  <c:v>2.2253691049217781</c:v>
                </c:pt>
                <c:pt idx="5444">
                  <c:v>2.3372313461840295</c:v>
                </c:pt>
                <c:pt idx="5445">
                  <c:v>2.0399149580655012</c:v>
                </c:pt>
                <c:pt idx="5446">
                  <c:v>1.988204417266076</c:v>
                </c:pt>
                <c:pt idx="5447">
                  <c:v>2.231471548386748</c:v>
                </c:pt>
                <c:pt idx="5448">
                  <c:v>2.2368151546390123</c:v>
                </c:pt>
                <c:pt idx="5449">
                  <c:v>2.2830751598138637</c:v>
                </c:pt>
                <c:pt idx="5450">
                  <c:v>1.9960362487707461</c:v>
                </c:pt>
                <c:pt idx="5451">
                  <c:v>2.2215094373334532</c:v>
                </c:pt>
                <c:pt idx="5452">
                  <c:v>2.4775989588319947</c:v>
                </c:pt>
                <c:pt idx="5453">
                  <c:v>2.0968509424867037</c:v>
                </c:pt>
                <c:pt idx="5454">
                  <c:v>2.0265326538326351</c:v>
                </c:pt>
                <c:pt idx="5455">
                  <c:v>2.5183159453982427</c:v>
                </c:pt>
                <c:pt idx="5456">
                  <c:v>2.1625979491903431</c:v>
                </c:pt>
                <c:pt idx="5457">
                  <c:v>2.4958315910034874</c:v>
                </c:pt>
                <c:pt idx="5458">
                  <c:v>2.8343125008192787</c:v>
                </c:pt>
                <c:pt idx="5459">
                  <c:v>2.478766592305647</c:v>
                </c:pt>
                <c:pt idx="5460">
                  <c:v>1.861452592386778</c:v>
                </c:pt>
                <c:pt idx="5461">
                  <c:v>2.7014335233780771</c:v>
                </c:pt>
                <c:pt idx="5462">
                  <c:v>2.2616236466230006</c:v>
                </c:pt>
                <c:pt idx="5463">
                  <c:v>2.5868949751934731</c:v>
                </c:pt>
                <c:pt idx="5464">
                  <c:v>2.0688901284686079</c:v>
                </c:pt>
                <c:pt idx="5465">
                  <c:v>2.2475576057643916</c:v>
                </c:pt>
                <c:pt idx="5466">
                  <c:v>1.7618188445034237</c:v>
                </c:pt>
                <c:pt idx="5467">
                  <c:v>2.7282775073121472</c:v>
                </c:pt>
                <c:pt idx="5468">
                  <c:v>1.9414247987681406</c:v>
                </c:pt>
                <c:pt idx="5469">
                  <c:v>2.1627178649586782</c:v>
                </c:pt>
                <c:pt idx="5470">
                  <c:v>2.114708634710873</c:v>
                </c:pt>
                <c:pt idx="5471">
                  <c:v>2.1007586533436777</c:v>
                </c:pt>
                <c:pt idx="5472">
                  <c:v>2.5732428573693231</c:v>
                </c:pt>
                <c:pt idx="5473">
                  <c:v>2.5769598487853242</c:v>
                </c:pt>
                <c:pt idx="5474">
                  <c:v>2.4669141641925312</c:v>
                </c:pt>
                <c:pt idx="5475">
                  <c:v>1.9251765890493027</c:v>
                </c:pt>
                <c:pt idx="5476">
                  <c:v>2.155131845138504</c:v>
                </c:pt>
                <c:pt idx="5477">
                  <c:v>2.5596431644367375</c:v>
                </c:pt>
                <c:pt idx="5478">
                  <c:v>2.0075916568283581</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1.9752970797522804</c:v>
                </c:pt>
                <c:pt idx="5488">
                  <c:v>1.9521400246357192</c:v>
                </c:pt>
                <c:pt idx="5489">
                  <c:v>2.2961503629202293</c:v>
                </c:pt>
                <c:pt idx="5490">
                  <c:v>2.82049656209306</c:v>
                </c:pt>
                <c:pt idx="5491">
                  <c:v>2.3582649823740578</c:v>
                </c:pt>
                <c:pt idx="5492">
                  <c:v>2.5041051011971218</c:v>
                </c:pt>
                <c:pt idx="5493">
                  <c:v>2.265378061006329</c:v>
                </c:pt>
                <c:pt idx="5494">
                  <c:v>2.1101999452319413</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2.3566231615847566</c:v>
                </c:pt>
                <c:pt idx="5505">
                  <c:v>2.2801221998203802</c:v>
                </c:pt>
                <c:pt idx="5506">
                  <c:v>2.3596701747882061</c:v>
                </c:pt>
                <c:pt idx="5507">
                  <c:v>2.3552389412070345</c:v>
                </c:pt>
                <c:pt idx="5508">
                  <c:v>2.2599835579684742</c:v>
                </c:pt>
                <c:pt idx="5509">
                  <c:v>2.2347249520141852</c:v>
                </c:pt>
                <c:pt idx="5510">
                  <c:v>2.0058357108690457</c:v>
                </c:pt>
                <c:pt idx="5511">
                  <c:v>2.4574299878548533</c:v>
                </c:pt>
                <c:pt idx="5512">
                  <c:v>2.4180694505636167</c:v>
                </c:pt>
                <c:pt idx="5513">
                  <c:v>2.5669213878479691</c:v>
                </c:pt>
                <c:pt idx="5514">
                  <c:v>2.3257487271386768</c:v>
                </c:pt>
                <c:pt idx="5515">
                  <c:v>2.0675529348538735</c:v>
                </c:pt>
                <c:pt idx="5516">
                  <c:v>2.4180551631214722</c:v>
                </c:pt>
                <c:pt idx="5517">
                  <c:v>1.9137974034978515</c:v>
                </c:pt>
                <c:pt idx="5518">
                  <c:v>2.1536451958290974</c:v>
                </c:pt>
                <c:pt idx="5519">
                  <c:v>2.2423179273361198</c:v>
                </c:pt>
                <c:pt idx="5520">
                  <c:v>1.8077175491341331</c:v>
                </c:pt>
                <c:pt idx="5521">
                  <c:v>1.9364301554487913</c:v>
                </c:pt>
                <c:pt idx="5522">
                  <c:v>1.953944319698518</c:v>
                </c:pt>
                <c:pt idx="5523">
                  <c:v>2.1339469607318069</c:v>
                </c:pt>
                <c:pt idx="5524">
                  <c:v>2.0771639091738403</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2.2449357008335356</c:v>
                </c:pt>
                <c:pt idx="5533">
                  <c:v>2.3450871038968777</c:v>
                </c:pt>
                <c:pt idx="5534">
                  <c:v>2.4154750594216026</c:v>
                </c:pt>
                <c:pt idx="5535">
                  <c:v>1.973770297823519</c:v>
                </c:pt>
                <c:pt idx="5536">
                  <c:v>1.9948232086588671</c:v>
                </c:pt>
                <c:pt idx="5537">
                  <c:v>2.272789211143583</c:v>
                </c:pt>
                <c:pt idx="5538">
                  <c:v>2.0672066432543681</c:v>
                </c:pt>
                <c:pt idx="5539">
                  <c:v>2.2835345637075459</c:v>
                </c:pt>
                <c:pt idx="5540">
                  <c:v>2.2526119818893475</c:v>
                </c:pt>
                <c:pt idx="5541">
                  <c:v>2.0503677773284492</c:v>
                </c:pt>
                <c:pt idx="5542">
                  <c:v>1.8608192935803458</c:v>
                </c:pt>
                <c:pt idx="5543">
                  <c:v>2.5077867732420396</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1.9491773282895162</c:v>
                </c:pt>
                <c:pt idx="5552">
                  <c:v>2.1905458878973412</c:v>
                </c:pt>
                <c:pt idx="5553">
                  <c:v>2.3972580433169797</c:v>
                </c:pt>
                <c:pt idx="5554">
                  <c:v>2.8115298474226993</c:v>
                </c:pt>
                <c:pt idx="5555">
                  <c:v>2.0719739288166936</c:v>
                </c:pt>
                <c:pt idx="5556">
                  <c:v>2.1146524883127187</c:v>
                </c:pt>
                <c:pt idx="5557">
                  <c:v>2.0545176825958489</c:v>
                </c:pt>
                <c:pt idx="5558">
                  <c:v>1.8402432172486114</c:v>
                </c:pt>
                <c:pt idx="5559">
                  <c:v>2.0027211553779538</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2.415355134149912</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1.9961038062818846</c:v>
                </c:pt>
                <c:pt idx="5582">
                  <c:v>2.1964562941434407</c:v>
                </c:pt>
                <c:pt idx="5583">
                  <c:v>2.5130383383059032</c:v>
                </c:pt>
                <c:pt idx="5584">
                  <c:v>2.3320235098629269</c:v>
                </c:pt>
                <c:pt idx="5585">
                  <c:v>2.2379185070826351</c:v>
                </c:pt>
                <c:pt idx="5586">
                  <c:v>2.1516537229261039</c:v>
                </c:pt>
                <c:pt idx="5587">
                  <c:v>2.2151127625639657</c:v>
                </c:pt>
                <c:pt idx="5588">
                  <c:v>2.4470872740749212</c:v>
                </c:pt>
                <c:pt idx="5589">
                  <c:v>2.1057509013254352</c:v>
                </c:pt>
                <c:pt idx="5590">
                  <c:v>2.3533890125587797</c:v>
                </c:pt>
                <c:pt idx="5591">
                  <c:v>2.0602710722893809</c:v>
                </c:pt>
                <c:pt idx="5592">
                  <c:v>2.2569697768844512</c:v>
                </c:pt>
                <c:pt idx="5593">
                  <c:v>2.0490273960571752</c:v>
                </c:pt>
                <c:pt idx="5594">
                  <c:v>2.5663628350719332</c:v>
                </c:pt>
                <c:pt idx="5595">
                  <c:v>2.4500966148062386</c:v>
                </c:pt>
                <c:pt idx="5596">
                  <c:v>2.1354305144066745</c:v>
                </c:pt>
                <c:pt idx="5597">
                  <c:v>2.3822611223735977</c:v>
                </c:pt>
                <c:pt idx="5598">
                  <c:v>2.2478892908990802</c:v>
                </c:pt>
                <c:pt idx="5599">
                  <c:v>1.9937649620919673</c:v>
                </c:pt>
                <c:pt idx="5600">
                  <c:v>2.1664807191817141</c:v>
                </c:pt>
                <c:pt idx="5601">
                  <c:v>2.0973931309615752</c:v>
                </c:pt>
                <c:pt idx="5602">
                  <c:v>2.4815825523027324</c:v>
                </c:pt>
                <c:pt idx="5603">
                  <c:v>1.8923084051786061</c:v>
                </c:pt>
                <c:pt idx="5604">
                  <c:v>1.973886378414204</c:v>
                </c:pt>
                <c:pt idx="5605">
                  <c:v>2.6753225123438189</c:v>
                </c:pt>
                <c:pt idx="5606">
                  <c:v>2.0600347948600191</c:v>
                </c:pt>
                <c:pt idx="5607">
                  <c:v>2.2957725627725929</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1.9277340478150911</c:v>
                </c:pt>
                <c:pt idx="5617">
                  <c:v>1.9964674872765622</c:v>
                </c:pt>
                <c:pt idx="5618">
                  <c:v>1.6703636159801178</c:v>
                </c:pt>
                <c:pt idx="5619">
                  <c:v>1.9024465344945463</c:v>
                </c:pt>
                <c:pt idx="5620">
                  <c:v>2.2262356033166948</c:v>
                </c:pt>
                <c:pt idx="5621">
                  <c:v>1.8279511110002249</c:v>
                </c:pt>
                <c:pt idx="5622">
                  <c:v>2.314778023026292</c:v>
                </c:pt>
                <c:pt idx="5623">
                  <c:v>2.3976529013816377</c:v>
                </c:pt>
                <c:pt idx="5624">
                  <c:v>2.0173276617121649</c:v>
                </c:pt>
                <c:pt idx="5625">
                  <c:v>1.9712772664785942</c:v>
                </c:pt>
                <c:pt idx="5626">
                  <c:v>2.2475540245927812</c:v>
                </c:pt>
                <c:pt idx="5627">
                  <c:v>1.7203768753700508</c:v>
                </c:pt>
                <c:pt idx="5628">
                  <c:v>2.2443711142961082</c:v>
                </c:pt>
                <c:pt idx="5629">
                  <c:v>2.2508706190465673</c:v>
                </c:pt>
                <c:pt idx="5630">
                  <c:v>2.2094615507627244</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2.3316046284534413</c:v>
                </c:pt>
                <c:pt idx="5643">
                  <c:v>2.1616810002718791</c:v>
                </c:pt>
                <c:pt idx="5644">
                  <c:v>2.1854485762286386</c:v>
                </c:pt>
                <c:pt idx="5645">
                  <c:v>2.6472519086878412</c:v>
                </c:pt>
                <c:pt idx="5646">
                  <c:v>1.6413672479814698</c:v>
                </c:pt>
                <c:pt idx="5647">
                  <c:v>2.0590939226638403</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2.4998404988785321</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2.1646162328814227</c:v>
                </c:pt>
                <c:pt idx="5675">
                  <c:v>2.1976790451206272</c:v>
                </c:pt>
                <c:pt idx="5676">
                  <c:v>2.1337232122016938</c:v>
                </c:pt>
                <c:pt idx="5677">
                  <c:v>2.1539365936046111</c:v>
                </c:pt>
                <c:pt idx="5678">
                  <c:v>1.9997964559307992</c:v>
                </c:pt>
                <c:pt idx="5679">
                  <c:v>2.6436943609615038</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2.3652501284488343</c:v>
                </c:pt>
                <c:pt idx="5690">
                  <c:v>2.0832874996536237</c:v>
                </c:pt>
                <c:pt idx="5691">
                  <c:v>2.1862196685559656</c:v>
                </c:pt>
                <c:pt idx="5692">
                  <c:v>2.20370484608295</c:v>
                </c:pt>
                <c:pt idx="5693">
                  <c:v>2.2863327048774598</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2.2181248450515709</c:v>
                </c:pt>
                <c:pt idx="5707">
                  <c:v>2.3365148173821595</c:v>
                </c:pt>
                <c:pt idx="5708">
                  <c:v>1.8152398471661018</c:v>
                </c:pt>
                <c:pt idx="5709">
                  <c:v>1.7996526258715579</c:v>
                </c:pt>
                <c:pt idx="5710">
                  <c:v>2.0489361707198617</c:v>
                </c:pt>
                <c:pt idx="5711">
                  <c:v>1.9764750688190471</c:v>
                </c:pt>
                <c:pt idx="5712">
                  <c:v>2.0454415659407341</c:v>
                </c:pt>
                <c:pt idx="5713">
                  <c:v>2.0700959044009921</c:v>
                </c:pt>
                <c:pt idx="5714">
                  <c:v>2.3717511364596167</c:v>
                </c:pt>
                <c:pt idx="5715">
                  <c:v>1.8911846769649958</c:v>
                </c:pt>
                <c:pt idx="5716">
                  <c:v>2.1303617018633836</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2.2585943702815396</c:v>
                </c:pt>
                <c:pt idx="5733">
                  <c:v>1.9108614136529756</c:v>
                </c:pt>
                <c:pt idx="5734">
                  <c:v>1.8965023420115341</c:v>
                </c:pt>
                <c:pt idx="5735">
                  <c:v>2.1082922657525085</c:v>
                </c:pt>
                <c:pt idx="5736">
                  <c:v>1.7784708348984153</c:v>
                </c:pt>
                <c:pt idx="5737">
                  <c:v>2.4988622234822127</c:v>
                </c:pt>
                <c:pt idx="5738">
                  <c:v>2.0071623134267558</c:v>
                </c:pt>
                <c:pt idx="5739">
                  <c:v>2.0036634235015627</c:v>
                </c:pt>
                <c:pt idx="5740">
                  <c:v>1.957974169680738</c:v>
                </c:pt>
                <c:pt idx="5741">
                  <c:v>1.7835120313398949</c:v>
                </c:pt>
                <c:pt idx="5742">
                  <c:v>1.9641541623477246</c:v>
                </c:pt>
                <c:pt idx="5743">
                  <c:v>1.875509275957213</c:v>
                </c:pt>
                <c:pt idx="5744">
                  <c:v>2.0130142629114798</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2.311651495030608</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2.1205851453274356</c:v>
                </c:pt>
                <c:pt idx="5765">
                  <c:v>2.2167211280766392</c:v>
                </c:pt>
                <c:pt idx="5766">
                  <c:v>2.0045564946378267</c:v>
                </c:pt>
                <c:pt idx="5767">
                  <c:v>2.347094561971641</c:v>
                </c:pt>
                <c:pt idx="5768">
                  <c:v>2.0264695175250185</c:v>
                </c:pt>
                <c:pt idx="5769">
                  <c:v>1.7228676835937442</c:v>
                </c:pt>
                <c:pt idx="5770">
                  <c:v>1.7144790440325444</c:v>
                </c:pt>
                <c:pt idx="5771">
                  <c:v>1.7505776691924548</c:v>
                </c:pt>
                <c:pt idx="5772">
                  <c:v>2.4095694914140178</c:v>
                </c:pt>
                <c:pt idx="5773">
                  <c:v>1.9504700996886155</c:v>
                </c:pt>
                <c:pt idx="5774">
                  <c:v>1.9916443586495578</c:v>
                </c:pt>
                <c:pt idx="5775">
                  <c:v>2.1538126147564829</c:v>
                </c:pt>
                <c:pt idx="5776">
                  <c:v>2.1405956175187515</c:v>
                </c:pt>
                <c:pt idx="5777">
                  <c:v>1.921196100135939</c:v>
                </c:pt>
                <c:pt idx="5778">
                  <c:v>1.9455521242803997</c:v>
                </c:pt>
                <c:pt idx="5779">
                  <c:v>1.6500634271126646</c:v>
                </c:pt>
                <c:pt idx="5780">
                  <c:v>2.1637311936170676</c:v>
                </c:pt>
                <c:pt idx="5781">
                  <c:v>1.7080458092960631</c:v>
                </c:pt>
                <c:pt idx="5782">
                  <c:v>2.0887750112517582</c:v>
                </c:pt>
                <c:pt idx="5783">
                  <c:v>1.6673104019438652</c:v>
                </c:pt>
                <c:pt idx="5784">
                  <c:v>2.2735937657393697</c:v>
                </c:pt>
                <c:pt idx="5785">
                  <c:v>1.7142106107430599</c:v>
                </c:pt>
                <c:pt idx="5786">
                  <c:v>1.9445614486423066</c:v>
                </c:pt>
                <c:pt idx="5787">
                  <c:v>2.271779938461699</c:v>
                </c:pt>
                <c:pt idx="5788">
                  <c:v>2.1589355009089819</c:v>
                </c:pt>
                <c:pt idx="5789">
                  <c:v>2.3282953736727197</c:v>
                </c:pt>
                <c:pt idx="5790">
                  <c:v>1.9687177661174984</c:v>
                </c:pt>
                <c:pt idx="5791">
                  <c:v>2.2233836018008342</c:v>
                </c:pt>
                <c:pt idx="5792">
                  <c:v>2.4811575759150752</c:v>
                </c:pt>
                <c:pt idx="5793">
                  <c:v>2.2830646145608484</c:v>
                </c:pt>
                <c:pt idx="5794">
                  <c:v>2.0224233243616077</c:v>
                </c:pt>
                <c:pt idx="5795">
                  <c:v>1.983441233763336</c:v>
                </c:pt>
                <c:pt idx="5796">
                  <c:v>1.6752132693360173</c:v>
                </c:pt>
                <c:pt idx="5797">
                  <c:v>1.8957882933174222</c:v>
                </c:pt>
                <c:pt idx="5798">
                  <c:v>1.6857097925300988</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1.6800979432466034</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1.9728583018173138</c:v>
                </c:pt>
                <c:pt idx="5820">
                  <c:v>2.1217139734115285</c:v>
                </c:pt>
                <c:pt idx="5821">
                  <c:v>2.0861027209091954</c:v>
                </c:pt>
                <c:pt idx="5822">
                  <c:v>2.038014466727879</c:v>
                </c:pt>
                <c:pt idx="5823">
                  <c:v>2.4175058805754257</c:v>
                </c:pt>
                <c:pt idx="5824">
                  <c:v>1.8943148275185135</c:v>
                </c:pt>
                <c:pt idx="5825">
                  <c:v>2.1882127623977876</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2.2264962785295097</c:v>
                </c:pt>
                <c:pt idx="5834">
                  <c:v>2.3487375602186256</c:v>
                </c:pt>
                <c:pt idx="5835">
                  <c:v>1.738269039509875</c:v>
                </c:pt>
                <c:pt idx="5836">
                  <c:v>1.8512159172107681</c:v>
                </c:pt>
                <c:pt idx="5837">
                  <c:v>2.2286449802181507</c:v>
                </c:pt>
                <c:pt idx="5838">
                  <c:v>2.2450102609795812</c:v>
                </c:pt>
                <c:pt idx="5839">
                  <c:v>2.3955493955931586</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2.0451947447279299</c:v>
                </c:pt>
                <c:pt idx="5849">
                  <c:v>2.4546441821462208</c:v>
                </c:pt>
                <c:pt idx="5850">
                  <c:v>2.2677676058641256</c:v>
                </c:pt>
                <c:pt idx="5851">
                  <c:v>2.1013679773260852</c:v>
                </c:pt>
                <c:pt idx="5852">
                  <c:v>2.0649618310485254</c:v>
                </c:pt>
                <c:pt idx="5853">
                  <c:v>1.519912787902481</c:v>
                </c:pt>
                <c:pt idx="5854">
                  <c:v>2.0687087716452242</c:v>
                </c:pt>
                <c:pt idx="5855">
                  <c:v>1.9653152740908428</c:v>
                </c:pt>
                <c:pt idx="5856">
                  <c:v>2.0522893271113487</c:v>
                </c:pt>
                <c:pt idx="5857">
                  <c:v>2.255277356548401</c:v>
                </c:pt>
                <c:pt idx="5858">
                  <c:v>1.8254106080655559</c:v>
                </c:pt>
                <c:pt idx="5859">
                  <c:v>1.9362001205182879</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1.7186853691810906</c:v>
                </c:pt>
                <c:pt idx="5871">
                  <c:v>1.8301815553526588</c:v>
                </c:pt>
                <c:pt idx="5872">
                  <c:v>2.0016690363505187</c:v>
                </c:pt>
                <c:pt idx="5873">
                  <c:v>1.9863774531853227</c:v>
                </c:pt>
                <c:pt idx="5874">
                  <c:v>1.8207819656359001</c:v>
                </c:pt>
                <c:pt idx="5875">
                  <c:v>2.062984796917172</c:v>
                </c:pt>
                <c:pt idx="5876">
                  <c:v>1.9824105410348285</c:v>
                </c:pt>
                <c:pt idx="5877">
                  <c:v>1.8106783944576772</c:v>
                </c:pt>
                <c:pt idx="5878">
                  <c:v>2.021263996109516</c:v>
                </c:pt>
                <c:pt idx="5879">
                  <c:v>2.4241606985676412</c:v>
                </c:pt>
                <c:pt idx="5880">
                  <c:v>2.0467609209637367</c:v>
                </c:pt>
                <c:pt idx="5881">
                  <c:v>1.9902988109178901</c:v>
                </c:pt>
                <c:pt idx="5882">
                  <c:v>1.6660870762993654</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1.8439003181933902</c:v>
                </c:pt>
                <c:pt idx="5891">
                  <c:v>1.7535045223390944</c:v>
                </c:pt>
                <c:pt idx="5892">
                  <c:v>1.6704569398674651</c:v>
                </c:pt>
                <c:pt idx="5893">
                  <c:v>2.2356165834563142</c:v>
                </c:pt>
                <c:pt idx="5894">
                  <c:v>1.7971424493772421</c:v>
                </c:pt>
                <c:pt idx="5895">
                  <c:v>1.9958287940542379</c:v>
                </c:pt>
                <c:pt idx="5896">
                  <c:v>2.32925734142774</c:v>
                </c:pt>
                <c:pt idx="5897">
                  <c:v>2.1363767619613729</c:v>
                </c:pt>
                <c:pt idx="5898">
                  <c:v>2.0469983180353606</c:v>
                </c:pt>
                <c:pt idx="5899">
                  <c:v>1.8559454752824298</c:v>
                </c:pt>
                <c:pt idx="5900">
                  <c:v>2.2300223343330767</c:v>
                </c:pt>
                <c:pt idx="5901">
                  <c:v>2.5365209934931547</c:v>
                </c:pt>
                <c:pt idx="5902">
                  <c:v>2.4318572213562386</c:v>
                </c:pt>
                <c:pt idx="5903">
                  <c:v>1.8688495701845582</c:v>
                </c:pt>
                <c:pt idx="5904">
                  <c:v>1.8778080761482701</c:v>
                </c:pt>
                <c:pt idx="5905">
                  <c:v>2.2068450401498567</c:v>
                </c:pt>
                <c:pt idx="5906">
                  <c:v>2.2848974524908092</c:v>
                </c:pt>
                <c:pt idx="5907">
                  <c:v>2.2439962226092276</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1.6130046471100941</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1.9624544017252203</c:v>
                </c:pt>
                <c:pt idx="5927">
                  <c:v>1.6800863126435721</c:v>
                </c:pt>
                <c:pt idx="5928">
                  <c:v>1.8604805899033554</c:v>
                </c:pt>
                <c:pt idx="5929">
                  <c:v>1.7151856575812299</c:v>
                </c:pt>
                <c:pt idx="5930">
                  <c:v>1.7696637350761635</c:v>
                </c:pt>
                <c:pt idx="5931">
                  <c:v>1.8991451986201402</c:v>
                </c:pt>
                <c:pt idx="5932">
                  <c:v>1.6479724184086719</c:v>
                </c:pt>
                <c:pt idx="5933">
                  <c:v>1.8346012029008039</c:v>
                </c:pt>
                <c:pt idx="5934">
                  <c:v>2.0060617065094588</c:v>
                </c:pt>
                <c:pt idx="5935">
                  <c:v>1.6692091130929338</c:v>
                </c:pt>
                <c:pt idx="5936">
                  <c:v>2.1337991136748933</c:v>
                </c:pt>
                <c:pt idx="5937">
                  <c:v>2.1050920812658704</c:v>
                </c:pt>
                <c:pt idx="5938">
                  <c:v>1.9670953313978943</c:v>
                </c:pt>
                <c:pt idx="5939">
                  <c:v>2.1519417320819203</c:v>
                </c:pt>
                <c:pt idx="5940">
                  <c:v>1.9853037680316721</c:v>
                </c:pt>
                <c:pt idx="5941">
                  <c:v>2.000665170282995</c:v>
                </c:pt>
                <c:pt idx="5942">
                  <c:v>1.6799045488864133</c:v>
                </c:pt>
                <c:pt idx="5943">
                  <c:v>1.7728455647176007</c:v>
                </c:pt>
                <c:pt idx="5944">
                  <c:v>1.8620877908687707</c:v>
                </c:pt>
                <c:pt idx="5945">
                  <c:v>2.3766630695592852</c:v>
                </c:pt>
                <c:pt idx="5946">
                  <c:v>1.9869542086085921</c:v>
                </c:pt>
                <c:pt idx="5947">
                  <c:v>1.764814716089683</c:v>
                </c:pt>
                <c:pt idx="5948">
                  <c:v>2.0987633661583542</c:v>
                </c:pt>
                <c:pt idx="5949">
                  <c:v>2.1076806087920681</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1.9149681141432222</c:v>
                </c:pt>
                <c:pt idx="5958">
                  <c:v>2.0903000992362966</c:v>
                </c:pt>
                <c:pt idx="5959">
                  <c:v>2.3900513944583133</c:v>
                </c:pt>
                <c:pt idx="5960">
                  <c:v>1.8361770261744013</c:v>
                </c:pt>
                <c:pt idx="5961">
                  <c:v>2.059668125520032</c:v>
                </c:pt>
                <c:pt idx="5962">
                  <c:v>1.71253586573752</c:v>
                </c:pt>
                <c:pt idx="5963">
                  <c:v>1.6226792282612901</c:v>
                </c:pt>
                <c:pt idx="5964">
                  <c:v>1.6092483733799718</c:v>
                </c:pt>
                <c:pt idx="5965">
                  <c:v>1.9357870634411307</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1.5825470045843282</c:v>
                </c:pt>
                <c:pt idx="5974">
                  <c:v>1.9382803839381346</c:v>
                </c:pt>
                <c:pt idx="5975">
                  <c:v>2.1121035315310071</c:v>
                </c:pt>
                <c:pt idx="5976">
                  <c:v>1.7389775771657221</c:v>
                </c:pt>
                <c:pt idx="5977">
                  <c:v>1.9121415538525661</c:v>
                </c:pt>
                <c:pt idx="5978">
                  <c:v>2.0103248015987192</c:v>
                </c:pt>
                <c:pt idx="5979">
                  <c:v>2.2031850535703654</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1.6642896690632107</c:v>
                </c:pt>
                <c:pt idx="5992">
                  <c:v>1.7963836673407281</c:v>
                </c:pt>
                <c:pt idx="5993">
                  <c:v>1.9775115353453101</c:v>
                </c:pt>
                <c:pt idx="5994">
                  <c:v>2.4448044719939355</c:v>
                </c:pt>
                <c:pt idx="5995">
                  <c:v>1.9668473902417243</c:v>
                </c:pt>
                <c:pt idx="5996">
                  <c:v>1.7290890841285982</c:v>
                </c:pt>
                <c:pt idx="5997">
                  <c:v>2.1955957143302185</c:v>
                </c:pt>
                <c:pt idx="5998">
                  <c:v>1.942881394185374</c:v>
                </c:pt>
                <c:pt idx="5999">
                  <c:v>1.6779465577346497</c:v>
                </c:pt>
                <c:pt idx="6000">
                  <c:v>1.7010703521423869</c:v>
                </c:pt>
                <c:pt idx="6001">
                  <c:v>1.8503351814862659</c:v>
                </c:pt>
                <c:pt idx="6002">
                  <c:v>2.6615022445523095</c:v>
                </c:pt>
                <c:pt idx="6003">
                  <c:v>1.6950914897498159</c:v>
                </c:pt>
                <c:pt idx="6004">
                  <c:v>1.9203696410528017</c:v>
                </c:pt>
                <c:pt idx="6005">
                  <c:v>1.8926823663744821</c:v>
                </c:pt>
                <c:pt idx="6006">
                  <c:v>2.2411652009368432</c:v>
                </c:pt>
                <c:pt idx="6007">
                  <c:v>1.6647766572871623</c:v>
                </c:pt>
                <c:pt idx="6008">
                  <c:v>2.0922368852764195</c:v>
                </c:pt>
                <c:pt idx="6009">
                  <c:v>1.9799571352259755</c:v>
                </c:pt>
                <c:pt idx="6010">
                  <c:v>1.9606543733061261</c:v>
                </c:pt>
                <c:pt idx="6011">
                  <c:v>2.2493531040296677</c:v>
                </c:pt>
                <c:pt idx="6012">
                  <c:v>2.2446578080309849</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1.9628455494143566</c:v>
                </c:pt>
                <c:pt idx="6026">
                  <c:v>1.9580132010812503</c:v>
                </c:pt>
                <c:pt idx="6027">
                  <c:v>2.4484612880406291</c:v>
                </c:pt>
                <c:pt idx="6028">
                  <c:v>1.7438881139091871</c:v>
                </c:pt>
                <c:pt idx="6029">
                  <c:v>1.9014137675632401</c:v>
                </c:pt>
                <c:pt idx="6030">
                  <c:v>1.5398528235672477</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2.0768889028306625</c:v>
                </c:pt>
                <c:pt idx="6046">
                  <c:v>1.808713866225041</c:v>
                </c:pt>
                <c:pt idx="6047">
                  <c:v>2.3381955725967245</c:v>
                </c:pt>
                <c:pt idx="6048">
                  <c:v>2.0377122336570803</c:v>
                </c:pt>
                <c:pt idx="6049">
                  <c:v>1.8687564309118752</c:v>
                </c:pt>
                <c:pt idx="6050">
                  <c:v>1.8861866630042161</c:v>
                </c:pt>
                <c:pt idx="6051">
                  <c:v>1.5950495945311407</c:v>
                </c:pt>
                <c:pt idx="6052">
                  <c:v>1.9666581904425497</c:v>
                </c:pt>
                <c:pt idx="6053">
                  <c:v>2.1352181842836035</c:v>
                </c:pt>
                <c:pt idx="6054">
                  <c:v>1.7867049229177261</c:v>
                </c:pt>
                <c:pt idx="6055">
                  <c:v>1.802991602972031</c:v>
                </c:pt>
                <c:pt idx="6056">
                  <c:v>1.8109969981963838</c:v>
                </c:pt>
                <c:pt idx="6057">
                  <c:v>1.9172557797929521</c:v>
                </c:pt>
                <c:pt idx="6058">
                  <c:v>1.9319796634037381</c:v>
                </c:pt>
                <c:pt idx="6059">
                  <c:v>1.5780164654865374</c:v>
                </c:pt>
                <c:pt idx="6060">
                  <c:v>1.9357800848972126</c:v>
                </c:pt>
                <c:pt idx="6061">
                  <c:v>1.8814646368317021</c:v>
                </c:pt>
                <c:pt idx="6062">
                  <c:v>1.79612408290442</c:v>
                </c:pt>
                <c:pt idx="6063">
                  <c:v>2.2327642551703852</c:v>
                </c:pt>
                <c:pt idx="6064">
                  <c:v>2.1541056453250262</c:v>
                </c:pt>
                <c:pt idx="6065">
                  <c:v>1.7170211698825402</c:v>
                </c:pt>
                <c:pt idx="6066">
                  <c:v>2.224579828630902</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2.1161037477784093</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1.5901150608982646</c:v>
                </c:pt>
                <c:pt idx="6088">
                  <c:v>2.1585924290807377</c:v>
                </c:pt>
                <c:pt idx="6089">
                  <c:v>2.2967839657671645</c:v>
                </c:pt>
                <c:pt idx="6090">
                  <c:v>1.9991130772270342</c:v>
                </c:pt>
                <c:pt idx="6091">
                  <c:v>2.2039709496234403</c:v>
                </c:pt>
                <c:pt idx="6092">
                  <c:v>1.7412883580788696</c:v>
                </c:pt>
                <c:pt idx="6093">
                  <c:v>2.0133294709109646</c:v>
                </c:pt>
                <c:pt idx="6094">
                  <c:v>2.0112106254845377</c:v>
                </c:pt>
                <c:pt idx="6095">
                  <c:v>1.9929454753051361</c:v>
                </c:pt>
                <c:pt idx="6096">
                  <c:v>1.7300518177285602</c:v>
                </c:pt>
                <c:pt idx="6097">
                  <c:v>1.9106970438457249</c:v>
                </c:pt>
                <c:pt idx="6098">
                  <c:v>1.8533120687616687</c:v>
                </c:pt>
                <c:pt idx="6099">
                  <c:v>1.9966475357444748</c:v>
                </c:pt>
                <c:pt idx="6100">
                  <c:v>1.8449006683262121</c:v>
                </c:pt>
                <c:pt idx="6101">
                  <c:v>1.9977166445097803</c:v>
                </c:pt>
                <c:pt idx="6102">
                  <c:v>1.7351037133031875</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1.6689880601942186</c:v>
                </c:pt>
                <c:pt idx="6115">
                  <c:v>1.8747412499021494</c:v>
                </c:pt>
                <c:pt idx="6116">
                  <c:v>1.6476191688801503</c:v>
                </c:pt>
                <c:pt idx="6117">
                  <c:v>1.5713799071229331</c:v>
                </c:pt>
                <c:pt idx="6118">
                  <c:v>1.9604038097643006</c:v>
                </c:pt>
                <c:pt idx="6119">
                  <c:v>1.7886278411637193</c:v>
                </c:pt>
                <c:pt idx="6120">
                  <c:v>1.6215269065792413</c:v>
                </c:pt>
                <c:pt idx="6121">
                  <c:v>1.9437466025857453</c:v>
                </c:pt>
                <c:pt idx="6122">
                  <c:v>1.5366233773996303</c:v>
                </c:pt>
                <c:pt idx="6123">
                  <c:v>2.1129188678813882</c:v>
                </c:pt>
                <c:pt idx="6124">
                  <c:v>1.3747854802756847</c:v>
                </c:pt>
                <c:pt idx="6125">
                  <c:v>1.5735389499035521</c:v>
                </c:pt>
                <c:pt idx="6126">
                  <c:v>1.5630016874715178</c:v>
                </c:pt>
                <c:pt idx="6127">
                  <c:v>1.9574592443921113</c:v>
                </c:pt>
                <c:pt idx="6128">
                  <c:v>1.752530317589031</c:v>
                </c:pt>
                <c:pt idx="6129">
                  <c:v>1.6500854852340969</c:v>
                </c:pt>
                <c:pt idx="6130">
                  <c:v>1.6746539912480856</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1.8981129873905529</c:v>
                </c:pt>
                <c:pt idx="6139">
                  <c:v>1.8694852291243529</c:v>
                </c:pt>
                <c:pt idx="6140">
                  <c:v>1.7610341580001343</c:v>
                </c:pt>
                <c:pt idx="6141">
                  <c:v>1.8301714634654853</c:v>
                </c:pt>
                <c:pt idx="6142">
                  <c:v>1.455947661756642</c:v>
                </c:pt>
                <c:pt idx="6143">
                  <c:v>1.7575600084631824</c:v>
                </c:pt>
                <c:pt idx="6144">
                  <c:v>2.3150109538991539</c:v>
                </c:pt>
                <c:pt idx="6145">
                  <c:v>1.9330023121738944</c:v>
                </c:pt>
                <c:pt idx="6146">
                  <c:v>2.1366488212158923</c:v>
                </c:pt>
                <c:pt idx="6147">
                  <c:v>1.7372142774854711</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1.7398147867844653</c:v>
                </c:pt>
                <c:pt idx="6160">
                  <c:v>1.7181632509564098</c:v>
                </c:pt>
                <c:pt idx="6161">
                  <c:v>1.9375066131762964</c:v>
                </c:pt>
                <c:pt idx="6162">
                  <c:v>1.814415152924636</c:v>
                </c:pt>
                <c:pt idx="6163">
                  <c:v>2.1653004991494407</c:v>
                </c:pt>
                <c:pt idx="6164">
                  <c:v>1.7494737138141498</c:v>
                </c:pt>
                <c:pt idx="6165">
                  <c:v>1.7032977965413556</c:v>
                </c:pt>
                <c:pt idx="6166">
                  <c:v>1.833994805070019</c:v>
                </c:pt>
                <c:pt idx="6167">
                  <c:v>1.5904726039219961</c:v>
                </c:pt>
                <c:pt idx="6168">
                  <c:v>1.7962272532104762</c:v>
                </c:pt>
                <c:pt idx="6169">
                  <c:v>1.8287658563507541</c:v>
                </c:pt>
                <c:pt idx="6170">
                  <c:v>1.9266758113359161</c:v>
                </c:pt>
                <c:pt idx="6171">
                  <c:v>1.6021218508679911</c:v>
                </c:pt>
                <c:pt idx="6172">
                  <c:v>1.8703687219865646</c:v>
                </c:pt>
                <c:pt idx="6173">
                  <c:v>1.7437265117075158</c:v>
                </c:pt>
                <c:pt idx="6174">
                  <c:v>1.7728070866986483</c:v>
                </c:pt>
                <c:pt idx="6175">
                  <c:v>1.8507149504975939</c:v>
                </c:pt>
                <c:pt idx="6176">
                  <c:v>1.6072429420744652</c:v>
                </c:pt>
                <c:pt idx="6177">
                  <c:v>1.733079178253752</c:v>
                </c:pt>
                <c:pt idx="6178">
                  <c:v>1.7005092956223249</c:v>
                </c:pt>
                <c:pt idx="6179">
                  <c:v>1.8701330363332409</c:v>
                </c:pt>
                <c:pt idx="6180">
                  <c:v>1.9354109003285307</c:v>
                </c:pt>
                <c:pt idx="6181">
                  <c:v>2.0611616848213812</c:v>
                </c:pt>
                <c:pt idx="6182">
                  <c:v>2.1805130480950314</c:v>
                </c:pt>
                <c:pt idx="6183">
                  <c:v>1.5917447189566738</c:v>
                </c:pt>
                <c:pt idx="6184">
                  <c:v>1.8108247912779305</c:v>
                </c:pt>
                <c:pt idx="6185">
                  <c:v>1.5361041417726287</c:v>
                </c:pt>
                <c:pt idx="6186">
                  <c:v>1.5995183710904353</c:v>
                </c:pt>
                <c:pt idx="6187">
                  <c:v>2.0035121096540407</c:v>
                </c:pt>
                <c:pt idx="6188">
                  <c:v>1.659883381802133</c:v>
                </c:pt>
                <c:pt idx="6189">
                  <c:v>1.8285083935143238</c:v>
                </c:pt>
                <c:pt idx="6190">
                  <c:v>1.5774885434074746</c:v>
                </c:pt>
                <c:pt idx="6191">
                  <c:v>1.7442702933620631</c:v>
                </c:pt>
                <c:pt idx="6192">
                  <c:v>1.4149684759451138</c:v>
                </c:pt>
                <c:pt idx="6193">
                  <c:v>2.0162775681622311</c:v>
                </c:pt>
                <c:pt idx="6194">
                  <c:v>1.5409338901420722</c:v>
                </c:pt>
                <c:pt idx="6195">
                  <c:v>1.6520504482158913</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1.8819692456607677</c:v>
                </c:pt>
                <c:pt idx="6204">
                  <c:v>1.5369158743172826</c:v>
                </c:pt>
                <c:pt idx="6205">
                  <c:v>1.9927858636905327</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1.4629201978713797</c:v>
                </c:pt>
                <c:pt idx="6214">
                  <c:v>1.8265882144328913</c:v>
                </c:pt>
                <c:pt idx="6215">
                  <c:v>1.8870083495467838</c:v>
                </c:pt>
                <c:pt idx="6216">
                  <c:v>1.7986219632614264</c:v>
                </c:pt>
                <c:pt idx="6217">
                  <c:v>1.6655838209908205</c:v>
                </c:pt>
                <c:pt idx="6218">
                  <c:v>2.4017945380578452</c:v>
                </c:pt>
                <c:pt idx="6219">
                  <c:v>1.5686090139021078</c:v>
                </c:pt>
                <c:pt idx="6220">
                  <c:v>1.8595655641704301</c:v>
                </c:pt>
                <c:pt idx="6221">
                  <c:v>1.8075005526696457</c:v>
                </c:pt>
                <c:pt idx="6222">
                  <c:v>1.6425328028289541</c:v>
                </c:pt>
                <c:pt idx="6223">
                  <c:v>1.9401232193625226</c:v>
                </c:pt>
                <c:pt idx="6224">
                  <c:v>1.870374726489576</c:v>
                </c:pt>
                <c:pt idx="6225">
                  <c:v>2.2933702818185044</c:v>
                </c:pt>
                <c:pt idx="6226">
                  <c:v>1.8401485189560987</c:v>
                </c:pt>
                <c:pt idx="6227">
                  <c:v>1.7188735896938321</c:v>
                </c:pt>
                <c:pt idx="6228">
                  <c:v>1.4590131297101161</c:v>
                </c:pt>
                <c:pt idx="6229">
                  <c:v>1.8695072193716382</c:v>
                </c:pt>
                <c:pt idx="6230">
                  <c:v>1.8213155036334601</c:v>
                </c:pt>
                <c:pt idx="6231">
                  <c:v>1.9853801764490346</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1.3868705466411217</c:v>
                </c:pt>
                <c:pt idx="6242">
                  <c:v>1.7301584801898804</c:v>
                </c:pt>
                <c:pt idx="6243">
                  <c:v>1.9198928424699846</c:v>
                </c:pt>
                <c:pt idx="6244">
                  <c:v>1.7564377041029002</c:v>
                </c:pt>
                <c:pt idx="6245">
                  <c:v>1.7416539348862174</c:v>
                </c:pt>
                <c:pt idx="6246">
                  <c:v>1.5884168158439607</c:v>
                </c:pt>
                <c:pt idx="6247">
                  <c:v>2.0141257522738041</c:v>
                </c:pt>
                <c:pt idx="6248">
                  <c:v>1.9550047008608329</c:v>
                </c:pt>
                <c:pt idx="6249">
                  <c:v>1.9399960842705462</c:v>
                </c:pt>
                <c:pt idx="6250">
                  <c:v>1.8461586676215089</c:v>
                </c:pt>
                <c:pt idx="6251">
                  <c:v>1.5130887700849478</c:v>
                </c:pt>
                <c:pt idx="6252">
                  <c:v>1.3624689974078958</c:v>
                </c:pt>
                <c:pt idx="6253">
                  <c:v>1.5169909868303264</c:v>
                </c:pt>
                <c:pt idx="6254">
                  <c:v>2.0645546329118005</c:v>
                </c:pt>
                <c:pt idx="6255">
                  <c:v>1.6550478702306681</c:v>
                </c:pt>
                <c:pt idx="6256">
                  <c:v>1.5347397457270835</c:v>
                </c:pt>
                <c:pt idx="6257">
                  <c:v>1.5611814313560601</c:v>
                </c:pt>
                <c:pt idx="6258">
                  <c:v>1.8523329314790615</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1.8209937527523714</c:v>
                </c:pt>
                <c:pt idx="6267">
                  <c:v>1.8021085780605381</c:v>
                </c:pt>
                <c:pt idx="6268">
                  <c:v>1.7156965547336358</c:v>
                </c:pt>
                <c:pt idx="6269">
                  <c:v>1.429126100838795</c:v>
                </c:pt>
                <c:pt idx="6270">
                  <c:v>1.6188921779369481</c:v>
                </c:pt>
                <c:pt idx="6271">
                  <c:v>1.3853724612785931</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1.9664681632913898</c:v>
                </c:pt>
                <c:pt idx="6282">
                  <c:v>2.0005825329934819</c:v>
                </c:pt>
                <c:pt idx="6283">
                  <c:v>1.5933187131405175</c:v>
                </c:pt>
                <c:pt idx="6284">
                  <c:v>1.4850725389389587</c:v>
                </c:pt>
                <c:pt idx="6285">
                  <c:v>1.9068028290140342</c:v>
                </c:pt>
                <c:pt idx="6286">
                  <c:v>1.7753917993870394</c:v>
                </c:pt>
                <c:pt idx="6287">
                  <c:v>1.7320278493235903</c:v>
                </c:pt>
                <c:pt idx="6288">
                  <c:v>1.7001016154983508</c:v>
                </c:pt>
                <c:pt idx="6289">
                  <c:v>1.8026608420400578</c:v>
                </c:pt>
                <c:pt idx="6290">
                  <c:v>2.2267582281483014</c:v>
                </c:pt>
                <c:pt idx="6291">
                  <c:v>1.4690970208208745</c:v>
                </c:pt>
                <c:pt idx="6292">
                  <c:v>1.7024161842645242</c:v>
                </c:pt>
                <c:pt idx="6293">
                  <c:v>1.8310043980994453</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1.7361395296597513</c:v>
                </c:pt>
                <c:pt idx="6302">
                  <c:v>1.8016943561866441</c:v>
                </c:pt>
                <c:pt idx="6303">
                  <c:v>1.5114828209165903</c:v>
                </c:pt>
                <c:pt idx="6304">
                  <c:v>1.7252023205278268</c:v>
                </c:pt>
                <c:pt idx="6305">
                  <c:v>1.4295654988762048</c:v>
                </c:pt>
                <c:pt idx="6306">
                  <c:v>1.5995484139816607</c:v>
                </c:pt>
                <c:pt idx="6307">
                  <c:v>1.7304114546269809</c:v>
                </c:pt>
                <c:pt idx="6308">
                  <c:v>1.5944364444507115</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1.4219384760941456</c:v>
                </c:pt>
                <c:pt idx="6320">
                  <c:v>1.5867379901949739</c:v>
                </c:pt>
                <c:pt idx="6321">
                  <c:v>1.71308182877528</c:v>
                </c:pt>
                <c:pt idx="6322">
                  <c:v>1.7670219894188339</c:v>
                </c:pt>
                <c:pt idx="6323">
                  <c:v>1.6670405980850889</c:v>
                </c:pt>
                <c:pt idx="6324">
                  <c:v>1.7018732137564847</c:v>
                </c:pt>
                <c:pt idx="6325">
                  <c:v>1.7777350576367392</c:v>
                </c:pt>
                <c:pt idx="6326">
                  <c:v>1.5105039261139011</c:v>
                </c:pt>
                <c:pt idx="6327">
                  <c:v>1.4012812754901498</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1.9268124310193169</c:v>
                </c:pt>
                <c:pt idx="6336">
                  <c:v>1.6705184195144986</c:v>
                </c:pt>
                <c:pt idx="6337">
                  <c:v>1.757431296005751</c:v>
                </c:pt>
                <c:pt idx="6338">
                  <c:v>1.5579447006605518</c:v>
                </c:pt>
                <c:pt idx="6339">
                  <c:v>1.5671914859916476</c:v>
                </c:pt>
                <c:pt idx="6340">
                  <c:v>1.6264973503056217</c:v>
                </c:pt>
                <c:pt idx="6341">
                  <c:v>1.9339398814243498</c:v>
                </c:pt>
                <c:pt idx="6342">
                  <c:v>1.9386369379093391</c:v>
                </c:pt>
                <c:pt idx="6343">
                  <c:v>1.6864837019731971</c:v>
                </c:pt>
                <c:pt idx="6344">
                  <c:v>1.8197658836711559</c:v>
                </c:pt>
                <c:pt idx="6345">
                  <c:v>1.5845519383770941</c:v>
                </c:pt>
                <c:pt idx="6346">
                  <c:v>1.8734171359057306</c:v>
                </c:pt>
                <c:pt idx="6347">
                  <c:v>1.6116397413068329</c:v>
                </c:pt>
                <c:pt idx="6348">
                  <c:v>1.7980719858367995</c:v>
                </c:pt>
                <c:pt idx="6349">
                  <c:v>1.5481797098233685</c:v>
                </c:pt>
                <c:pt idx="6350">
                  <c:v>1.3442205356555361</c:v>
                </c:pt>
                <c:pt idx="6351">
                  <c:v>1.8315190162792028</c:v>
                </c:pt>
                <c:pt idx="6352">
                  <c:v>1.7073237166039315</c:v>
                </c:pt>
                <c:pt idx="6353">
                  <c:v>1.5670331275213643</c:v>
                </c:pt>
                <c:pt idx="6354">
                  <c:v>1.5323045136633062</c:v>
                </c:pt>
                <c:pt idx="6355">
                  <c:v>1.8998944564039353</c:v>
                </c:pt>
                <c:pt idx="6356">
                  <c:v>1.8909812509222175</c:v>
                </c:pt>
                <c:pt idx="6357">
                  <c:v>1.3601854603534249</c:v>
                </c:pt>
                <c:pt idx="6358">
                  <c:v>1.5984055361671301</c:v>
                </c:pt>
                <c:pt idx="6359">
                  <c:v>1.612945551049624</c:v>
                </c:pt>
                <c:pt idx="6360">
                  <c:v>1.8807983977323388</c:v>
                </c:pt>
                <c:pt idx="6361">
                  <c:v>1.7087755410495826</c:v>
                </c:pt>
                <c:pt idx="6362">
                  <c:v>2.0461502583678297</c:v>
                </c:pt>
                <c:pt idx="6363">
                  <c:v>1.582480709121733</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1.6707564744336003</c:v>
                </c:pt>
                <c:pt idx="6376">
                  <c:v>1.478230930178366</c:v>
                </c:pt>
                <c:pt idx="6377">
                  <c:v>1.9263892633697821</c:v>
                </c:pt>
                <c:pt idx="6378">
                  <c:v>1.8019649265910984</c:v>
                </c:pt>
                <c:pt idx="6379">
                  <c:v>1.7667640479601663</c:v>
                </c:pt>
                <c:pt idx="6380">
                  <c:v>1.3939459989990599</c:v>
                </c:pt>
                <c:pt idx="6381">
                  <c:v>1.6810066773503352</c:v>
                </c:pt>
                <c:pt idx="6382">
                  <c:v>1.7217239264732542</c:v>
                </c:pt>
                <c:pt idx="6383">
                  <c:v>1.8447554166843301</c:v>
                </c:pt>
                <c:pt idx="6384">
                  <c:v>2.20512275248094</c:v>
                </c:pt>
                <c:pt idx="6385">
                  <c:v>1.7688898495888323</c:v>
                </c:pt>
                <c:pt idx="6386">
                  <c:v>1.6630798381610881</c:v>
                </c:pt>
                <c:pt idx="6387">
                  <c:v>1.9270305050693508</c:v>
                </c:pt>
                <c:pt idx="6388">
                  <c:v>1.7685010865020938</c:v>
                </c:pt>
                <c:pt idx="6389">
                  <c:v>2.0937180241997777</c:v>
                </c:pt>
                <c:pt idx="6390">
                  <c:v>1.505071531265298</c:v>
                </c:pt>
                <c:pt idx="6391">
                  <c:v>1.9731399736877426</c:v>
                </c:pt>
                <c:pt idx="6392">
                  <c:v>1.9641058845074761</c:v>
                </c:pt>
                <c:pt idx="6393">
                  <c:v>1.6848974111930721</c:v>
                </c:pt>
                <c:pt idx="6394">
                  <c:v>2.0385002490226882</c:v>
                </c:pt>
                <c:pt idx="6395">
                  <c:v>1.7944319872894421</c:v>
                </c:pt>
                <c:pt idx="6396">
                  <c:v>1.6192146682370838</c:v>
                </c:pt>
                <c:pt idx="6397">
                  <c:v>1.9388838476237633</c:v>
                </c:pt>
                <c:pt idx="6398">
                  <c:v>1.814236328118618</c:v>
                </c:pt>
                <c:pt idx="6399">
                  <c:v>1.3425021770021224</c:v>
                </c:pt>
                <c:pt idx="6400">
                  <c:v>1.9275081824041198</c:v>
                </c:pt>
                <c:pt idx="6401">
                  <c:v>1.4675347493406798</c:v>
                </c:pt>
                <c:pt idx="6402">
                  <c:v>1.8328327145901646</c:v>
                </c:pt>
                <c:pt idx="6403">
                  <c:v>1.3099987935910993</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1.5660573616282421</c:v>
                </c:pt>
                <c:pt idx="6412">
                  <c:v>1.9017527583037981</c:v>
                </c:pt>
                <c:pt idx="6413">
                  <c:v>1.9227118255981785</c:v>
                </c:pt>
                <c:pt idx="6414">
                  <c:v>1.988611404063227</c:v>
                </c:pt>
                <c:pt idx="6415">
                  <c:v>1.5655388775468306</c:v>
                </c:pt>
                <c:pt idx="6416">
                  <c:v>1.742649072071363</c:v>
                </c:pt>
                <c:pt idx="6417">
                  <c:v>1.88457977905754</c:v>
                </c:pt>
                <c:pt idx="6418">
                  <c:v>1.9517749908284778</c:v>
                </c:pt>
                <c:pt idx="6419">
                  <c:v>1.6530309713987819</c:v>
                </c:pt>
                <c:pt idx="6420">
                  <c:v>1.4064221805090398</c:v>
                </c:pt>
                <c:pt idx="6421">
                  <c:v>1.9111930603454854</c:v>
                </c:pt>
                <c:pt idx="6422">
                  <c:v>1.7440094335258141</c:v>
                </c:pt>
                <c:pt idx="6423">
                  <c:v>1.7486092656507315</c:v>
                </c:pt>
                <c:pt idx="6424">
                  <c:v>1.649504642247855</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1.8960395861632995</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1.5207616290744452</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1.6469129219363652</c:v>
                </c:pt>
                <c:pt idx="6450">
                  <c:v>1.670064900884946</c:v>
                </c:pt>
                <c:pt idx="6451">
                  <c:v>1.4133304188080738</c:v>
                </c:pt>
                <c:pt idx="6452">
                  <c:v>1.3087063873577958</c:v>
                </c:pt>
                <c:pt idx="6453">
                  <c:v>1.845606496833835</c:v>
                </c:pt>
                <c:pt idx="6454">
                  <c:v>1.474763638051291</c:v>
                </c:pt>
                <c:pt idx="6455">
                  <c:v>1.7295052672910898</c:v>
                </c:pt>
                <c:pt idx="6456">
                  <c:v>1.5249421760908117</c:v>
                </c:pt>
                <c:pt idx="6457">
                  <c:v>1.6703483882409322</c:v>
                </c:pt>
                <c:pt idx="6458">
                  <c:v>1.6669804386252765</c:v>
                </c:pt>
                <c:pt idx="6459">
                  <c:v>1.6132584225238169</c:v>
                </c:pt>
                <c:pt idx="6460">
                  <c:v>1.8736903716702289</c:v>
                </c:pt>
                <c:pt idx="6461">
                  <c:v>1.6661622044621145</c:v>
                </c:pt>
                <c:pt idx="6462">
                  <c:v>1.578198315025235</c:v>
                </c:pt>
                <c:pt idx="6463">
                  <c:v>1.8878772866755669</c:v>
                </c:pt>
                <c:pt idx="6464">
                  <c:v>1.6174890471075412</c:v>
                </c:pt>
                <c:pt idx="6465">
                  <c:v>1.6860583679195873</c:v>
                </c:pt>
                <c:pt idx="6466">
                  <c:v>1.4507282529589376</c:v>
                </c:pt>
                <c:pt idx="6467">
                  <c:v>1.4588863525747298</c:v>
                </c:pt>
                <c:pt idx="6468">
                  <c:v>1.3968553362792211</c:v>
                </c:pt>
                <c:pt idx="6469">
                  <c:v>1.7142560569207581</c:v>
                </c:pt>
                <c:pt idx="6470">
                  <c:v>1.5852411115446139</c:v>
                </c:pt>
                <c:pt idx="6471">
                  <c:v>1.6057626225281099</c:v>
                </c:pt>
                <c:pt idx="6472">
                  <c:v>1.5064362089170678</c:v>
                </c:pt>
                <c:pt idx="6473">
                  <c:v>1.4941115036523993</c:v>
                </c:pt>
                <c:pt idx="6474">
                  <c:v>1.906833769013432</c:v>
                </c:pt>
                <c:pt idx="6475">
                  <c:v>1.7313113772025539</c:v>
                </c:pt>
                <c:pt idx="6476">
                  <c:v>1.5965806524219073</c:v>
                </c:pt>
                <c:pt idx="6477">
                  <c:v>1.8807228173789956</c:v>
                </c:pt>
                <c:pt idx="6478">
                  <c:v>1.7948632920226439</c:v>
                </c:pt>
                <c:pt idx="6479">
                  <c:v>1.5846713154913716</c:v>
                </c:pt>
                <c:pt idx="6480">
                  <c:v>1.6231810179255159</c:v>
                </c:pt>
                <c:pt idx="6481">
                  <c:v>1.4669509733618729</c:v>
                </c:pt>
                <c:pt idx="6482">
                  <c:v>1.1584643048365495</c:v>
                </c:pt>
                <c:pt idx="6483">
                  <c:v>1.7000229180024518</c:v>
                </c:pt>
                <c:pt idx="6484">
                  <c:v>1.7235232761007384</c:v>
                </c:pt>
                <c:pt idx="6485">
                  <c:v>1.5436646659684798</c:v>
                </c:pt>
                <c:pt idx="6486">
                  <c:v>1.7170035454953259</c:v>
                </c:pt>
                <c:pt idx="6487">
                  <c:v>1.6290078045387906</c:v>
                </c:pt>
                <c:pt idx="6488">
                  <c:v>1.6166694559094632</c:v>
                </c:pt>
                <c:pt idx="6489">
                  <c:v>1.5028992946797124</c:v>
                </c:pt>
                <c:pt idx="6490">
                  <c:v>1.4114572135490635</c:v>
                </c:pt>
                <c:pt idx="6491">
                  <c:v>1.3275985568314062</c:v>
                </c:pt>
                <c:pt idx="6492">
                  <c:v>1.3954438937043958</c:v>
                </c:pt>
                <c:pt idx="6493">
                  <c:v>1.9458312838357779</c:v>
                </c:pt>
                <c:pt idx="6494">
                  <c:v>1.6544092394509897</c:v>
                </c:pt>
                <c:pt idx="6495">
                  <c:v>2.2441225920608412</c:v>
                </c:pt>
                <c:pt idx="6496">
                  <c:v>1.6023869715440424</c:v>
                </c:pt>
                <c:pt idx="6497">
                  <c:v>1.6447001245652701</c:v>
                </c:pt>
                <c:pt idx="6498">
                  <c:v>1.6489170898943861</c:v>
                </c:pt>
                <c:pt idx="6499">
                  <c:v>1.9897805724730113</c:v>
                </c:pt>
                <c:pt idx="6500">
                  <c:v>1.5438909550496496</c:v>
                </c:pt>
                <c:pt idx="6501">
                  <c:v>1.4966132882718644</c:v>
                </c:pt>
                <c:pt idx="6502">
                  <c:v>1.5925799906193714</c:v>
                </c:pt>
                <c:pt idx="6503">
                  <c:v>1.4026900180678252</c:v>
                </c:pt>
                <c:pt idx="6504">
                  <c:v>1.4309665613563443</c:v>
                </c:pt>
                <c:pt idx="6505">
                  <c:v>1.7984865876787861</c:v>
                </c:pt>
                <c:pt idx="6506">
                  <c:v>1.6265746871678572</c:v>
                </c:pt>
                <c:pt idx="6507">
                  <c:v>1.3620466426350115</c:v>
                </c:pt>
                <c:pt idx="6508">
                  <c:v>1.4678131778656718</c:v>
                </c:pt>
                <c:pt idx="6509">
                  <c:v>1.5827239771388042</c:v>
                </c:pt>
                <c:pt idx="6510">
                  <c:v>1.6551402631000023</c:v>
                </c:pt>
                <c:pt idx="6511">
                  <c:v>1.7323175951347101</c:v>
                </c:pt>
                <c:pt idx="6512">
                  <c:v>1.7367453697977837</c:v>
                </c:pt>
                <c:pt idx="6513">
                  <c:v>1.7063372672627899</c:v>
                </c:pt>
                <c:pt idx="6514">
                  <c:v>1.7180701869177541</c:v>
                </c:pt>
                <c:pt idx="6515">
                  <c:v>1.8207318101800918</c:v>
                </c:pt>
                <c:pt idx="6516">
                  <c:v>1.68286598002657</c:v>
                </c:pt>
                <c:pt idx="6517">
                  <c:v>1.8763055551232481</c:v>
                </c:pt>
                <c:pt idx="6518">
                  <c:v>1.4048846659455019</c:v>
                </c:pt>
                <c:pt idx="6519">
                  <c:v>1.3973737221827081</c:v>
                </c:pt>
                <c:pt idx="6520">
                  <c:v>1.6683619926847391</c:v>
                </c:pt>
                <c:pt idx="6521">
                  <c:v>1.4456362500416784</c:v>
                </c:pt>
                <c:pt idx="6522">
                  <c:v>1.4560798216807351</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1.6601715849080447</c:v>
                </c:pt>
                <c:pt idx="6533">
                  <c:v>1.601041328905058</c:v>
                </c:pt>
                <c:pt idx="6534">
                  <c:v>1.7179651167977015</c:v>
                </c:pt>
                <c:pt idx="6535">
                  <c:v>1.8545860403707541</c:v>
                </c:pt>
                <c:pt idx="6536">
                  <c:v>1.7269379304255721</c:v>
                </c:pt>
                <c:pt idx="6537">
                  <c:v>1.4114746072044417</c:v>
                </c:pt>
                <c:pt idx="6538">
                  <c:v>1.4961895572340758</c:v>
                </c:pt>
                <c:pt idx="6539">
                  <c:v>1.407573496035889</c:v>
                </c:pt>
                <c:pt idx="6540">
                  <c:v>1.3705308090896973</c:v>
                </c:pt>
                <c:pt idx="6541">
                  <c:v>1.4382092480612858</c:v>
                </c:pt>
                <c:pt idx="6542">
                  <c:v>1.7872122610144174</c:v>
                </c:pt>
                <c:pt idx="6543">
                  <c:v>1.8854770350877541</c:v>
                </c:pt>
                <c:pt idx="6544">
                  <c:v>1.6180405563430502</c:v>
                </c:pt>
                <c:pt idx="6545">
                  <c:v>1.824410863489996</c:v>
                </c:pt>
                <c:pt idx="6546">
                  <c:v>1.5448250074381746</c:v>
                </c:pt>
                <c:pt idx="6547">
                  <c:v>2.0659156186080847</c:v>
                </c:pt>
                <c:pt idx="6548">
                  <c:v>1.4937952445773044</c:v>
                </c:pt>
                <c:pt idx="6549">
                  <c:v>1.3753232697718101</c:v>
                </c:pt>
                <c:pt idx="6550">
                  <c:v>1.640080260998191</c:v>
                </c:pt>
                <c:pt idx="6551">
                  <c:v>1.8965940739461313</c:v>
                </c:pt>
                <c:pt idx="6552">
                  <c:v>1.6387237103808636</c:v>
                </c:pt>
                <c:pt idx="6553">
                  <c:v>1.5639003737658006</c:v>
                </c:pt>
                <c:pt idx="6554">
                  <c:v>1.6595063936832706</c:v>
                </c:pt>
                <c:pt idx="6555">
                  <c:v>1.3325688610728361</c:v>
                </c:pt>
                <c:pt idx="6556">
                  <c:v>1.6476269274041639</c:v>
                </c:pt>
                <c:pt idx="6557">
                  <c:v>1.5448729280288895</c:v>
                </c:pt>
                <c:pt idx="6558">
                  <c:v>1.4924564035657086</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1.5252554208662183</c:v>
                </c:pt>
                <c:pt idx="6573">
                  <c:v>1.4521204623566439</c:v>
                </c:pt>
                <c:pt idx="6574">
                  <c:v>1.5784049575058914</c:v>
                </c:pt>
                <c:pt idx="6575">
                  <c:v>1.6010305663577276</c:v>
                </c:pt>
                <c:pt idx="6576">
                  <c:v>1.523267889897794</c:v>
                </c:pt>
                <c:pt idx="6577">
                  <c:v>1.1902130859104085</c:v>
                </c:pt>
                <c:pt idx="6578">
                  <c:v>1.3674066516653878</c:v>
                </c:pt>
                <c:pt idx="6579">
                  <c:v>1.5475040612399558</c:v>
                </c:pt>
                <c:pt idx="6580">
                  <c:v>1.5725158236664034</c:v>
                </c:pt>
                <c:pt idx="6581">
                  <c:v>1.3583595337400212</c:v>
                </c:pt>
                <c:pt idx="6582">
                  <c:v>1.5106584392801665</c:v>
                </c:pt>
                <c:pt idx="6583">
                  <c:v>1.7574448626580719</c:v>
                </c:pt>
                <c:pt idx="6584">
                  <c:v>1.5635577430618341</c:v>
                </c:pt>
                <c:pt idx="6585">
                  <c:v>1.7155056093251648</c:v>
                </c:pt>
                <c:pt idx="6586">
                  <c:v>1.6402604689384161</c:v>
                </c:pt>
                <c:pt idx="6587">
                  <c:v>1.3772546481382253</c:v>
                </c:pt>
                <c:pt idx="6588">
                  <c:v>1.3139206892763138</c:v>
                </c:pt>
                <c:pt idx="6589">
                  <c:v>1.5053210935729282</c:v>
                </c:pt>
                <c:pt idx="6590">
                  <c:v>1.6253075013191665</c:v>
                </c:pt>
                <c:pt idx="6591">
                  <c:v>1.4677135171629829</c:v>
                </c:pt>
                <c:pt idx="6592">
                  <c:v>1.5993710104820598</c:v>
                </c:pt>
                <c:pt idx="6593">
                  <c:v>1.3101394105472322</c:v>
                </c:pt>
                <c:pt idx="6594">
                  <c:v>1.3621685166517932</c:v>
                </c:pt>
                <c:pt idx="6595">
                  <c:v>1.917954520245146</c:v>
                </c:pt>
                <c:pt idx="6596">
                  <c:v>1.3571773844972301</c:v>
                </c:pt>
                <c:pt idx="6597">
                  <c:v>1.5156550928213444</c:v>
                </c:pt>
                <c:pt idx="6598">
                  <c:v>1.4570935498954178</c:v>
                </c:pt>
                <c:pt idx="6599">
                  <c:v>1.8060854119472249</c:v>
                </c:pt>
                <c:pt idx="6600">
                  <c:v>1.700769484193279</c:v>
                </c:pt>
                <c:pt idx="6601">
                  <c:v>1.4017067974754396</c:v>
                </c:pt>
                <c:pt idx="6602">
                  <c:v>1.6646672622581429</c:v>
                </c:pt>
                <c:pt idx="6603">
                  <c:v>1.5176938393791792</c:v>
                </c:pt>
                <c:pt idx="6604">
                  <c:v>1.4639194069561128</c:v>
                </c:pt>
                <c:pt idx="6605">
                  <c:v>1.4705893760284068</c:v>
                </c:pt>
                <c:pt idx="6606">
                  <c:v>1.4034387817967227</c:v>
                </c:pt>
                <c:pt idx="6607">
                  <c:v>1.4860518592770977</c:v>
                </c:pt>
                <c:pt idx="6608">
                  <c:v>1.5459453840965915</c:v>
                </c:pt>
                <c:pt idx="6609">
                  <c:v>1.7276657483584466</c:v>
                </c:pt>
                <c:pt idx="6610">
                  <c:v>1.3718161816671071</c:v>
                </c:pt>
                <c:pt idx="6611">
                  <c:v>1.8781297606108069</c:v>
                </c:pt>
                <c:pt idx="6612">
                  <c:v>1.5419105630288401</c:v>
                </c:pt>
                <c:pt idx="6613">
                  <c:v>1.6563062440920699</c:v>
                </c:pt>
                <c:pt idx="6614">
                  <c:v>1.5783375184681601</c:v>
                </c:pt>
                <c:pt idx="6615">
                  <c:v>1.5032375061111385</c:v>
                </c:pt>
                <c:pt idx="6616">
                  <c:v>1.5720504042682213</c:v>
                </c:pt>
                <c:pt idx="6617">
                  <c:v>1.7708801271936863</c:v>
                </c:pt>
                <c:pt idx="6618">
                  <c:v>1.6372749745462791</c:v>
                </c:pt>
                <c:pt idx="6619">
                  <c:v>1.4827311848699078</c:v>
                </c:pt>
                <c:pt idx="6620">
                  <c:v>1.6814721632365877</c:v>
                </c:pt>
                <c:pt idx="6621">
                  <c:v>1.7625621342951787</c:v>
                </c:pt>
                <c:pt idx="6622">
                  <c:v>1.3646061320597349</c:v>
                </c:pt>
                <c:pt idx="6623">
                  <c:v>1.6502053378320545</c:v>
                </c:pt>
                <c:pt idx="6624">
                  <c:v>1.5107690246014713</c:v>
                </c:pt>
                <c:pt idx="6625">
                  <c:v>1.8720249353432341</c:v>
                </c:pt>
                <c:pt idx="6626">
                  <c:v>1.4719240893135055</c:v>
                </c:pt>
                <c:pt idx="6627">
                  <c:v>1.5801726134714793</c:v>
                </c:pt>
                <c:pt idx="6628">
                  <c:v>1.4255102021769652</c:v>
                </c:pt>
                <c:pt idx="6629">
                  <c:v>1.5277937594063751</c:v>
                </c:pt>
                <c:pt idx="6630">
                  <c:v>1.7532715271031816</c:v>
                </c:pt>
                <c:pt idx="6631">
                  <c:v>1.4350807110198478</c:v>
                </c:pt>
                <c:pt idx="6632">
                  <c:v>1.6398362566134472</c:v>
                </c:pt>
                <c:pt idx="6633">
                  <c:v>1.5384001151222404</c:v>
                </c:pt>
                <c:pt idx="6634">
                  <c:v>1.6044516569983442</c:v>
                </c:pt>
                <c:pt idx="6635">
                  <c:v>1.5444451431067598</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1.7416442596783612</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1.2400741647431173</c:v>
                </c:pt>
                <c:pt idx="6657">
                  <c:v>1.5943161282209961</c:v>
                </c:pt>
                <c:pt idx="6658">
                  <c:v>1.3995787036142899</c:v>
                </c:pt>
                <c:pt idx="6659">
                  <c:v>1.4482177608163525</c:v>
                </c:pt>
                <c:pt idx="6660">
                  <c:v>1.7842354607520321</c:v>
                </c:pt>
                <c:pt idx="6661">
                  <c:v>1.5347715947299676</c:v>
                </c:pt>
                <c:pt idx="6662">
                  <c:v>1.4181675880220677</c:v>
                </c:pt>
                <c:pt idx="6663">
                  <c:v>1.6025356927970018</c:v>
                </c:pt>
                <c:pt idx="6664">
                  <c:v>1.4789488726898832</c:v>
                </c:pt>
                <c:pt idx="6665">
                  <c:v>1.5338206451345142</c:v>
                </c:pt>
                <c:pt idx="6666">
                  <c:v>1.6777513371041064</c:v>
                </c:pt>
                <c:pt idx="6667">
                  <c:v>1.5299272834434381</c:v>
                </c:pt>
                <c:pt idx="6668">
                  <c:v>1.8826269718369191</c:v>
                </c:pt>
                <c:pt idx="6669">
                  <c:v>1.5763970299625234</c:v>
                </c:pt>
                <c:pt idx="6670">
                  <c:v>1.6878093653539139</c:v>
                </c:pt>
                <c:pt idx="6671">
                  <c:v>1.511235863166934</c:v>
                </c:pt>
                <c:pt idx="6672">
                  <c:v>1.5892973054494526</c:v>
                </c:pt>
                <c:pt idx="6673">
                  <c:v>1.3225477666083905</c:v>
                </c:pt>
                <c:pt idx="6674">
                  <c:v>1.3892825724435767</c:v>
                </c:pt>
                <c:pt idx="6675">
                  <c:v>1.6362444181528508</c:v>
                </c:pt>
                <c:pt idx="6676">
                  <c:v>1.4724084836964271</c:v>
                </c:pt>
                <c:pt idx="6677">
                  <c:v>1.4261920735174698</c:v>
                </c:pt>
                <c:pt idx="6678">
                  <c:v>1.5043800866237902</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1.4591390324639706</c:v>
                </c:pt>
                <c:pt idx="6689">
                  <c:v>1.414597818434439</c:v>
                </c:pt>
                <c:pt idx="6690">
                  <c:v>1.3815752340491618</c:v>
                </c:pt>
                <c:pt idx="6691">
                  <c:v>1.5447387122058838</c:v>
                </c:pt>
                <c:pt idx="6692">
                  <c:v>1.8032858261017863</c:v>
                </c:pt>
                <c:pt idx="6693">
                  <c:v>1.1834116934130938</c:v>
                </c:pt>
                <c:pt idx="6694">
                  <c:v>1.6813647692067721</c:v>
                </c:pt>
                <c:pt idx="6695">
                  <c:v>1.4271648205070198</c:v>
                </c:pt>
                <c:pt idx="6696">
                  <c:v>1.4393790170125098</c:v>
                </c:pt>
                <c:pt idx="6697">
                  <c:v>1.6328887156559151</c:v>
                </c:pt>
                <c:pt idx="6698">
                  <c:v>1.6334012585200566</c:v>
                </c:pt>
                <c:pt idx="6699">
                  <c:v>1.2772929005192084</c:v>
                </c:pt>
                <c:pt idx="6700">
                  <c:v>1.2516020814002722</c:v>
                </c:pt>
                <c:pt idx="6701">
                  <c:v>1.3598275151689518</c:v>
                </c:pt>
                <c:pt idx="6702">
                  <c:v>1.6076030650646238</c:v>
                </c:pt>
                <c:pt idx="6703">
                  <c:v>1.3688876656607694</c:v>
                </c:pt>
                <c:pt idx="6704">
                  <c:v>1.4864261908055059</c:v>
                </c:pt>
                <c:pt idx="6705">
                  <c:v>1.4998002291250598</c:v>
                </c:pt>
                <c:pt idx="6706">
                  <c:v>1.5436102753448098</c:v>
                </c:pt>
                <c:pt idx="6707">
                  <c:v>1.5243409317881029</c:v>
                </c:pt>
                <c:pt idx="6708">
                  <c:v>1.6141665522174762</c:v>
                </c:pt>
                <c:pt idx="6709">
                  <c:v>1.9107325990015784</c:v>
                </c:pt>
                <c:pt idx="6710">
                  <c:v>1.3259714099492952</c:v>
                </c:pt>
                <c:pt idx="6711">
                  <c:v>1.4093201415878018</c:v>
                </c:pt>
                <c:pt idx="6712">
                  <c:v>1.60662346852223</c:v>
                </c:pt>
                <c:pt idx="6713">
                  <c:v>1.7139093441567879</c:v>
                </c:pt>
                <c:pt idx="6714">
                  <c:v>1.5294847049025557</c:v>
                </c:pt>
                <c:pt idx="6715">
                  <c:v>1.5549085110109206</c:v>
                </c:pt>
                <c:pt idx="6716">
                  <c:v>1.1871124198687442</c:v>
                </c:pt>
                <c:pt idx="6717">
                  <c:v>1.37781990177991</c:v>
                </c:pt>
                <c:pt idx="6718">
                  <c:v>1.7961784993796852</c:v>
                </c:pt>
                <c:pt idx="6719">
                  <c:v>1.5716107154286634</c:v>
                </c:pt>
                <c:pt idx="6720">
                  <c:v>1.6060998379367601</c:v>
                </c:pt>
                <c:pt idx="6721">
                  <c:v>1.392590657140941</c:v>
                </c:pt>
                <c:pt idx="6722">
                  <c:v>1.4050641510995308</c:v>
                </c:pt>
                <c:pt idx="6723">
                  <c:v>1.5396715385395419</c:v>
                </c:pt>
                <c:pt idx="6724">
                  <c:v>1.4738641687314618</c:v>
                </c:pt>
                <c:pt idx="6725">
                  <c:v>1.3616524089219662</c:v>
                </c:pt>
                <c:pt idx="6726">
                  <c:v>1.4637990923566941</c:v>
                </c:pt>
                <c:pt idx="6727">
                  <c:v>1.3564819403964521</c:v>
                </c:pt>
                <c:pt idx="6728">
                  <c:v>1.7667781604537625</c:v>
                </c:pt>
                <c:pt idx="6729">
                  <c:v>1.6739905118529375</c:v>
                </c:pt>
                <c:pt idx="6730">
                  <c:v>1.357930991110766</c:v>
                </c:pt>
                <c:pt idx="6731">
                  <c:v>1.7861740527038259</c:v>
                </c:pt>
                <c:pt idx="6732">
                  <c:v>1.3780324649057127</c:v>
                </c:pt>
                <c:pt idx="6733">
                  <c:v>1.5111715763421516</c:v>
                </c:pt>
                <c:pt idx="6734">
                  <c:v>1.5995449407448739</c:v>
                </c:pt>
                <c:pt idx="6735">
                  <c:v>1.3007814428670659</c:v>
                </c:pt>
                <c:pt idx="6736">
                  <c:v>1.4265965195800394</c:v>
                </c:pt>
                <c:pt idx="6737">
                  <c:v>1.9739223300314737</c:v>
                </c:pt>
                <c:pt idx="6738">
                  <c:v>1.1727353448123701</c:v>
                </c:pt>
                <c:pt idx="6739">
                  <c:v>1.5774876806967226</c:v>
                </c:pt>
                <c:pt idx="6740">
                  <c:v>1.4422858843397905</c:v>
                </c:pt>
                <c:pt idx="6741">
                  <c:v>1.3122329910052741</c:v>
                </c:pt>
                <c:pt idx="6742">
                  <c:v>1.4738961855695989</c:v>
                </c:pt>
                <c:pt idx="6743">
                  <c:v>1.5683612028177738</c:v>
                </c:pt>
                <c:pt idx="6744">
                  <c:v>1.6919694103305198</c:v>
                </c:pt>
                <c:pt idx="6745">
                  <c:v>1.396073507732976</c:v>
                </c:pt>
                <c:pt idx="6746">
                  <c:v>1.6282001628409484</c:v>
                </c:pt>
                <c:pt idx="6747">
                  <c:v>1.5754873828517881</c:v>
                </c:pt>
                <c:pt idx="6748">
                  <c:v>1.5625906576862734</c:v>
                </c:pt>
                <c:pt idx="6749">
                  <c:v>1.3806717015968424</c:v>
                </c:pt>
                <c:pt idx="6750">
                  <c:v>1.5137188316464325</c:v>
                </c:pt>
                <c:pt idx="6751">
                  <c:v>1.7494605327038357</c:v>
                </c:pt>
                <c:pt idx="6752">
                  <c:v>1.4889727406921858</c:v>
                </c:pt>
                <c:pt idx="6753">
                  <c:v>1.2302253623068871</c:v>
                </c:pt>
                <c:pt idx="6754">
                  <c:v>1.3453508432293899</c:v>
                </c:pt>
                <c:pt idx="6755">
                  <c:v>1.7966804943695946</c:v>
                </c:pt>
                <c:pt idx="6756">
                  <c:v>1.5438090401790494</c:v>
                </c:pt>
                <c:pt idx="6757">
                  <c:v>1.4885736097558888</c:v>
                </c:pt>
                <c:pt idx="6758">
                  <c:v>1.8260690701734037</c:v>
                </c:pt>
                <c:pt idx="6759">
                  <c:v>1.4816148197276398</c:v>
                </c:pt>
                <c:pt idx="6760">
                  <c:v>1.4244727561604158</c:v>
                </c:pt>
                <c:pt idx="6761">
                  <c:v>1.3769696025879867</c:v>
                </c:pt>
                <c:pt idx="6762">
                  <c:v>1.3500754213717598</c:v>
                </c:pt>
                <c:pt idx="6763">
                  <c:v>1.7126534335438541</c:v>
                </c:pt>
                <c:pt idx="6764">
                  <c:v>1.4019889448522906</c:v>
                </c:pt>
                <c:pt idx="6765">
                  <c:v>1.3444358061055217</c:v>
                </c:pt>
                <c:pt idx="6766">
                  <c:v>1.4351484287503293</c:v>
                </c:pt>
                <c:pt idx="6767">
                  <c:v>1.4701015879048496</c:v>
                </c:pt>
                <c:pt idx="6768">
                  <c:v>1.4908321953853718</c:v>
                </c:pt>
                <c:pt idx="6769">
                  <c:v>1.679019428842297</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1.2692996479616923</c:v>
                </c:pt>
                <c:pt idx="6779">
                  <c:v>1.1162636176698795</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1.4376918070788065</c:v>
                </c:pt>
                <c:pt idx="6790">
                  <c:v>1.254719880858113</c:v>
                </c:pt>
                <c:pt idx="6791">
                  <c:v>1.3894522685704069</c:v>
                </c:pt>
                <c:pt idx="6792">
                  <c:v>1.2443103316963535</c:v>
                </c:pt>
                <c:pt idx="6793">
                  <c:v>1.551178531672468</c:v>
                </c:pt>
                <c:pt idx="6794">
                  <c:v>1.3522136163340406</c:v>
                </c:pt>
                <c:pt idx="6795">
                  <c:v>1.4129040086604487</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1.2778587502571079</c:v>
                </c:pt>
                <c:pt idx="6807">
                  <c:v>1.6707393228276497</c:v>
                </c:pt>
                <c:pt idx="6808">
                  <c:v>1.3100391570378498</c:v>
                </c:pt>
                <c:pt idx="6809">
                  <c:v>1.3862346307591942</c:v>
                </c:pt>
                <c:pt idx="6810">
                  <c:v>1.4698156490876237</c:v>
                </c:pt>
                <c:pt idx="6811">
                  <c:v>1.1878124399487213</c:v>
                </c:pt>
                <c:pt idx="6812">
                  <c:v>1.4381673994133224</c:v>
                </c:pt>
                <c:pt idx="6813">
                  <c:v>1.5120905989390458</c:v>
                </c:pt>
                <c:pt idx="6814">
                  <c:v>1.706659915754049</c:v>
                </c:pt>
                <c:pt idx="6815">
                  <c:v>1.6388763110614502</c:v>
                </c:pt>
                <c:pt idx="6816">
                  <c:v>1.2537269904565054</c:v>
                </c:pt>
                <c:pt idx="6817">
                  <c:v>1.358426137220593</c:v>
                </c:pt>
                <c:pt idx="6818">
                  <c:v>1.4552211824146482</c:v>
                </c:pt>
                <c:pt idx="6819">
                  <c:v>1.2834495428578458</c:v>
                </c:pt>
                <c:pt idx="6820">
                  <c:v>1.5493439847205148</c:v>
                </c:pt>
                <c:pt idx="6821">
                  <c:v>1.2566629541372263</c:v>
                </c:pt>
                <c:pt idx="6822">
                  <c:v>1.4416419076338858</c:v>
                </c:pt>
                <c:pt idx="6823">
                  <c:v>1.7107268975014882</c:v>
                </c:pt>
                <c:pt idx="6824">
                  <c:v>1.2463047120624655</c:v>
                </c:pt>
                <c:pt idx="6825">
                  <c:v>1.3912203993815977</c:v>
                </c:pt>
                <c:pt idx="6826">
                  <c:v>1.3159307697384173</c:v>
                </c:pt>
                <c:pt idx="6827">
                  <c:v>1.5324025538565449</c:v>
                </c:pt>
                <c:pt idx="6828">
                  <c:v>1.389730038740554</c:v>
                </c:pt>
                <c:pt idx="6829">
                  <c:v>1.6459359833201859</c:v>
                </c:pt>
                <c:pt idx="6830">
                  <c:v>1.5873387822950198</c:v>
                </c:pt>
                <c:pt idx="6831">
                  <c:v>1.6331730686964405</c:v>
                </c:pt>
                <c:pt idx="6832">
                  <c:v>1.1626656224539569</c:v>
                </c:pt>
                <c:pt idx="6833">
                  <c:v>1.3023887247639077</c:v>
                </c:pt>
                <c:pt idx="6834">
                  <c:v>1.3664961764557124</c:v>
                </c:pt>
                <c:pt idx="6835">
                  <c:v>1.36710784015428</c:v>
                </c:pt>
                <c:pt idx="6836">
                  <c:v>1.5677259616704005</c:v>
                </c:pt>
                <c:pt idx="6837">
                  <c:v>1.1742673597380622</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1.3644860745901439</c:v>
                </c:pt>
                <c:pt idx="6851">
                  <c:v>1.471244228426615</c:v>
                </c:pt>
                <c:pt idx="6852">
                  <c:v>1.3550577723569253</c:v>
                </c:pt>
                <c:pt idx="6853">
                  <c:v>1.3696047214827329</c:v>
                </c:pt>
                <c:pt idx="6854">
                  <c:v>1.2519136223062779</c:v>
                </c:pt>
                <c:pt idx="6855">
                  <c:v>1.3969731412482667</c:v>
                </c:pt>
                <c:pt idx="6856">
                  <c:v>1.8396003884762093</c:v>
                </c:pt>
                <c:pt idx="6857">
                  <c:v>1.6615265406960293</c:v>
                </c:pt>
                <c:pt idx="6858">
                  <c:v>1.5992742963258018</c:v>
                </c:pt>
                <c:pt idx="6859">
                  <c:v>1.4181794448794418</c:v>
                </c:pt>
                <c:pt idx="6860">
                  <c:v>1.1002123794802237</c:v>
                </c:pt>
                <c:pt idx="6861">
                  <c:v>1.6485569153960227</c:v>
                </c:pt>
                <c:pt idx="6862">
                  <c:v>1.4342692568511792</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1.4149511878343481</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1.7363919888244785</c:v>
                </c:pt>
                <c:pt idx="6879">
                  <c:v>1.5425430396196946</c:v>
                </c:pt>
                <c:pt idx="6880">
                  <c:v>1.8806313207891516</c:v>
                </c:pt>
                <c:pt idx="6881">
                  <c:v>1.6693480617465963</c:v>
                </c:pt>
                <c:pt idx="6882">
                  <c:v>1.1065550156021522</c:v>
                </c:pt>
                <c:pt idx="6883">
                  <c:v>1.1613183368237792</c:v>
                </c:pt>
                <c:pt idx="6884">
                  <c:v>1.6935109739488035</c:v>
                </c:pt>
                <c:pt idx="6885">
                  <c:v>1.4227653167343646</c:v>
                </c:pt>
                <c:pt idx="6886">
                  <c:v>1.5235910207823258</c:v>
                </c:pt>
                <c:pt idx="6887">
                  <c:v>1.3642322807451979</c:v>
                </c:pt>
                <c:pt idx="6888">
                  <c:v>1.7375794067104058</c:v>
                </c:pt>
                <c:pt idx="6889">
                  <c:v>1.35860015851694</c:v>
                </c:pt>
                <c:pt idx="6890">
                  <c:v>1.4140970743157943</c:v>
                </c:pt>
                <c:pt idx="6891">
                  <c:v>1.5299323842595356</c:v>
                </c:pt>
                <c:pt idx="6892">
                  <c:v>1.5898347761956499</c:v>
                </c:pt>
                <c:pt idx="6893">
                  <c:v>1.5102129256131767</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1.2059089457901497</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1.4379467391296854</c:v>
                </c:pt>
                <c:pt idx="6921">
                  <c:v>0.93543952467495406</c:v>
                </c:pt>
                <c:pt idx="6922">
                  <c:v>1.3759844199307441</c:v>
                </c:pt>
                <c:pt idx="6923">
                  <c:v>1.314533605405477</c:v>
                </c:pt>
                <c:pt idx="6924">
                  <c:v>1.7210184671753814</c:v>
                </c:pt>
                <c:pt idx="6925">
                  <c:v>1.212971890421541</c:v>
                </c:pt>
                <c:pt idx="6926">
                  <c:v>1.7946565909415881</c:v>
                </c:pt>
                <c:pt idx="6927">
                  <c:v>1.5857691312494737</c:v>
                </c:pt>
                <c:pt idx="6928">
                  <c:v>1.7474749102767977</c:v>
                </c:pt>
                <c:pt idx="6929">
                  <c:v>1.4256197868860818</c:v>
                </c:pt>
                <c:pt idx="6930">
                  <c:v>1.6788871894344082</c:v>
                </c:pt>
                <c:pt idx="6931">
                  <c:v>1.6948287138124178</c:v>
                </c:pt>
                <c:pt idx="6932">
                  <c:v>1.5585923760833125</c:v>
                </c:pt>
                <c:pt idx="6933">
                  <c:v>1.4217512166615036</c:v>
                </c:pt>
                <c:pt idx="6934">
                  <c:v>1.5450476513371174</c:v>
                </c:pt>
                <c:pt idx="6935">
                  <c:v>1.5771832572883158</c:v>
                </c:pt>
                <c:pt idx="6936">
                  <c:v>1.487459369428882</c:v>
                </c:pt>
                <c:pt idx="6937">
                  <c:v>1.3421781742128249</c:v>
                </c:pt>
                <c:pt idx="6938">
                  <c:v>1.5587971230457642</c:v>
                </c:pt>
                <c:pt idx="6939">
                  <c:v>1.542768604253171</c:v>
                </c:pt>
                <c:pt idx="6940">
                  <c:v>1.2884075049953863</c:v>
                </c:pt>
                <c:pt idx="6941">
                  <c:v>1.3872530738706401</c:v>
                </c:pt>
                <c:pt idx="6942">
                  <c:v>1.208827050462385</c:v>
                </c:pt>
                <c:pt idx="6943">
                  <c:v>1.4223871261733891</c:v>
                </c:pt>
                <c:pt idx="6944">
                  <c:v>1.3629509000479301</c:v>
                </c:pt>
                <c:pt idx="6945">
                  <c:v>1.4623467468888753</c:v>
                </c:pt>
                <c:pt idx="6946">
                  <c:v>1.5176100219284687</c:v>
                </c:pt>
                <c:pt idx="6947">
                  <c:v>1.461617418685597</c:v>
                </c:pt>
                <c:pt idx="6948">
                  <c:v>1.2372804222128388</c:v>
                </c:pt>
                <c:pt idx="6949">
                  <c:v>1.6006857972474628</c:v>
                </c:pt>
                <c:pt idx="6950">
                  <c:v>1.470846113818006</c:v>
                </c:pt>
                <c:pt idx="6951">
                  <c:v>1.2554248232140333</c:v>
                </c:pt>
                <c:pt idx="6952">
                  <c:v>1.4394477836901878</c:v>
                </c:pt>
                <c:pt idx="6953">
                  <c:v>1.0584427542035129</c:v>
                </c:pt>
                <c:pt idx="6954">
                  <c:v>1.234711136084327</c:v>
                </c:pt>
                <c:pt idx="6955">
                  <c:v>1.5650583257825521</c:v>
                </c:pt>
                <c:pt idx="6956">
                  <c:v>1.6210686223199258</c:v>
                </c:pt>
                <c:pt idx="6957">
                  <c:v>1.4517325671756076</c:v>
                </c:pt>
                <c:pt idx="6958">
                  <c:v>1.3674394188793257</c:v>
                </c:pt>
                <c:pt idx="6959">
                  <c:v>1.544620525338068</c:v>
                </c:pt>
                <c:pt idx="6960">
                  <c:v>1.3238678217717323</c:v>
                </c:pt>
                <c:pt idx="6961">
                  <c:v>1.6899763501149392</c:v>
                </c:pt>
                <c:pt idx="6962">
                  <c:v>1.4022940784138276</c:v>
                </c:pt>
                <c:pt idx="6963">
                  <c:v>1.5474163416747144</c:v>
                </c:pt>
                <c:pt idx="6964">
                  <c:v>1.5445509482059849</c:v>
                </c:pt>
                <c:pt idx="6965">
                  <c:v>1.4935506238529468</c:v>
                </c:pt>
                <c:pt idx="6966">
                  <c:v>1.2998409267062523</c:v>
                </c:pt>
                <c:pt idx="6967">
                  <c:v>1.0709057438523386</c:v>
                </c:pt>
                <c:pt idx="6968">
                  <c:v>1.8350815993240539</c:v>
                </c:pt>
                <c:pt idx="6969">
                  <c:v>1.5206604068293106</c:v>
                </c:pt>
                <c:pt idx="6970">
                  <c:v>1.5157021917148976</c:v>
                </c:pt>
                <c:pt idx="6971">
                  <c:v>1.2900550030467588</c:v>
                </c:pt>
                <c:pt idx="6972">
                  <c:v>1.3899097968996272</c:v>
                </c:pt>
                <c:pt idx="6973">
                  <c:v>1.2544113039645073</c:v>
                </c:pt>
                <c:pt idx="6974">
                  <c:v>1.5694610793033292</c:v>
                </c:pt>
                <c:pt idx="6975">
                  <c:v>1.4833561533258472</c:v>
                </c:pt>
                <c:pt idx="6976">
                  <c:v>1.4056413566771309</c:v>
                </c:pt>
                <c:pt idx="6977">
                  <c:v>1.48744321922587</c:v>
                </c:pt>
                <c:pt idx="6978">
                  <c:v>1.1783288975533539</c:v>
                </c:pt>
                <c:pt idx="6979">
                  <c:v>1.4017723426687438</c:v>
                </c:pt>
                <c:pt idx="6980">
                  <c:v>1.7750119340931083</c:v>
                </c:pt>
                <c:pt idx="6981">
                  <c:v>1.3401569126402493</c:v>
                </c:pt>
                <c:pt idx="6982">
                  <c:v>1.3096790758957111</c:v>
                </c:pt>
                <c:pt idx="6983">
                  <c:v>1.6918210069751554</c:v>
                </c:pt>
                <c:pt idx="6984">
                  <c:v>1.1373436862171338</c:v>
                </c:pt>
                <c:pt idx="6985">
                  <c:v>1.5235021812217644</c:v>
                </c:pt>
                <c:pt idx="6986">
                  <c:v>1.623366185143474</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1.2132582824653291</c:v>
                </c:pt>
                <c:pt idx="6996">
                  <c:v>1.6458017853278919</c:v>
                </c:pt>
                <c:pt idx="6997">
                  <c:v>1.2342701631590289</c:v>
                </c:pt>
                <c:pt idx="6998">
                  <c:v>1.3766589048323774</c:v>
                </c:pt>
                <c:pt idx="6999">
                  <c:v>1.7049602668265267</c:v>
                </c:pt>
                <c:pt idx="7000">
                  <c:v>1.3187557783667267</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1.4233883577321897</c:v>
                </c:pt>
                <c:pt idx="7011">
                  <c:v>1.3775607647049972</c:v>
                </c:pt>
                <c:pt idx="7012">
                  <c:v>1.5358353243265361</c:v>
                </c:pt>
                <c:pt idx="7013">
                  <c:v>1.4364168033703526</c:v>
                </c:pt>
                <c:pt idx="7014">
                  <c:v>1.5524998220289332</c:v>
                </c:pt>
                <c:pt idx="7015">
                  <c:v>1.4142042704330828</c:v>
                </c:pt>
                <c:pt idx="7016">
                  <c:v>1.2444180565453502</c:v>
                </c:pt>
                <c:pt idx="7017">
                  <c:v>1.4813210333507052</c:v>
                </c:pt>
                <c:pt idx="7018">
                  <c:v>1.1877463195015501</c:v>
                </c:pt>
                <c:pt idx="7019">
                  <c:v>1.3813538816500088</c:v>
                </c:pt>
                <c:pt idx="7020">
                  <c:v>1.3294569716466886</c:v>
                </c:pt>
                <c:pt idx="7021">
                  <c:v>1.5784405167190261</c:v>
                </c:pt>
                <c:pt idx="7022">
                  <c:v>1.2588124582815285</c:v>
                </c:pt>
                <c:pt idx="7023">
                  <c:v>1.3483630818909031</c:v>
                </c:pt>
                <c:pt idx="7024">
                  <c:v>1.4925133183779939</c:v>
                </c:pt>
                <c:pt idx="7025">
                  <c:v>1.4339274752802038</c:v>
                </c:pt>
                <c:pt idx="7026">
                  <c:v>1.301438458929348</c:v>
                </c:pt>
                <c:pt idx="7027">
                  <c:v>1.6172723995817071</c:v>
                </c:pt>
                <c:pt idx="7028">
                  <c:v>1.3165266896899144</c:v>
                </c:pt>
                <c:pt idx="7029">
                  <c:v>1.4837247185679285</c:v>
                </c:pt>
                <c:pt idx="7030">
                  <c:v>1.1448587048051981</c:v>
                </c:pt>
                <c:pt idx="7031">
                  <c:v>1.7117641997097273</c:v>
                </c:pt>
                <c:pt idx="7032">
                  <c:v>1.2832394386970798</c:v>
                </c:pt>
                <c:pt idx="7033">
                  <c:v>1.2319158342114833</c:v>
                </c:pt>
                <c:pt idx="7034">
                  <c:v>1.1713733365287369</c:v>
                </c:pt>
                <c:pt idx="7035">
                  <c:v>1.6215273466054339</c:v>
                </c:pt>
                <c:pt idx="7036">
                  <c:v>1.3026922402156933</c:v>
                </c:pt>
                <c:pt idx="7037">
                  <c:v>1.3769420710753741</c:v>
                </c:pt>
                <c:pt idx="7038">
                  <c:v>1.5612948672808711</c:v>
                </c:pt>
                <c:pt idx="7039">
                  <c:v>1.5373786162767829</c:v>
                </c:pt>
                <c:pt idx="7040">
                  <c:v>1.1031020549368387</c:v>
                </c:pt>
                <c:pt idx="7041">
                  <c:v>1.4115864537755598</c:v>
                </c:pt>
                <c:pt idx="7042">
                  <c:v>1.7259275163397134</c:v>
                </c:pt>
                <c:pt idx="7043">
                  <c:v>1.5064237998073906</c:v>
                </c:pt>
                <c:pt idx="7044">
                  <c:v>1.6331006056280866</c:v>
                </c:pt>
                <c:pt idx="7045">
                  <c:v>1.7521467019791017</c:v>
                </c:pt>
                <c:pt idx="7046">
                  <c:v>1.2190555378666761</c:v>
                </c:pt>
                <c:pt idx="7047">
                  <c:v>1.2350896800194491</c:v>
                </c:pt>
                <c:pt idx="7048">
                  <c:v>1.4807260827776689</c:v>
                </c:pt>
                <c:pt idx="7049">
                  <c:v>1.3956175759125207</c:v>
                </c:pt>
                <c:pt idx="7050">
                  <c:v>1.1823713566640848</c:v>
                </c:pt>
                <c:pt idx="7051">
                  <c:v>1.449411247589784</c:v>
                </c:pt>
                <c:pt idx="7052">
                  <c:v>1.4739395042052839</c:v>
                </c:pt>
                <c:pt idx="7053">
                  <c:v>1.7740374658192302</c:v>
                </c:pt>
                <c:pt idx="7054">
                  <c:v>1.33585274698514</c:v>
                </c:pt>
                <c:pt idx="7055">
                  <c:v>1.3671541565223677</c:v>
                </c:pt>
                <c:pt idx="7056">
                  <c:v>1.2528267607056636</c:v>
                </c:pt>
                <c:pt idx="7057">
                  <c:v>1.2490520917762553</c:v>
                </c:pt>
                <c:pt idx="7058">
                  <c:v>1.1689645919527549</c:v>
                </c:pt>
                <c:pt idx="7059">
                  <c:v>1.3293387350384418</c:v>
                </c:pt>
                <c:pt idx="7060">
                  <c:v>1.2421586792650241</c:v>
                </c:pt>
                <c:pt idx="7061">
                  <c:v>1.3793104550762163</c:v>
                </c:pt>
                <c:pt idx="7062">
                  <c:v>1.3016911236548498</c:v>
                </c:pt>
                <c:pt idx="7063">
                  <c:v>1.2697746814038557</c:v>
                </c:pt>
                <c:pt idx="7064">
                  <c:v>1.3597095854446035</c:v>
                </c:pt>
                <c:pt idx="7065">
                  <c:v>1.4895861573802878</c:v>
                </c:pt>
                <c:pt idx="7066">
                  <c:v>1.2750149254603351</c:v>
                </c:pt>
                <c:pt idx="7067">
                  <c:v>1.3067681397705351</c:v>
                </c:pt>
                <c:pt idx="7068">
                  <c:v>1.1340579908527753</c:v>
                </c:pt>
                <c:pt idx="7069">
                  <c:v>1.3424975028095483</c:v>
                </c:pt>
                <c:pt idx="7070">
                  <c:v>0.90636719833528556</c:v>
                </c:pt>
                <c:pt idx="7071">
                  <c:v>1.6129204194177342</c:v>
                </c:pt>
                <c:pt idx="7072">
                  <c:v>1.5757319955303664</c:v>
                </c:pt>
                <c:pt idx="7073">
                  <c:v>1.3585861250094222</c:v>
                </c:pt>
                <c:pt idx="7074">
                  <c:v>1.0526326208709167</c:v>
                </c:pt>
                <c:pt idx="7075">
                  <c:v>1.4979788316728231</c:v>
                </c:pt>
                <c:pt idx="7076">
                  <c:v>1.3301185281644381</c:v>
                </c:pt>
                <c:pt idx="7077">
                  <c:v>1.1153919650321777</c:v>
                </c:pt>
                <c:pt idx="7078">
                  <c:v>1.3182117256296515</c:v>
                </c:pt>
                <c:pt idx="7079">
                  <c:v>1.3601981659551801</c:v>
                </c:pt>
                <c:pt idx="7080">
                  <c:v>1.3385009082172321</c:v>
                </c:pt>
                <c:pt idx="7081">
                  <c:v>1.1251747340090559</c:v>
                </c:pt>
                <c:pt idx="7082">
                  <c:v>1.4030980052364352</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1.4243715370441676</c:v>
                </c:pt>
                <c:pt idx="7094">
                  <c:v>1.2581251007663463</c:v>
                </c:pt>
                <c:pt idx="7095">
                  <c:v>1.1444519050711077</c:v>
                </c:pt>
                <c:pt idx="7096">
                  <c:v>1.3346374397373644</c:v>
                </c:pt>
                <c:pt idx="7097">
                  <c:v>1.4329616026323733</c:v>
                </c:pt>
                <c:pt idx="7098">
                  <c:v>1.4614335587013538</c:v>
                </c:pt>
                <c:pt idx="7099">
                  <c:v>1.3327585594068065</c:v>
                </c:pt>
                <c:pt idx="7100">
                  <c:v>1.3474406914948798</c:v>
                </c:pt>
                <c:pt idx="7101">
                  <c:v>1.265853351352427</c:v>
                </c:pt>
                <c:pt idx="7102">
                  <c:v>1.2427380071118219</c:v>
                </c:pt>
                <c:pt idx="7103">
                  <c:v>1.5318076540417442</c:v>
                </c:pt>
                <c:pt idx="7104">
                  <c:v>1.3644720742919842</c:v>
                </c:pt>
                <c:pt idx="7105">
                  <c:v>1.1822373349939317</c:v>
                </c:pt>
                <c:pt idx="7106">
                  <c:v>1.1453232621058638</c:v>
                </c:pt>
                <c:pt idx="7107">
                  <c:v>1.1363395541665107</c:v>
                </c:pt>
                <c:pt idx="7108">
                  <c:v>1.5211069223759275</c:v>
                </c:pt>
                <c:pt idx="7109">
                  <c:v>1.3286035242047141</c:v>
                </c:pt>
                <c:pt idx="7110">
                  <c:v>1.4154600808227897</c:v>
                </c:pt>
                <c:pt idx="7111">
                  <c:v>1.392712030174474</c:v>
                </c:pt>
                <c:pt idx="7112">
                  <c:v>1.1620223100631109</c:v>
                </c:pt>
                <c:pt idx="7113">
                  <c:v>1.2132794350672838</c:v>
                </c:pt>
                <c:pt idx="7114">
                  <c:v>1.2199155595689559</c:v>
                </c:pt>
                <c:pt idx="7115">
                  <c:v>1.2482908212917085</c:v>
                </c:pt>
                <c:pt idx="7116">
                  <c:v>1.223940579659327</c:v>
                </c:pt>
                <c:pt idx="7117">
                  <c:v>1.354020599112254</c:v>
                </c:pt>
                <c:pt idx="7118">
                  <c:v>1.424768505548077</c:v>
                </c:pt>
                <c:pt idx="7119">
                  <c:v>1.2568970181096575</c:v>
                </c:pt>
                <c:pt idx="7120">
                  <c:v>1.4844184177607851</c:v>
                </c:pt>
                <c:pt idx="7121">
                  <c:v>1.3043353499815111</c:v>
                </c:pt>
                <c:pt idx="7122">
                  <c:v>1.1888221331914761</c:v>
                </c:pt>
                <c:pt idx="7123">
                  <c:v>1.3893188102369767</c:v>
                </c:pt>
                <c:pt idx="7124">
                  <c:v>1.4876061913048351</c:v>
                </c:pt>
                <c:pt idx="7125">
                  <c:v>1.1869419524292149</c:v>
                </c:pt>
                <c:pt idx="7126">
                  <c:v>1.4535414810761458</c:v>
                </c:pt>
                <c:pt idx="7127">
                  <c:v>1.3341935032539363</c:v>
                </c:pt>
                <c:pt idx="7128">
                  <c:v>1.5256999926138792</c:v>
                </c:pt>
                <c:pt idx="7129">
                  <c:v>1.0391619833114298</c:v>
                </c:pt>
                <c:pt idx="7130">
                  <c:v>1.3402371827386841</c:v>
                </c:pt>
                <c:pt idx="7131">
                  <c:v>0.99105553416618763</c:v>
                </c:pt>
                <c:pt idx="7132">
                  <c:v>1.4705701498662285</c:v>
                </c:pt>
                <c:pt idx="7133">
                  <c:v>1.2394233039469078</c:v>
                </c:pt>
                <c:pt idx="7134">
                  <c:v>1.5171251756195419</c:v>
                </c:pt>
                <c:pt idx="7135">
                  <c:v>1.4842246250021085</c:v>
                </c:pt>
                <c:pt idx="7136">
                  <c:v>1.4881482012575795</c:v>
                </c:pt>
                <c:pt idx="7137">
                  <c:v>1.2033628865341393</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1.3129786576376878</c:v>
                </c:pt>
                <c:pt idx="7146">
                  <c:v>1.3159765563092638</c:v>
                </c:pt>
                <c:pt idx="7147">
                  <c:v>1.5144056605043779</c:v>
                </c:pt>
                <c:pt idx="7148">
                  <c:v>1.6427435503856955</c:v>
                </c:pt>
                <c:pt idx="7149">
                  <c:v>1.2257702513225084</c:v>
                </c:pt>
                <c:pt idx="7150">
                  <c:v>1.2083531011032613</c:v>
                </c:pt>
                <c:pt idx="7151">
                  <c:v>1.3286830332676061</c:v>
                </c:pt>
                <c:pt idx="7152">
                  <c:v>1.2384831217475987</c:v>
                </c:pt>
                <c:pt idx="7153">
                  <c:v>1.3976359332300461</c:v>
                </c:pt>
                <c:pt idx="7154">
                  <c:v>1.1364880588656261</c:v>
                </c:pt>
                <c:pt idx="7155">
                  <c:v>1.1211964254994014</c:v>
                </c:pt>
                <c:pt idx="7156">
                  <c:v>1.1502834920556544</c:v>
                </c:pt>
                <c:pt idx="7157">
                  <c:v>1.149436596363582</c:v>
                </c:pt>
                <c:pt idx="7158">
                  <c:v>1.1093135516880153</c:v>
                </c:pt>
                <c:pt idx="7159">
                  <c:v>1.3184310954724499</c:v>
                </c:pt>
                <c:pt idx="7160">
                  <c:v>1.2954597539391912</c:v>
                </c:pt>
                <c:pt idx="7161">
                  <c:v>1.1509477007510902</c:v>
                </c:pt>
                <c:pt idx="7162">
                  <c:v>1.5390365275174138</c:v>
                </c:pt>
                <c:pt idx="7163">
                  <c:v>1.1380469913106241</c:v>
                </c:pt>
                <c:pt idx="7164">
                  <c:v>1.628626290592788</c:v>
                </c:pt>
                <c:pt idx="7165">
                  <c:v>1.2131864380420039</c:v>
                </c:pt>
                <c:pt idx="7166">
                  <c:v>1.3856493468571398</c:v>
                </c:pt>
                <c:pt idx="7167">
                  <c:v>1.3063599102977441</c:v>
                </c:pt>
                <c:pt idx="7168">
                  <c:v>1.1439880257032085</c:v>
                </c:pt>
                <c:pt idx="7169">
                  <c:v>1.2951686138598488</c:v>
                </c:pt>
                <c:pt idx="7170">
                  <c:v>1.4277081710531672</c:v>
                </c:pt>
                <c:pt idx="7171">
                  <c:v>1.3464679697107371</c:v>
                </c:pt>
                <c:pt idx="7172">
                  <c:v>1.321176443819631</c:v>
                </c:pt>
                <c:pt idx="7173">
                  <c:v>1.3079739145612521</c:v>
                </c:pt>
                <c:pt idx="7174">
                  <c:v>1.4612719737706419</c:v>
                </c:pt>
                <c:pt idx="7175">
                  <c:v>1.3734357003623738</c:v>
                </c:pt>
                <c:pt idx="7176">
                  <c:v>1.0896814234659222</c:v>
                </c:pt>
                <c:pt idx="7177">
                  <c:v>1.7339720089487971</c:v>
                </c:pt>
                <c:pt idx="7178">
                  <c:v>1.3366725004552584</c:v>
                </c:pt>
                <c:pt idx="7179">
                  <c:v>1.5525254242687339</c:v>
                </c:pt>
                <c:pt idx="7180">
                  <c:v>1.2041093397502904</c:v>
                </c:pt>
                <c:pt idx="7181">
                  <c:v>1.0998851232859201</c:v>
                </c:pt>
                <c:pt idx="7182">
                  <c:v>1.35831917586326</c:v>
                </c:pt>
                <c:pt idx="7183">
                  <c:v>1.3888501514249301</c:v>
                </c:pt>
                <c:pt idx="7184">
                  <c:v>1.1907182086561483</c:v>
                </c:pt>
                <c:pt idx="7185">
                  <c:v>1.1141135863126561</c:v>
                </c:pt>
                <c:pt idx="7186">
                  <c:v>1.1072973941617801</c:v>
                </c:pt>
                <c:pt idx="7187">
                  <c:v>1.1665754267153718</c:v>
                </c:pt>
                <c:pt idx="7188">
                  <c:v>1.3489938575810179</c:v>
                </c:pt>
                <c:pt idx="7189">
                  <c:v>1.370647554288406</c:v>
                </c:pt>
                <c:pt idx="7190">
                  <c:v>1.5506714888439379</c:v>
                </c:pt>
                <c:pt idx="7191">
                  <c:v>1.2161994513471952</c:v>
                </c:pt>
                <c:pt idx="7192">
                  <c:v>1.2527480211994393</c:v>
                </c:pt>
                <c:pt idx="7193">
                  <c:v>1.1307869940915105</c:v>
                </c:pt>
                <c:pt idx="7194">
                  <c:v>1.4445605451958019</c:v>
                </c:pt>
                <c:pt idx="7195">
                  <c:v>1.7504905716224302</c:v>
                </c:pt>
                <c:pt idx="7196">
                  <c:v>1.6169551865626262</c:v>
                </c:pt>
                <c:pt idx="7197">
                  <c:v>1.3521390792185253</c:v>
                </c:pt>
                <c:pt idx="7198">
                  <c:v>1.2969999971789059</c:v>
                </c:pt>
                <c:pt idx="7199">
                  <c:v>1.5383239529369215</c:v>
                </c:pt>
                <c:pt idx="7200">
                  <c:v>1.394701706730386</c:v>
                </c:pt>
                <c:pt idx="7201">
                  <c:v>1.4070327452780476</c:v>
                </c:pt>
                <c:pt idx="7202">
                  <c:v>1.1856558653305358</c:v>
                </c:pt>
                <c:pt idx="7203">
                  <c:v>1.1834564566569203</c:v>
                </c:pt>
                <c:pt idx="7204">
                  <c:v>1.2252785288586701</c:v>
                </c:pt>
                <c:pt idx="7205">
                  <c:v>1.4009830684003379</c:v>
                </c:pt>
                <c:pt idx="7206">
                  <c:v>1.5294661447754958</c:v>
                </c:pt>
                <c:pt idx="7207">
                  <c:v>1.2884888403390553</c:v>
                </c:pt>
                <c:pt idx="7208">
                  <c:v>1.524454955912808</c:v>
                </c:pt>
                <c:pt idx="7209">
                  <c:v>1.433623925614151</c:v>
                </c:pt>
                <c:pt idx="7210">
                  <c:v>1.4932331683002611</c:v>
                </c:pt>
                <c:pt idx="7211">
                  <c:v>1.1654770852798548</c:v>
                </c:pt>
                <c:pt idx="7212">
                  <c:v>1.2190913499242364</c:v>
                </c:pt>
                <c:pt idx="7213">
                  <c:v>1.2823092453392717</c:v>
                </c:pt>
                <c:pt idx="7214">
                  <c:v>1.3755978546113607</c:v>
                </c:pt>
                <c:pt idx="7215">
                  <c:v>1.282654621152858</c:v>
                </c:pt>
                <c:pt idx="7216">
                  <c:v>1.4235156221297178</c:v>
                </c:pt>
                <c:pt idx="7217">
                  <c:v>1.1165091821160562</c:v>
                </c:pt>
                <c:pt idx="7218">
                  <c:v>1.5842425368192654</c:v>
                </c:pt>
                <c:pt idx="7219">
                  <c:v>1.2882877064362523</c:v>
                </c:pt>
                <c:pt idx="7220">
                  <c:v>1.3992905424674058</c:v>
                </c:pt>
                <c:pt idx="7221">
                  <c:v>1.2620638032340628</c:v>
                </c:pt>
                <c:pt idx="7222">
                  <c:v>1.1966401352064342</c:v>
                </c:pt>
                <c:pt idx="7223">
                  <c:v>1.1147432020915746</c:v>
                </c:pt>
                <c:pt idx="7224">
                  <c:v>1.3914995351695019</c:v>
                </c:pt>
                <c:pt idx="7225">
                  <c:v>1.3966340305954539</c:v>
                </c:pt>
                <c:pt idx="7226">
                  <c:v>1.5025430122385579</c:v>
                </c:pt>
                <c:pt idx="7227">
                  <c:v>1.1790760554238635</c:v>
                </c:pt>
                <c:pt idx="7228">
                  <c:v>1.3661214832679378</c:v>
                </c:pt>
                <c:pt idx="7229">
                  <c:v>1.2176325960971393</c:v>
                </c:pt>
                <c:pt idx="7230">
                  <c:v>1.3517462700192298</c:v>
                </c:pt>
                <c:pt idx="7231">
                  <c:v>1.4750876096430821</c:v>
                </c:pt>
                <c:pt idx="7232">
                  <c:v>1.4389699470404231</c:v>
                </c:pt>
                <c:pt idx="7233">
                  <c:v>1.3374829803801809</c:v>
                </c:pt>
                <c:pt idx="7234">
                  <c:v>1.316034013844767</c:v>
                </c:pt>
                <c:pt idx="7235">
                  <c:v>1.3935862723729622</c:v>
                </c:pt>
                <c:pt idx="7236">
                  <c:v>1.3137879944863406</c:v>
                </c:pt>
                <c:pt idx="7237">
                  <c:v>1.1879294223230656</c:v>
                </c:pt>
                <c:pt idx="7238">
                  <c:v>1.1965264174913413</c:v>
                </c:pt>
                <c:pt idx="7239">
                  <c:v>1.1214703857144104</c:v>
                </c:pt>
                <c:pt idx="7240">
                  <c:v>1.132141519108194</c:v>
                </c:pt>
                <c:pt idx="7241">
                  <c:v>1.3459462939910154</c:v>
                </c:pt>
                <c:pt idx="7242">
                  <c:v>1.1951147380192437</c:v>
                </c:pt>
                <c:pt idx="7243">
                  <c:v>1.182977070765928</c:v>
                </c:pt>
                <c:pt idx="7244">
                  <c:v>1.4593539862031193</c:v>
                </c:pt>
                <c:pt idx="7245">
                  <c:v>1.128282758697758</c:v>
                </c:pt>
                <c:pt idx="7246">
                  <c:v>1.2527129710513769</c:v>
                </c:pt>
                <c:pt idx="7247">
                  <c:v>1.0811858016658857</c:v>
                </c:pt>
                <c:pt idx="7248">
                  <c:v>1.3003645135514375</c:v>
                </c:pt>
                <c:pt idx="7249">
                  <c:v>1.3665675710522727</c:v>
                </c:pt>
                <c:pt idx="7250">
                  <c:v>1.3323284644518179</c:v>
                </c:pt>
                <c:pt idx="7251">
                  <c:v>1.0752084052855546</c:v>
                </c:pt>
                <c:pt idx="7252">
                  <c:v>1.3903239876787801</c:v>
                </c:pt>
                <c:pt idx="7253">
                  <c:v>1.0171817403646113</c:v>
                </c:pt>
                <c:pt idx="7254">
                  <c:v>1.5291702707962762</c:v>
                </c:pt>
                <c:pt idx="7255">
                  <c:v>1.1128025576806326</c:v>
                </c:pt>
                <c:pt idx="7256">
                  <c:v>1.3626279785875941</c:v>
                </c:pt>
                <c:pt idx="7257">
                  <c:v>1.3346372091014682</c:v>
                </c:pt>
                <c:pt idx="7258">
                  <c:v>0.97347016701909261</c:v>
                </c:pt>
                <c:pt idx="7259">
                  <c:v>1.3296840538256776</c:v>
                </c:pt>
                <c:pt idx="7260">
                  <c:v>1.1891741616317288</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1.1692968970434083</c:v>
                </c:pt>
                <c:pt idx="7269">
                  <c:v>1.3339915235743698</c:v>
                </c:pt>
                <c:pt idx="7270">
                  <c:v>1.3833900152856571</c:v>
                </c:pt>
                <c:pt idx="7271">
                  <c:v>1.2960463731169947</c:v>
                </c:pt>
                <c:pt idx="7272">
                  <c:v>1.407669144768481</c:v>
                </c:pt>
                <c:pt idx="7273">
                  <c:v>1.5303002186625394</c:v>
                </c:pt>
                <c:pt idx="7274">
                  <c:v>1.3055805972106578</c:v>
                </c:pt>
                <c:pt idx="7275">
                  <c:v>1.4408645907088058</c:v>
                </c:pt>
                <c:pt idx="7276">
                  <c:v>1.0517680171390542</c:v>
                </c:pt>
                <c:pt idx="7277">
                  <c:v>1.1423611351917244</c:v>
                </c:pt>
                <c:pt idx="7278">
                  <c:v>1.135296807329125</c:v>
                </c:pt>
                <c:pt idx="7279">
                  <c:v>1.1940951235146842</c:v>
                </c:pt>
                <c:pt idx="7280">
                  <c:v>1.1959068760105747</c:v>
                </c:pt>
                <c:pt idx="7281">
                  <c:v>1.3875359455880181</c:v>
                </c:pt>
                <c:pt idx="7282">
                  <c:v>1.3753438070942978</c:v>
                </c:pt>
                <c:pt idx="7283">
                  <c:v>1.2294722956028759</c:v>
                </c:pt>
                <c:pt idx="7284">
                  <c:v>1.2254414413284118</c:v>
                </c:pt>
                <c:pt idx="7285">
                  <c:v>1.2351974635113541</c:v>
                </c:pt>
                <c:pt idx="7286">
                  <c:v>1.0220632578565239</c:v>
                </c:pt>
                <c:pt idx="7287">
                  <c:v>1.4101447437731938</c:v>
                </c:pt>
                <c:pt idx="7288">
                  <c:v>1.2033852711858537</c:v>
                </c:pt>
                <c:pt idx="7289">
                  <c:v>1.332517587755266</c:v>
                </c:pt>
                <c:pt idx="7290">
                  <c:v>1.3026515511574619</c:v>
                </c:pt>
                <c:pt idx="7291">
                  <c:v>1.2451450423836488</c:v>
                </c:pt>
                <c:pt idx="7292">
                  <c:v>1.1947609893813194</c:v>
                </c:pt>
                <c:pt idx="7293">
                  <c:v>1.1592332717807461</c:v>
                </c:pt>
                <c:pt idx="7294">
                  <c:v>1.2202092318667561</c:v>
                </c:pt>
                <c:pt idx="7295">
                  <c:v>1.404632235929181</c:v>
                </c:pt>
                <c:pt idx="7296">
                  <c:v>1.3772167186442612</c:v>
                </c:pt>
                <c:pt idx="7297">
                  <c:v>1.2864571376895861</c:v>
                </c:pt>
                <c:pt idx="7298">
                  <c:v>1.2961512307526659</c:v>
                </c:pt>
                <c:pt idx="7299">
                  <c:v>1.240139163957318</c:v>
                </c:pt>
                <c:pt idx="7300">
                  <c:v>1.4617132471896401</c:v>
                </c:pt>
                <c:pt idx="7301">
                  <c:v>1.2332903880261337</c:v>
                </c:pt>
                <c:pt idx="7302">
                  <c:v>1.19766785039722</c:v>
                </c:pt>
                <c:pt idx="7303">
                  <c:v>1.2027451095201989</c:v>
                </c:pt>
                <c:pt idx="7304">
                  <c:v>1.3091785222138641</c:v>
                </c:pt>
                <c:pt idx="7305">
                  <c:v>1.1485683172698198</c:v>
                </c:pt>
                <c:pt idx="7306">
                  <c:v>1.3147166879530898</c:v>
                </c:pt>
                <c:pt idx="7307">
                  <c:v>1.201712274438274</c:v>
                </c:pt>
                <c:pt idx="7308">
                  <c:v>1.442601392079115</c:v>
                </c:pt>
                <c:pt idx="7309">
                  <c:v>1.5359627115320802</c:v>
                </c:pt>
                <c:pt idx="7310">
                  <c:v>1.4527468074167504</c:v>
                </c:pt>
                <c:pt idx="7311">
                  <c:v>1.1904907962558007</c:v>
                </c:pt>
                <c:pt idx="7312">
                  <c:v>0.90415931798793059</c:v>
                </c:pt>
                <c:pt idx="7313">
                  <c:v>1.1486006988455446</c:v>
                </c:pt>
                <c:pt idx="7314">
                  <c:v>1.2720251619146603</c:v>
                </c:pt>
                <c:pt idx="7315">
                  <c:v>0.97491504858951805</c:v>
                </c:pt>
                <c:pt idx="7316">
                  <c:v>1.3945707835592949</c:v>
                </c:pt>
                <c:pt idx="7317">
                  <c:v>1.3752346904003776</c:v>
                </c:pt>
                <c:pt idx="7318">
                  <c:v>1.2725038476818313</c:v>
                </c:pt>
                <c:pt idx="7319">
                  <c:v>1.2203180165437801</c:v>
                </c:pt>
                <c:pt idx="7320">
                  <c:v>1.0286928566688789</c:v>
                </c:pt>
                <c:pt idx="7321">
                  <c:v>1.3155605594757926</c:v>
                </c:pt>
                <c:pt idx="7322">
                  <c:v>1.6891555295320217</c:v>
                </c:pt>
                <c:pt idx="7323">
                  <c:v>1.4004753753257309</c:v>
                </c:pt>
                <c:pt idx="7324">
                  <c:v>1.1565732026708764</c:v>
                </c:pt>
                <c:pt idx="7325">
                  <c:v>1.1958962942544393</c:v>
                </c:pt>
                <c:pt idx="7326">
                  <c:v>1.3762506050551651</c:v>
                </c:pt>
                <c:pt idx="7327">
                  <c:v>1.3708356190245579</c:v>
                </c:pt>
                <c:pt idx="7328">
                  <c:v>1.5193704008459652</c:v>
                </c:pt>
                <c:pt idx="7329">
                  <c:v>1.6131894903804378</c:v>
                </c:pt>
                <c:pt idx="7330">
                  <c:v>1.143338817483764</c:v>
                </c:pt>
                <c:pt idx="7331">
                  <c:v>1.1841515392890685</c:v>
                </c:pt>
                <c:pt idx="7332">
                  <c:v>1.2400480631469941</c:v>
                </c:pt>
                <c:pt idx="7333">
                  <c:v>1.2670923071912619</c:v>
                </c:pt>
                <c:pt idx="7334">
                  <c:v>1.0761809082673293</c:v>
                </c:pt>
                <c:pt idx="7335">
                  <c:v>1.1544816194555987</c:v>
                </c:pt>
                <c:pt idx="7336">
                  <c:v>1.4316937207310039</c:v>
                </c:pt>
                <c:pt idx="7337">
                  <c:v>1.3891094351327888</c:v>
                </c:pt>
                <c:pt idx="7338">
                  <c:v>1.5332680515100616</c:v>
                </c:pt>
                <c:pt idx="7339">
                  <c:v>1.1257287394671214</c:v>
                </c:pt>
                <c:pt idx="7340">
                  <c:v>1.1911122706066246</c:v>
                </c:pt>
                <c:pt idx="7341">
                  <c:v>1.3104388222163941</c:v>
                </c:pt>
                <c:pt idx="7342">
                  <c:v>1.0579180651256086</c:v>
                </c:pt>
                <c:pt idx="7343">
                  <c:v>1.1760068718384988</c:v>
                </c:pt>
                <c:pt idx="7344">
                  <c:v>1.2111165774651194</c:v>
                </c:pt>
                <c:pt idx="7345">
                  <c:v>1.2168529879630021</c:v>
                </c:pt>
                <c:pt idx="7346">
                  <c:v>1.2642194798966433</c:v>
                </c:pt>
                <c:pt idx="7347">
                  <c:v>1.4155438203576638</c:v>
                </c:pt>
                <c:pt idx="7348">
                  <c:v>1.13428375377596</c:v>
                </c:pt>
                <c:pt idx="7349">
                  <c:v>1.0939770909850233</c:v>
                </c:pt>
                <c:pt idx="7350">
                  <c:v>1.1841948466592931</c:v>
                </c:pt>
                <c:pt idx="7351">
                  <c:v>1.1421999815546195</c:v>
                </c:pt>
                <c:pt idx="7352">
                  <c:v>1.3455340509595175</c:v>
                </c:pt>
                <c:pt idx="7353">
                  <c:v>1.1653234823311798</c:v>
                </c:pt>
                <c:pt idx="7354">
                  <c:v>1.415523753217159</c:v>
                </c:pt>
                <c:pt idx="7355">
                  <c:v>1.6717979905841158</c:v>
                </c:pt>
                <c:pt idx="7356">
                  <c:v>1.3663864421777911</c:v>
                </c:pt>
                <c:pt idx="7357">
                  <c:v>1.1578642221951665</c:v>
                </c:pt>
                <c:pt idx="7358">
                  <c:v>1.0826782554861578</c:v>
                </c:pt>
                <c:pt idx="7359">
                  <c:v>1.3474089129975633</c:v>
                </c:pt>
                <c:pt idx="7360">
                  <c:v>1.18510646326234</c:v>
                </c:pt>
                <c:pt idx="7361">
                  <c:v>1.4915382334430418</c:v>
                </c:pt>
                <c:pt idx="7362">
                  <c:v>1.3078396379328165</c:v>
                </c:pt>
                <c:pt idx="7363">
                  <c:v>1.2506649302285502</c:v>
                </c:pt>
                <c:pt idx="7364">
                  <c:v>1.4588911526591566</c:v>
                </c:pt>
                <c:pt idx="7365">
                  <c:v>1.1260521410635094</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1.3608023646920151</c:v>
                </c:pt>
                <c:pt idx="7376">
                  <c:v>1.3028757579373862</c:v>
                </c:pt>
                <c:pt idx="7377">
                  <c:v>1.4787936125968477</c:v>
                </c:pt>
                <c:pt idx="7378">
                  <c:v>1.3553333842089526</c:v>
                </c:pt>
                <c:pt idx="7379">
                  <c:v>1.2625343638621098</c:v>
                </c:pt>
                <c:pt idx="7380">
                  <c:v>1.1031089324529288</c:v>
                </c:pt>
                <c:pt idx="7381">
                  <c:v>1.1518702764706779</c:v>
                </c:pt>
                <c:pt idx="7382">
                  <c:v>1.2925672426567321</c:v>
                </c:pt>
                <c:pt idx="7383">
                  <c:v>1.1670387493407215</c:v>
                </c:pt>
                <c:pt idx="7384">
                  <c:v>1.3009606114035586</c:v>
                </c:pt>
                <c:pt idx="7385">
                  <c:v>1.2468690064662222</c:v>
                </c:pt>
                <c:pt idx="7386">
                  <c:v>1.0379079217400706</c:v>
                </c:pt>
                <c:pt idx="7387">
                  <c:v>1.2553882017404119</c:v>
                </c:pt>
                <c:pt idx="7388">
                  <c:v>1.0421786613444994</c:v>
                </c:pt>
                <c:pt idx="7389">
                  <c:v>1.3664167873059239</c:v>
                </c:pt>
                <c:pt idx="7390">
                  <c:v>1.3948492425121712</c:v>
                </c:pt>
                <c:pt idx="7391">
                  <c:v>1.4881227683201532</c:v>
                </c:pt>
                <c:pt idx="7392">
                  <c:v>1.1668453267194501</c:v>
                </c:pt>
                <c:pt idx="7393">
                  <c:v>1.1091468323179419</c:v>
                </c:pt>
                <c:pt idx="7394">
                  <c:v>1.4466764951908417</c:v>
                </c:pt>
                <c:pt idx="7395">
                  <c:v>1.4768868803959339</c:v>
                </c:pt>
                <c:pt idx="7396">
                  <c:v>1.4663950385326312</c:v>
                </c:pt>
                <c:pt idx="7397">
                  <c:v>1.4296221887183278</c:v>
                </c:pt>
                <c:pt idx="7398">
                  <c:v>1.3388087695598061</c:v>
                </c:pt>
                <c:pt idx="7399">
                  <c:v>1.0326772054959459</c:v>
                </c:pt>
                <c:pt idx="7400">
                  <c:v>1.2213977876444457</c:v>
                </c:pt>
                <c:pt idx="7401">
                  <c:v>1.2546793202943918</c:v>
                </c:pt>
                <c:pt idx="7402">
                  <c:v>1.0989978165297849</c:v>
                </c:pt>
                <c:pt idx="7403">
                  <c:v>1.1729697961890744</c:v>
                </c:pt>
                <c:pt idx="7404">
                  <c:v>1.370463932573956</c:v>
                </c:pt>
                <c:pt idx="7405">
                  <c:v>1.2499090964825674</c:v>
                </c:pt>
                <c:pt idx="7406">
                  <c:v>1.2687511300079513</c:v>
                </c:pt>
                <c:pt idx="7407">
                  <c:v>1.2252692282988618</c:v>
                </c:pt>
                <c:pt idx="7408">
                  <c:v>1.4565975951425498</c:v>
                </c:pt>
                <c:pt idx="7409">
                  <c:v>1.3061613908624199</c:v>
                </c:pt>
                <c:pt idx="7410">
                  <c:v>1.221013559630246</c:v>
                </c:pt>
                <c:pt idx="7411">
                  <c:v>1.4537338456047271</c:v>
                </c:pt>
                <c:pt idx="7412">
                  <c:v>1.0955701470091908</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1.1203233128909913</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1.4019410077407704</c:v>
                </c:pt>
                <c:pt idx="7440">
                  <c:v>1.1461407378512836</c:v>
                </c:pt>
                <c:pt idx="7441">
                  <c:v>1.3364824552279615</c:v>
                </c:pt>
                <c:pt idx="7442">
                  <c:v>1.0899724666475503</c:v>
                </c:pt>
                <c:pt idx="7443">
                  <c:v>1.5914273575855038</c:v>
                </c:pt>
                <c:pt idx="7444">
                  <c:v>1.1543433754884402</c:v>
                </c:pt>
                <c:pt idx="7445">
                  <c:v>1.2025152902981358</c:v>
                </c:pt>
                <c:pt idx="7446">
                  <c:v>1.3039374624597622</c:v>
                </c:pt>
                <c:pt idx="7447">
                  <c:v>1.4176933886330456</c:v>
                </c:pt>
                <c:pt idx="7448">
                  <c:v>1.1102091036542323</c:v>
                </c:pt>
                <c:pt idx="7449">
                  <c:v>1.3463457787461284</c:v>
                </c:pt>
                <c:pt idx="7450">
                  <c:v>1.4231646572883299</c:v>
                </c:pt>
                <c:pt idx="7451">
                  <c:v>1.2986593998650333</c:v>
                </c:pt>
                <c:pt idx="7452">
                  <c:v>1.2986503735624313</c:v>
                </c:pt>
                <c:pt idx="7453">
                  <c:v>0.98059471510568652</c:v>
                </c:pt>
                <c:pt idx="7454">
                  <c:v>1.0823099437751715</c:v>
                </c:pt>
                <c:pt idx="7455">
                  <c:v>1.1614982117485539</c:v>
                </c:pt>
                <c:pt idx="7456">
                  <c:v>1.1540751040359762</c:v>
                </c:pt>
                <c:pt idx="7457">
                  <c:v>1.1749881552679966</c:v>
                </c:pt>
                <c:pt idx="7458">
                  <c:v>1.3714318982001528</c:v>
                </c:pt>
                <c:pt idx="7459">
                  <c:v>1.437481939853072</c:v>
                </c:pt>
                <c:pt idx="7460">
                  <c:v>1.306576823052322</c:v>
                </c:pt>
                <c:pt idx="7461">
                  <c:v>1.3462680000850986</c:v>
                </c:pt>
                <c:pt idx="7462">
                  <c:v>1.0404075025588206</c:v>
                </c:pt>
                <c:pt idx="7463">
                  <c:v>1.0301597346884561</c:v>
                </c:pt>
                <c:pt idx="7464">
                  <c:v>1.134660549174852</c:v>
                </c:pt>
                <c:pt idx="7465">
                  <c:v>1.5268722365671075</c:v>
                </c:pt>
                <c:pt idx="7466">
                  <c:v>1.3924799374615464</c:v>
                </c:pt>
                <c:pt idx="7467">
                  <c:v>0.98839936079034041</c:v>
                </c:pt>
                <c:pt idx="7468">
                  <c:v>1.3761292792221738</c:v>
                </c:pt>
                <c:pt idx="7469">
                  <c:v>1.304728573425604</c:v>
                </c:pt>
                <c:pt idx="7470">
                  <c:v>1.1770331862429084</c:v>
                </c:pt>
                <c:pt idx="7471">
                  <c:v>1.2865705709647421</c:v>
                </c:pt>
                <c:pt idx="7472">
                  <c:v>1.2531859773260943</c:v>
                </c:pt>
                <c:pt idx="7473">
                  <c:v>1.2049294378136424</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1.4098510161041482</c:v>
                </c:pt>
                <c:pt idx="7483">
                  <c:v>1.3460647277869995</c:v>
                </c:pt>
                <c:pt idx="7484">
                  <c:v>1.1487942776241058</c:v>
                </c:pt>
                <c:pt idx="7485">
                  <c:v>0.9562474254479727</c:v>
                </c:pt>
                <c:pt idx="7486">
                  <c:v>1.1660391975007747</c:v>
                </c:pt>
                <c:pt idx="7487">
                  <c:v>1.1956970234136541</c:v>
                </c:pt>
                <c:pt idx="7488">
                  <c:v>1.3549162043924148</c:v>
                </c:pt>
                <c:pt idx="7489">
                  <c:v>0.95835862816868933</c:v>
                </c:pt>
                <c:pt idx="7490">
                  <c:v>1.1825827434328866</c:v>
                </c:pt>
                <c:pt idx="7491">
                  <c:v>1.3292100639296147</c:v>
                </c:pt>
                <c:pt idx="7492">
                  <c:v>1.1462617950433478</c:v>
                </c:pt>
                <c:pt idx="7493">
                  <c:v>1.3502179706784299</c:v>
                </c:pt>
                <c:pt idx="7494">
                  <c:v>1.247813235259039</c:v>
                </c:pt>
                <c:pt idx="7495">
                  <c:v>1.177281409527698</c:v>
                </c:pt>
                <c:pt idx="7496">
                  <c:v>1.2208266445317368</c:v>
                </c:pt>
                <c:pt idx="7497">
                  <c:v>1.2393656676113898</c:v>
                </c:pt>
                <c:pt idx="7498">
                  <c:v>1.1306587067439642</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1.2534396213098933</c:v>
                </c:pt>
                <c:pt idx="7510">
                  <c:v>1.1443484544550395</c:v>
                </c:pt>
                <c:pt idx="7511">
                  <c:v>1.2058492285037399</c:v>
                </c:pt>
                <c:pt idx="7512">
                  <c:v>1.2987125497238039</c:v>
                </c:pt>
                <c:pt idx="7513">
                  <c:v>1.2595911569020395</c:v>
                </c:pt>
                <c:pt idx="7514">
                  <c:v>1.1823159676396762</c:v>
                </c:pt>
                <c:pt idx="7515">
                  <c:v>1.18421389002734</c:v>
                </c:pt>
                <c:pt idx="7516">
                  <c:v>1.2591814905389898</c:v>
                </c:pt>
                <c:pt idx="7517">
                  <c:v>1.2051830150488978</c:v>
                </c:pt>
                <c:pt idx="7518">
                  <c:v>1.3420141471201656</c:v>
                </c:pt>
                <c:pt idx="7519">
                  <c:v>1.310192975661294</c:v>
                </c:pt>
                <c:pt idx="7520">
                  <c:v>1.2815139645084124</c:v>
                </c:pt>
                <c:pt idx="7521">
                  <c:v>1.2297641301629065</c:v>
                </c:pt>
                <c:pt idx="7522">
                  <c:v>0.99256740563364099</c:v>
                </c:pt>
                <c:pt idx="7523">
                  <c:v>1.3398844982599052</c:v>
                </c:pt>
                <c:pt idx="7524">
                  <c:v>1.4059784810006795</c:v>
                </c:pt>
                <c:pt idx="7525">
                  <c:v>1.0506888468384641</c:v>
                </c:pt>
                <c:pt idx="7526">
                  <c:v>1.2521470153433825</c:v>
                </c:pt>
                <c:pt idx="7527">
                  <c:v>1.1209600463078162</c:v>
                </c:pt>
                <c:pt idx="7528">
                  <c:v>1.2385180417062411</c:v>
                </c:pt>
                <c:pt idx="7529">
                  <c:v>1.2367862047186267</c:v>
                </c:pt>
                <c:pt idx="7530">
                  <c:v>1.1195699295823891</c:v>
                </c:pt>
                <c:pt idx="7531">
                  <c:v>1.1002629081088275</c:v>
                </c:pt>
                <c:pt idx="7532">
                  <c:v>1.0560917515018702</c:v>
                </c:pt>
                <c:pt idx="7533">
                  <c:v>1.0677759224995023</c:v>
                </c:pt>
                <c:pt idx="7534">
                  <c:v>1.1059728698232349</c:v>
                </c:pt>
                <c:pt idx="7535">
                  <c:v>1.045133501051642</c:v>
                </c:pt>
                <c:pt idx="7536">
                  <c:v>0.84163961862711811</c:v>
                </c:pt>
                <c:pt idx="7537">
                  <c:v>1.2751465923438698</c:v>
                </c:pt>
                <c:pt idx="7538">
                  <c:v>1.0427101464729429</c:v>
                </c:pt>
                <c:pt idx="7539">
                  <c:v>0.89742678454431957</c:v>
                </c:pt>
                <c:pt idx="7540">
                  <c:v>1.2895594902978977</c:v>
                </c:pt>
                <c:pt idx="7541">
                  <c:v>1.0516970954421725</c:v>
                </c:pt>
                <c:pt idx="7542">
                  <c:v>1.2346034511542794</c:v>
                </c:pt>
                <c:pt idx="7543">
                  <c:v>0.97379242588043524</c:v>
                </c:pt>
                <c:pt idx="7544">
                  <c:v>1.1276794933911778</c:v>
                </c:pt>
                <c:pt idx="7545">
                  <c:v>1.2327217141205919</c:v>
                </c:pt>
                <c:pt idx="7546">
                  <c:v>1.1400714418669988</c:v>
                </c:pt>
                <c:pt idx="7547">
                  <c:v>1.1196676883277619</c:v>
                </c:pt>
                <c:pt idx="7548">
                  <c:v>1.3673471765138103</c:v>
                </c:pt>
                <c:pt idx="7549">
                  <c:v>1.0743994450277539</c:v>
                </c:pt>
                <c:pt idx="7550">
                  <c:v>1.6396985764974354</c:v>
                </c:pt>
                <c:pt idx="7551">
                  <c:v>1.2190350619261583</c:v>
                </c:pt>
                <c:pt idx="7552">
                  <c:v>1.27015729247521</c:v>
                </c:pt>
                <c:pt idx="7553">
                  <c:v>1.2281389981463779</c:v>
                </c:pt>
                <c:pt idx="7554">
                  <c:v>1.2121889013136049</c:v>
                </c:pt>
                <c:pt idx="7555">
                  <c:v>1.2850073061282541</c:v>
                </c:pt>
                <c:pt idx="7556">
                  <c:v>1.4070522405507799</c:v>
                </c:pt>
                <c:pt idx="7557">
                  <c:v>1.2609268503464026</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1.0879213608091705</c:v>
                </c:pt>
                <c:pt idx="7567">
                  <c:v>1.1762841590244049</c:v>
                </c:pt>
                <c:pt idx="7568">
                  <c:v>1.252574350750739</c:v>
                </c:pt>
                <c:pt idx="7569">
                  <c:v>0.98248674620539633</c:v>
                </c:pt>
                <c:pt idx="7570">
                  <c:v>1.0550050496593193</c:v>
                </c:pt>
                <c:pt idx="7571">
                  <c:v>1.3711009145775523</c:v>
                </c:pt>
                <c:pt idx="7572">
                  <c:v>1.2129646194359316</c:v>
                </c:pt>
                <c:pt idx="7573">
                  <c:v>1.3969806659749433</c:v>
                </c:pt>
                <c:pt idx="7574">
                  <c:v>1.2212832568724887</c:v>
                </c:pt>
                <c:pt idx="7575">
                  <c:v>1.191656185734826</c:v>
                </c:pt>
                <c:pt idx="7576">
                  <c:v>1.2969733760904978</c:v>
                </c:pt>
                <c:pt idx="7577">
                  <c:v>0.89543699222691397</c:v>
                </c:pt>
                <c:pt idx="7578">
                  <c:v>1.2635474857161328</c:v>
                </c:pt>
                <c:pt idx="7579">
                  <c:v>1.1031818809947127</c:v>
                </c:pt>
                <c:pt idx="7580">
                  <c:v>1.1884080624982207</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1.0982474966631142</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1.1106264888499879</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1.1730531683643384</c:v>
                </c:pt>
                <c:pt idx="7608">
                  <c:v>1.2484308991329758</c:v>
                </c:pt>
                <c:pt idx="7609">
                  <c:v>1.2500214778519518</c:v>
                </c:pt>
                <c:pt idx="7610">
                  <c:v>1.1649999855903168</c:v>
                </c:pt>
                <c:pt idx="7611">
                  <c:v>1.0223845918718517</c:v>
                </c:pt>
                <c:pt idx="7612">
                  <c:v>1.2534954592169898</c:v>
                </c:pt>
                <c:pt idx="7613">
                  <c:v>0.99290154245258078</c:v>
                </c:pt>
                <c:pt idx="7614">
                  <c:v>1.3410928286216102</c:v>
                </c:pt>
                <c:pt idx="7615">
                  <c:v>1.1521878584765464</c:v>
                </c:pt>
                <c:pt idx="7616">
                  <c:v>1.2081826257895467</c:v>
                </c:pt>
                <c:pt idx="7617">
                  <c:v>1.2051509533144278</c:v>
                </c:pt>
                <c:pt idx="7618">
                  <c:v>1.0586674327263061</c:v>
                </c:pt>
                <c:pt idx="7619">
                  <c:v>1.3405998617933841</c:v>
                </c:pt>
                <c:pt idx="7620">
                  <c:v>0.97481663225181781</c:v>
                </c:pt>
                <c:pt idx="7621">
                  <c:v>1.1886796917802307</c:v>
                </c:pt>
                <c:pt idx="7622">
                  <c:v>1.2622838328187811</c:v>
                </c:pt>
                <c:pt idx="7623">
                  <c:v>1.1347767718588535</c:v>
                </c:pt>
                <c:pt idx="7624">
                  <c:v>1.0512296543907198</c:v>
                </c:pt>
                <c:pt idx="7625">
                  <c:v>1.422328398684561</c:v>
                </c:pt>
                <c:pt idx="7626">
                  <c:v>1.2025322810213159</c:v>
                </c:pt>
                <c:pt idx="7627">
                  <c:v>1.2679681732797972</c:v>
                </c:pt>
                <c:pt idx="7628">
                  <c:v>1.2582674684979784</c:v>
                </c:pt>
                <c:pt idx="7629">
                  <c:v>1.1664894896976421</c:v>
                </c:pt>
                <c:pt idx="7630">
                  <c:v>1.1918326203613931</c:v>
                </c:pt>
                <c:pt idx="7631">
                  <c:v>1.0995601216366693</c:v>
                </c:pt>
                <c:pt idx="7632">
                  <c:v>1.1835760354200442</c:v>
                </c:pt>
                <c:pt idx="7633">
                  <c:v>1.1923003403588301</c:v>
                </c:pt>
                <c:pt idx="7634">
                  <c:v>1.160476951814416</c:v>
                </c:pt>
                <c:pt idx="7635">
                  <c:v>0.82986582337028236</c:v>
                </c:pt>
                <c:pt idx="7636">
                  <c:v>1.1447090567128837</c:v>
                </c:pt>
                <c:pt idx="7637">
                  <c:v>1.1096685723059156</c:v>
                </c:pt>
                <c:pt idx="7638">
                  <c:v>1.6092375846069846</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1.2739266943831651</c:v>
                </c:pt>
                <c:pt idx="7648">
                  <c:v>0.94035818355368062</c:v>
                </c:pt>
                <c:pt idx="7649">
                  <c:v>1.3195162605655057</c:v>
                </c:pt>
                <c:pt idx="7650">
                  <c:v>1.026079137507435</c:v>
                </c:pt>
                <c:pt idx="7651">
                  <c:v>0.99827624028265161</c:v>
                </c:pt>
                <c:pt idx="7652">
                  <c:v>1.2928330649761721</c:v>
                </c:pt>
                <c:pt idx="7653">
                  <c:v>1.0492322363721898</c:v>
                </c:pt>
                <c:pt idx="7654">
                  <c:v>1.1640806249247224</c:v>
                </c:pt>
                <c:pt idx="7655">
                  <c:v>1.0461185955960983</c:v>
                </c:pt>
                <c:pt idx="7656">
                  <c:v>1.0936583036440057</c:v>
                </c:pt>
                <c:pt idx="7657">
                  <c:v>1.076709354718099</c:v>
                </c:pt>
                <c:pt idx="7658">
                  <c:v>1.2068483819774558</c:v>
                </c:pt>
                <c:pt idx="7659">
                  <c:v>1.1295860589543758</c:v>
                </c:pt>
                <c:pt idx="7660">
                  <c:v>0.89452577566317604</c:v>
                </c:pt>
                <c:pt idx="7661">
                  <c:v>1.0591070364775721</c:v>
                </c:pt>
                <c:pt idx="7662">
                  <c:v>1.0780802307388129</c:v>
                </c:pt>
                <c:pt idx="7663">
                  <c:v>1.2394177896039849</c:v>
                </c:pt>
                <c:pt idx="7664">
                  <c:v>0.89048554431474058</c:v>
                </c:pt>
                <c:pt idx="7665">
                  <c:v>1.0568413550073572</c:v>
                </c:pt>
                <c:pt idx="7666">
                  <c:v>1.2335256637117671</c:v>
                </c:pt>
                <c:pt idx="7667">
                  <c:v>1.2590873989097671</c:v>
                </c:pt>
                <c:pt idx="7668">
                  <c:v>1.1131482580194552</c:v>
                </c:pt>
                <c:pt idx="7669">
                  <c:v>1.0889603810612241</c:v>
                </c:pt>
                <c:pt idx="7670">
                  <c:v>1.230041036056404</c:v>
                </c:pt>
                <c:pt idx="7671">
                  <c:v>1.0270097848948578</c:v>
                </c:pt>
                <c:pt idx="7672">
                  <c:v>1.5861542906514272</c:v>
                </c:pt>
                <c:pt idx="7673">
                  <c:v>1.1490126609080835</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1.1400556269195834</c:v>
                </c:pt>
                <c:pt idx="7682">
                  <c:v>1.0261024687088902</c:v>
                </c:pt>
                <c:pt idx="7683">
                  <c:v>1.2047724029718521</c:v>
                </c:pt>
                <c:pt idx="7684">
                  <c:v>1.1819971699715157</c:v>
                </c:pt>
                <c:pt idx="7685">
                  <c:v>0.95989608597794096</c:v>
                </c:pt>
                <c:pt idx="7686">
                  <c:v>1.1308578303193741</c:v>
                </c:pt>
                <c:pt idx="7687">
                  <c:v>1.1509665521529178</c:v>
                </c:pt>
                <c:pt idx="7688">
                  <c:v>1.1092782404209698</c:v>
                </c:pt>
                <c:pt idx="7689">
                  <c:v>1.1546784116047484</c:v>
                </c:pt>
                <c:pt idx="7690">
                  <c:v>1.3144082780695019</c:v>
                </c:pt>
                <c:pt idx="7691">
                  <c:v>1.2728765830409559</c:v>
                </c:pt>
                <c:pt idx="7692">
                  <c:v>1.0889028042930147</c:v>
                </c:pt>
                <c:pt idx="7693">
                  <c:v>1.185734162508383</c:v>
                </c:pt>
                <c:pt idx="7694">
                  <c:v>1.2207022001890457</c:v>
                </c:pt>
                <c:pt idx="7695">
                  <c:v>1.4154721562333232</c:v>
                </c:pt>
                <c:pt idx="7696">
                  <c:v>1.0026259461271578</c:v>
                </c:pt>
                <c:pt idx="7697">
                  <c:v>1.1266860895564621</c:v>
                </c:pt>
                <c:pt idx="7698">
                  <c:v>1.1496123351657621</c:v>
                </c:pt>
                <c:pt idx="7699">
                  <c:v>1.3755879062603216</c:v>
                </c:pt>
                <c:pt idx="7700">
                  <c:v>1.2617209836988832</c:v>
                </c:pt>
                <c:pt idx="7701">
                  <c:v>1.0836840091922502</c:v>
                </c:pt>
                <c:pt idx="7702">
                  <c:v>1.2606614381775858</c:v>
                </c:pt>
                <c:pt idx="7703">
                  <c:v>1.14642492258513</c:v>
                </c:pt>
                <c:pt idx="7704">
                  <c:v>1.1809202998712924</c:v>
                </c:pt>
                <c:pt idx="7705">
                  <c:v>1.2080773945907204</c:v>
                </c:pt>
                <c:pt idx="7706">
                  <c:v>1.1739326036694675</c:v>
                </c:pt>
                <c:pt idx="7707">
                  <c:v>0.98946274852403326</c:v>
                </c:pt>
                <c:pt idx="7708">
                  <c:v>1.0780913555778884</c:v>
                </c:pt>
                <c:pt idx="7709">
                  <c:v>1.194723862503948</c:v>
                </c:pt>
                <c:pt idx="7710">
                  <c:v>1.082715288297635</c:v>
                </c:pt>
                <c:pt idx="7711">
                  <c:v>1.2901193766012797</c:v>
                </c:pt>
                <c:pt idx="7712">
                  <c:v>1.1795014067220886</c:v>
                </c:pt>
                <c:pt idx="7713">
                  <c:v>1.3648883829488041</c:v>
                </c:pt>
                <c:pt idx="7714">
                  <c:v>1.1507713186044577</c:v>
                </c:pt>
                <c:pt idx="7715">
                  <c:v>1.2906658934754438</c:v>
                </c:pt>
                <c:pt idx="7716">
                  <c:v>0.94494393885526151</c:v>
                </c:pt>
                <c:pt idx="7717">
                  <c:v>0.86483320662531304</c:v>
                </c:pt>
                <c:pt idx="7718">
                  <c:v>1.4250209401401652</c:v>
                </c:pt>
                <c:pt idx="7719">
                  <c:v>1.0978944949822858</c:v>
                </c:pt>
                <c:pt idx="7720">
                  <c:v>0.86572528237833157</c:v>
                </c:pt>
                <c:pt idx="7721">
                  <c:v>1.2335113213929318</c:v>
                </c:pt>
                <c:pt idx="7722">
                  <c:v>1.1190069096559863</c:v>
                </c:pt>
                <c:pt idx="7723">
                  <c:v>1.3017035528682857</c:v>
                </c:pt>
                <c:pt idx="7724">
                  <c:v>1.4965618498036852</c:v>
                </c:pt>
                <c:pt idx="7725">
                  <c:v>1.0497724927044465</c:v>
                </c:pt>
                <c:pt idx="7726">
                  <c:v>1.2171458103121713</c:v>
                </c:pt>
                <c:pt idx="7727">
                  <c:v>0.93437489792463502</c:v>
                </c:pt>
                <c:pt idx="7728">
                  <c:v>0.98826547126224873</c:v>
                </c:pt>
                <c:pt idx="7729">
                  <c:v>1.2281954027067781</c:v>
                </c:pt>
                <c:pt idx="7730">
                  <c:v>1.3596512510517329</c:v>
                </c:pt>
                <c:pt idx="7731">
                  <c:v>1.1913114113020047</c:v>
                </c:pt>
                <c:pt idx="7732">
                  <c:v>1.3276108618272757</c:v>
                </c:pt>
                <c:pt idx="7733">
                  <c:v>1.0031163815996338</c:v>
                </c:pt>
                <c:pt idx="7734">
                  <c:v>1.0783136513569904</c:v>
                </c:pt>
                <c:pt idx="7735">
                  <c:v>1.1782973213872865</c:v>
                </c:pt>
                <c:pt idx="7736">
                  <c:v>1.076009025343482</c:v>
                </c:pt>
                <c:pt idx="7737">
                  <c:v>1.0248009678843391</c:v>
                </c:pt>
                <c:pt idx="7738">
                  <c:v>1.1360656333795347</c:v>
                </c:pt>
                <c:pt idx="7739">
                  <c:v>1.2694493252509118</c:v>
                </c:pt>
                <c:pt idx="7740">
                  <c:v>1.0446218450976732</c:v>
                </c:pt>
                <c:pt idx="7741">
                  <c:v>1.3854094295274204</c:v>
                </c:pt>
                <c:pt idx="7742">
                  <c:v>1.2582844081380782</c:v>
                </c:pt>
                <c:pt idx="7743">
                  <c:v>1.1789375940578162</c:v>
                </c:pt>
                <c:pt idx="7744">
                  <c:v>0.91833930178152956</c:v>
                </c:pt>
                <c:pt idx="7745">
                  <c:v>1.3915378371967142</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1.2912466366191826</c:v>
                </c:pt>
                <c:pt idx="7754">
                  <c:v>1.1157077798635153</c:v>
                </c:pt>
                <c:pt idx="7755">
                  <c:v>1.2525049878313488</c:v>
                </c:pt>
                <c:pt idx="7756">
                  <c:v>1.030378496574837</c:v>
                </c:pt>
                <c:pt idx="7757">
                  <c:v>1.2529707487549178</c:v>
                </c:pt>
                <c:pt idx="7758">
                  <c:v>1.0390157520447558</c:v>
                </c:pt>
                <c:pt idx="7759">
                  <c:v>1.1311042995184386</c:v>
                </c:pt>
                <c:pt idx="7760">
                  <c:v>1.24684091795632</c:v>
                </c:pt>
                <c:pt idx="7761">
                  <c:v>1.1260274779180321</c:v>
                </c:pt>
                <c:pt idx="7762">
                  <c:v>0.81697151445502514</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0.88756789829228233</c:v>
                </c:pt>
                <c:pt idx="7773">
                  <c:v>1.1883985420663541</c:v>
                </c:pt>
                <c:pt idx="7774">
                  <c:v>0.88137711108941452</c:v>
                </c:pt>
                <c:pt idx="7775">
                  <c:v>1.1121809686383177</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1.2089178248662091</c:v>
                </c:pt>
                <c:pt idx="7787">
                  <c:v>1.1811285724661507</c:v>
                </c:pt>
                <c:pt idx="7788">
                  <c:v>1.3605501400899926</c:v>
                </c:pt>
                <c:pt idx="7789">
                  <c:v>1.3217239552406852</c:v>
                </c:pt>
                <c:pt idx="7790">
                  <c:v>1.0596169943243057</c:v>
                </c:pt>
                <c:pt idx="7791">
                  <c:v>1.1737825442102063</c:v>
                </c:pt>
                <c:pt idx="7792">
                  <c:v>1.2801894022861442</c:v>
                </c:pt>
                <c:pt idx="7793">
                  <c:v>0.92764039140815191</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1.2404529793540688</c:v>
                </c:pt>
                <c:pt idx="7802">
                  <c:v>1.0604161517888901</c:v>
                </c:pt>
                <c:pt idx="7803">
                  <c:v>1.045945284814233</c:v>
                </c:pt>
                <c:pt idx="7804">
                  <c:v>1.1508314378504918</c:v>
                </c:pt>
                <c:pt idx="7805">
                  <c:v>1.0081187298519481</c:v>
                </c:pt>
                <c:pt idx="7806">
                  <c:v>1.0543677203082953</c:v>
                </c:pt>
                <c:pt idx="7807">
                  <c:v>1.1829614157861592</c:v>
                </c:pt>
                <c:pt idx="7808">
                  <c:v>1.073166946913934</c:v>
                </c:pt>
                <c:pt idx="7809">
                  <c:v>1.173282188934482</c:v>
                </c:pt>
                <c:pt idx="7810">
                  <c:v>1.1869720141947568</c:v>
                </c:pt>
                <c:pt idx="7811">
                  <c:v>1.049125236635712</c:v>
                </c:pt>
                <c:pt idx="7812">
                  <c:v>1.0145178530409986</c:v>
                </c:pt>
                <c:pt idx="7813">
                  <c:v>1.2426340340110191</c:v>
                </c:pt>
                <c:pt idx="7814">
                  <c:v>1.0996028136974438</c:v>
                </c:pt>
                <c:pt idx="7815">
                  <c:v>0.97931691198692639</c:v>
                </c:pt>
                <c:pt idx="7816">
                  <c:v>1.1344212090161794</c:v>
                </c:pt>
                <c:pt idx="7817">
                  <c:v>1.2326325003295699</c:v>
                </c:pt>
                <c:pt idx="7818">
                  <c:v>1.2312730347828309</c:v>
                </c:pt>
                <c:pt idx="7819">
                  <c:v>1.4529997945879523</c:v>
                </c:pt>
                <c:pt idx="7820">
                  <c:v>1.1711918547144298</c:v>
                </c:pt>
                <c:pt idx="7821">
                  <c:v>1.3076680629659878</c:v>
                </c:pt>
                <c:pt idx="7822">
                  <c:v>1.0819145023731778</c:v>
                </c:pt>
                <c:pt idx="7823">
                  <c:v>1.3526131578195306</c:v>
                </c:pt>
                <c:pt idx="7824">
                  <c:v>1.0630725144613928</c:v>
                </c:pt>
                <c:pt idx="7825">
                  <c:v>1.2274997203175824</c:v>
                </c:pt>
                <c:pt idx="7826">
                  <c:v>1.0806284407693199</c:v>
                </c:pt>
                <c:pt idx="7827">
                  <c:v>1.1215774653651165</c:v>
                </c:pt>
                <c:pt idx="7828">
                  <c:v>1.0095577386212378</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1.1909451237783559</c:v>
                </c:pt>
                <c:pt idx="7838">
                  <c:v>1.0952745334058163</c:v>
                </c:pt>
                <c:pt idx="7839">
                  <c:v>1.4422904619072081</c:v>
                </c:pt>
                <c:pt idx="7840">
                  <c:v>1.1855277122754324</c:v>
                </c:pt>
                <c:pt idx="7841">
                  <c:v>1.0011917730541129</c:v>
                </c:pt>
                <c:pt idx="7842">
                  <c:v>1.2337877788182401</c:v>
                </c:pt>
                <c:pt idx="7843">
                  <c:v>0.89125988507952425</c:v>
                </c:pt>
                <c:pt idx="7844">
                  <c:v>1.3007167383596319</c:v>
                </c:pt>
                <c:pt idx="7845">
                  <c:v>1.0272363901281716</c:v>
                </c:pt>
                <c:pt idx="7846">
                  <c:v>1.261733779336758</c:v>
                </c:pt>
                <c:pt idx="7847">
                  <c:v>1.2602472395105575</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1.1359417410749895</c:v>
                </c:pt>
                <c:pt idx="7859">
                  <c:v>1.1842852795087777</c:v>
                </c:pt>
                <c:pt idx="7860">
                  <c:v>1.1798057225910745</c:v>
                </c:pt>
                <c:pt idx="7861">
                  <c:v>1.1348227908857262</c:v>
                </c:pt>
                <c:pt idx="7862">
                  <c:v>1.1743878728471349</c:v>
                </c:pt>
                <c:pt idx="7863">
                  <c:v>1.1263679910761961</c:v>
                </c:pt>
                <c:pt idx="7864">
                  <c:v>1.065051432191594</c:v>
                </c:pt>
                <c:pt idx="7865">
                  <c:v>1.3538319963173577</c:v>
                </c:pt>
                <c:pt idx="7866">
                  <c:v>1.2625620379606939</c:v>
                </c:pt>
                <c:pt idx="7867">
                  <c:v>0.92241606965634138</c:v>
                </c:pt>
                <c:pt idx="7868">
                  <c:v>1.095589635192203</c:v>
                </c:pt>
                <c:pt idx="7869">
                  <c:v>1.1823018404511627</c:v>
                </c:pt>
                <c:pt idx="7870">
                  <c:v>1.2288185119449146</c:v>
                </c:pt>
                <c:pt idx="7871">
                  <c:v>1.3534312131718718</c:v>
                </c:pt>
                <c:pt idx="7872">
                  <c:v>1.0193922056763358</c:v>
                </c:pt>
                <c:pt idx="7873">
                  <c:v>1.1692560628773043</c:v>
                </c:pt>
                <c:pt idx="7874">
                  <c:v>1.2079730124880648</c:v>
                </c:pt>
                <c:pt idx="7875">
                  <c:v>0.85248973591334598</c:v>
                </c:pt>
                <c:pt idx="7876">
                  <c:v>1.2779434538165297</c:v>
                </c:pt>
                <c:pt idx="7877">
                  <c:v>1.2152313328930804</c:v>
                </c:pt>
                <c:pt idx="7878">
                  <c:v>1.3363574935199223</c:v>
                </c:pt>
                <c:pt idx="7879">
                  <c:v>1.2242320543764786</c:v>
                </c:pt>
                <c:pt idx="7880">
                  <c:v>1.1731164928401168</c:v>
                </c:pt>
                <c:pt idx="7881">
                  <c:v>1.200962202271727</c:v>
                </c:pt>
                <c:pt idx="7882">
                  <c:v>0.88626326521692256</c:v>
                </c:pt>
                <c:pt idx="7883">
                  <c:v>1.0757570865148081</c:v>
                </c:pt>
                <c:pt idx="7884">
                  <c:v>1.0376161352174955</c:v>
                </c:pt>
                <c:pt idx="7885">
                  <c:v>1.1727133649056967</c:v>
                </c:pt>
                <c:pt idx="7886">
                  <c:v>1.107021134133352</c:v>
                </c:pt>
                <c:pt idx="7887">
                  <c:v>1.1050596773586918</c:v>
                </c:pt>
                <c:pt idx="7888">
                  <c:v>1.1391199177906959</c:v>
                </c:pt>
                <c:pt idx="7889">
                  <c:v>1.182197166674815</c:v>
                </c:pt>
                <c:pt idx="7890">
                  <c:v>1.2279355832576482</c:v>
                </c:pt>
                <c:pt idx="7891">
                  <c:v>0.98046617266875058</c:v>
                </c:pt>
                <c:pt idx="7892">
                  <c:v>1.2249129522868971</c:v>
                </c:pt>
                <c:pt idx="7893">
                  <c:v>0.86580406588993919</c:v>
                </c:pt>
                <c:pt idx="7894">
                  <c:v>1.0236412457271054</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1.1292501284834346</c:v>
                </c:pt>
                <c:pt idx="7908">
                  <c:v>1.1973089860667323</c:v>
                </c:pt>
                <c:pt idx="7909">
                  <c:v>1.033765506988118</c:v>
                </c:pt>
                <c:pt idx="7910">
                  <c:v>1.2521147761574019</c:v>
                </c:pt>
                <c:pt idx="7911">
                  <c:v>0.69439344010452464</c:v>
                </c:pt>
                <c:pt idx="7912">
                  <c:v>1.2880597426604554</c:v>
                </c:pt>
                <c:pt idx="7913">
                  <c:v>0.93232767320040932</c:v>
                </c:pt>
                <c:pt idx="7914">
                  <c:v>1.1635759861320261</c:v>
                </c:pt>
                <c:pt idx="7915">
                  <c:v>1.2022218555635638</c:v>
                </c:pt>
                <c:pt idx="7916">
                  <c:v>1.0553035048399</c:v>
                </c:pt>
                <c:pt idx="7917">
                  <c:v>0.86275323269223725</c:v>
                </c:pt>
                <c:pt idx="7918">
                  <c:v>1.0785864071536129</c:v>
                </c:pt>
                <c:pt idx="7919">
                  <c:v>1.4322955539528908</c:v>
                </c:pt>
                <c:pt idx="7920">
                  <c:v>0.9698005716573036</c:v>
                </c:pt>
                <c:pt idx="7921">
                  <c:v>1.1442354057351201</c:v>
                </c:pt>
                <c:pt idx="7922">
                  <c:v>0.88442013684039578</c:v>
                </c:pt>
                <c:pt idx="7923">
                  <c:v>1.2814987946695988</c:v>
                </c:pt>
                <c:pt idx="7924">
                  <c:v>0.97006302996473759</c:v>
                </c:pt>
                <c:pt idx="7925">
                  <c:v>1.04396859177463</c:v>
                </c:pt>
                <c:pt idx="7926">
                  <c:v>0.96066643875384594</c:v>
                </c:pt>
                <c:pt idx="7927">
                  <c:v>1.2226738404446238</c:v>
                </c:pt>
                <c:pt idx="7928">
                  <c:v>1.0508924149217334</c:v>
                </c:pt>
                <c:pt idx="7929">
                  <c:v>1.109887669879698</c:v>
                </c:pt>
                <c:pt idx="7930">
                  <c:v>1.2627475647571138</c:v>
                </c:pt>
                <c:pt idx="7931">
                  <c:v>1.1768509386091681</c:v>
                </c:pt>
                <c:pt idx="7932">
                  <c:v>1.1803697210092741</c:v>
                </c:pt>
                <c:pt idx="7933">
                  <c:v>1.0229520017489138</c:v>
                </c:pt>
                <c:pt idx="7934">
                  <c:v>1.2466536045705161</c:v>
                </c:pt>
                <c:pt idx="7935">
                  <c:v>1.0508259349545181</c:v>
                </c:pt>
                <c:pt idx="7936">
                  <c:v>1.0634050757504838</c:v>
                </c:pt>
                <c:pt idx="7937">
                  <c:v>1.186105080158852</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1.0010313109599041</c:v>
                </c:pt>
                <c:pt idx="7946">
                  <c:v>0.89114128211724142</c:v>
                </c:pt>
                <c:pt idx="7947">
                  <c:v>0.93025589639280126</c:v>
                </c:pt>
                <c:pt idx="7948">
                  <c:v>0.99639808677193364</c:v>
                </c:pt>
                <c:pt idx="7949">
                  <c:v>1.1456557296693151</c:v>
                </c:pt>
                <c:pt idx="7950">
                  <c:v>1.3702124996725282</c:v>
                </c:pt>
                <c:pt idx="7951">
                  <c:v>0.91678078888188608</c:v>
                </c:pt>
                <c:pt idx="7952">
                  <c:v>0.90211976972979457</c:v>
                </c:pt>
                <c:pt idx="7953">
                  <c:v>1.0576220449547089</c:v>
                </c:pt>
                <c:pt idx="7954">
                  <c:v>1.0912333329314938</c:v>
                </c:pt>
                <c:pt idx="7955">
                  <c:v>1.2163715633543959</c:v>
                </c:pt>
                <c:pt idx="7956">
                  <c:v>0.99371465040308804</c:v>
                </c:pt>
                <c:pt idx="7957">
                  <c:v>0.98451291330551649</c:v>
                </c:pt>
                <c:pt idx="7958">
                  <c:v>1.0630939871369856</c:v>
                </c:pt>
                <c:pt idx="7959">
                  <c:v>0.99784489071329563</c:v>
                </c:pt>
                <c:pt idx="7960">
                  <c:v>1.3395938233498266</c:v>
                </c:pt>
                <c:pt idx="7961">
                  <c:v>0.95767674394114954</c:v>
                </c:pt>
                <c:pt idx="7962">
                  <c:v>1.1825755419014174</c:v>
                </c:pt>
                <c:pt idx="7963">
                  <c:v>0.9963945650947581</c:v>
                </c:pt>
                <c:pt idx="7964">
                  <c:v>1.1715276181176193</c:v>
                </c:pt>
                <c:pt idx="7965">
                  <c:v>0.98598599705723355</c:v>
                </c:pt>
                <c:pt idx="7966">
                  <c:v>1.3118681374918226</c:v>
                </c:pt>
                <c:pt idx="7967">
                  <c:v>1.0860719925653706</c:v>
                </c:pt>
                <c:pt idx="7968">
                  <c:v>0.96206319818249786</c:v>
                </c:pt>
                <c:pt idx="7969">
                  <c:v>1.1115474690188003</c:v>
                </c:pt>
                <c:pt idx="7970">
                  <c:v>0.89237610874209483</c:v>
                </c:pt>
                <c:pt idx="7971">
                  <c:v>0.87307847306258879</c:v>
                </c:pt>
                <c:pt idx="7972">
                  <c:v>1.1219191612320325</c:v>
                </c:pt>
                <c:pt idx="7973">
                  <c:v>0.95282101828522425</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1.0308417772794376</c:v>
                </c:pt>
                <c:pt idx="7982">
                  <c:v>0.96356362077119229</c:v>
                </c:pt>
                <c:pt idx="7983">
                  <c:v>1.1516428907374157</c:v>
                </c:pt>
                <c:pt idx="7984">
                  <c:v>1.1461250938058021</c:v>
                </c:pt>
                <c:pt idx="7985">
                  <c:v>1.2099778912981538</c:v>
                </c:pt>
                <c:pt idx="7986">
                  <c:v>1.0917578393940581</c:v>
                </c:pt>
                <c:pt idx="7987">
                  <c:v>1.2916039878698298</c:v>
                </c:pt>
                <c:pt idx="7988">
                  <c:v>0.90001841283489925</c:v>
                </c:pt>
                <c:pt idx="7989">
                  <c:v>1.2280651931913891</c:v>
                </c:pt>
                <c:pt idx="7990">
                  <c:v>0.88675927175414981</c:v>
                </c:pt>
                <c:pt idx="7991">
                  <c:v>0.89786823628485202</c:v>
                </c:pt>
                <c:pt idx="7992">
                  <c:v>1.0941841703820827</c:v>
                </c:pt>
                <c:pt idx="7993">
                  <c:v>0.93355913061261953</c:v>
                </c:pt>
                <c:pt idx="7994">
                  <c:v>1.0834384852051562</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1.1787623743010152</c:v>
                </c:pt>
                <c:pt idx="8003">
                  <c:v>1.0597479164090842</c:v>
                </c:pt>
                <c:pt idx="8004">
                  <c:v>0.91242045123878635</c:v>
                </c:pt>
                <c:pt idx="8005">
                  <c:v>1.183407152000826</c:v>
                </c:pt>
                <c:pt idx="8006">
                  <c:v>1.0039060869945338</c:v>
                </c:pt>
                <c:pt idx="8007">
                  <c:v>1.233857190898582</c:v>
                </c:pt>
                <c:pt idx="8008">
                  <c:v>1.0401926658496516</c:v>
                </c:pt>
                <c:pt idx="8009">
                  <c:v>1.0464769912105507</c:v>
                </c:pt>
                <c:pt idx="8010">
                  <c:v>1.0245425250572091</c:v>
                </c:pt>
                <c:pt idx="8011">
                  <c:v>0.82301598616381499</c:v>
                </c:pt>
                <c:pt idx="8012">
                  <c:v>0.94405592143571393</c:v>
                </c:pt>
                <c:pt idx="8013">
                  <c:v>0.91454035647111864</c:v>
                </c:pt>
                <c:pt idx="8014">
                  <c:v>0.93872115378047605</c:v>
                </c:pt>
                <c:pt idx="8015">
                  <c:v>1.0233383882203262</c:v>
                </c:pt>
                <c:pt idx="8016">
                  <c:v>0.87908531078176333</c:v>
                </c:pt>
                <c:pt idx="8017">
                  <c:v>1.0692096150907633</c:v>
                </c:pt>
                <c:pt idx="8018">
                  <c:v>1.362840863267182</c:v>
                </c:pt>
                <c:pt idx="8019">
                  <c:v>0.86337603117881334</c:v>
                </c:pt>
                <c:pt idx="8020">
                  <c:v>1.1706241871219578</c:v>
                </c:pt>
                <c:pt idx="8021">
                  <c:v>1.0842791435329557</c:v>
                </c:pt>
                <c:pt idx="8022">
                  <c:v>0.98179299375853835</c:v>
                </c:pt>
                <c:pt idx="8023">
                  <c:v>1.2569003395610621</c:v>
                </c:pt>
                <c:pt idx="8024">
                  <c:v>1.1626157192054967</c:v>
                </c:pt>
                <c:pt idx="8025">
                  <c:v>1.0235828780187066</c:v>
                </c:pt>
                <c:pt idx="8026">
                  <c:v>1.0277290937115968</c:v>
                </c:pt>
                <c:pt idx="8027">
                  <c:v>1.2538226066068112</c:v>
                </c:pt>
                <c:pt idx="8028">
                  <c:v>1.0475762100292207</c:v>
                </c:pt>
                <c:pt idx="8029">
                  <c:v>0.93189927697846098</c:v>
                </c:pt>
                <c:pt idx="8030">
                  <c:v>0.82586563373851463</c:v>
                </c:pt>
                <c:pt idx="8031">
                  <c:v>0.94073783420345458</c:v>
                </c:pt>
                <c:pt idx="8032">
                  <c:v>1.2532153217786171</c:v>
                </c:pt>
                <c:pt idx="8033">
                  <c:v>0.9562837457551211</c:v>
                </c:pt>
                <c:pt idx="8034">
                  <c:v>0.99201719496947149</c:v>
                </c:pt>
                <c:pt idx="8035">
                  <c:v>1.174978965149976</c:v>
                </c:pt>
                <c:pt idx="8036">
                  <c:v>1.2762381476500346</c:v>
                </c:pt>
                <c:pt idx="8037">
                  <c:v>0.90596068447585454</c:v>
                </c:pt>
                <c:pt idx="8038">
                  <c:v>1.2776537123697298</c:v>
                </c:pt>
                <c:pt idx="8039">
                  <c:v>0.93280780628072801</c:v>
                </c:pt>
                <c:pt idx="8040">
                  <c:v>1.0505790506595098</c:v>
                </c:pt>
                <c:pt idx="8041">
                  <c:v>1.1145761114261841</c:v>
                </c:pt>
                <c:pt idx="8042">
                  <c:v>1.0502856593140519</c:v>
                </c:pt>
                <c:pt idx="8043">
                  <c:v>1.0354620689612941</c:v>
                </c:pt>
                <c:pt idx="8044">
                  <c:v>0.90744757310832291</c:v>
                </c:pt>
                <c:pt idx="8045">
                  <c:v>1.155552758424645</c:v>
                </c:pt>
                <c:pt idx="8046">
                  <c:v>1.0882951967112231</c:v>
                </c:pt>
                <c:pt idx="8047">
                  <c:v>1.1880850022913971</c:v>
                </c:pt>
                <c:pt idx="8048">
                  <c:v>1.040869990139609</c:v>
                </c:pt>
                <c:pt idx="8049">
                  <c:v>0.97790986107297684</c:v>
                </c:pt>
                <c:pt idx="8050">
                  <c:v>0.9980085693795997</c:v>
                </c:pt>
                <c:pt idx="8051">
                  <c:v>0.97567891143698793</c:v>
                </c:pt>
                <c:pt idx="8052">
                  <c:v>1.0988980951711478</c:v>
                </c:pt>
                <c:pt idx="8053">
                  <c:v>1.0148837644287383</c:v>
                </c:pt>
                <c:pt idx="8054">
                  <c:v>1.1137914982354598</c:v>
                </c:pt>
                <c:pt idx="8055">
                  <c:v>0.81284902639051937</c:v>
                </c:pt>
                <c:pt idx="8056">
                  <c:v>1.0196302712048606</c:v>
                </c:pt>
                <c:pt idx="8057">
                  <c:v>1.0189118805769075</c:v>
                </c:pt>
                <c:pt idx="8058">
                  <c:v>1.1538233649167193</c:v>
                </c:pt>
                <c:pt idx="8059">
                  <c:v>1.0134423017817351</c:v>
                </c:pt>
                <c:pt idx="8060">
                  <c:v>1.042701895153705</c:v>
                </c:pt>
                <c:pt idx="8061">
                  <c:v>0.95808018382526239</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0.99038574839264537</c:v>
                </c:pt>
                <c:pt idx="8070">
                  <c:v>0.83596785355373615</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0.82760326521617966</c:v>
                </c:pt>
                <c:pt idx="8080">
                  <c:v>1.0634588344670861</c:v>
                </c:pt>
                <c:pt idx="8081">
                  <c:v>0.90982006918919045</c:v>
                </c:pt>
                <c:pt idx="8082">
                  <c:v>0.95430257118130857</c:v>
                </c:pt>
                <c:pt idx="8083">
                  <c:v>1.0178247107335321</c:v>
                </c:pt>
                <c:pt idx="8084">
                  <c:v>1.0719302128483472</c:v>
                </c:pt>
                <c:pt idx="8085">
                  <c:v>1.012399523613168</c:v>
                </c:pt>
                <c:pt idx="8086">
                  <c:v>1.1463719295960764</c:v>
                </c:pt>
                <c:pt idx="8087">
                  <c:v>0.87211106391801663</c:v>
                </c:pt>
                <c:pt idx="8088">
                  <c:v>1.2063585154380583</c:v>
                </c:pt>
                <c:pt idx="8089">
                  <c:v>1.1616412977406556</c:v>
                </c:pt>
                <c:pt idx="8090">
                  <c:v>0.96240607501174658</c:v>
                </c:pt>
                <c:pt idx="8091">
                  <c:v>1.0077124164365661</c:v>
                </c:pt>
                <c:pt idx="8092">
                  <c:v>0.85820159500060844</c:v>
                </c:pt>
                <c:pt idx="8093">
                  <c:v>1.0770173307660238</c:v>
                </c:pt>
                <c:pt idx="8094">
                  <c:v>1.2027008851795278</c:v>
                </c:pt>
                <c:pt idx="8095">
                  <c:v>1.3059224911780398</c:v>
                </c:pt>
                <c:pt idx="8096">
                  <c:v>0.88874345051801651</c:v>
                </c:pt>
                <c:pt idx="8097">
                  <c:v>0.9290622933141498</c:v>
                </c:pt>
                <c:pt idx="8098">
                  <c:v>1.0518902475598282</c:v>
                </c:pt>
                <c:pt idx="8099">
                  <c:v>1.1218527842643335</c:v>
                </c:pt>
                <c:pt idx="8100">
                  <c:v>1.0921757595556021</c:v>
                </c:pt>
                <c:pt idx="8101">
                  <c:v>0.96932039771100609</c:v>
                </c:pt>
                <c:pt idx="8102">
                  <c:v>0.89924122586801269</c:v>
                </c:pt>
                <c:pt idx="8103">
                  <c:v>1.13527528127005</c:v>
                </c:pt>
                <c:pt idx="8104">
                  <c:v>0.80367209972444686</c:v>
                </c:pt>
                <c:pt idx="8105">
                  <c:v>0.99079183325108833</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0.84382096313440891</c:v>
                </c:pt>
                <c:pt idx="8115">
                  <c:v>0.91489776149329394</c:v>
                </c:pt>
                <c:pt idx="8116">
                  <c:v>1.0443473886468781</c:v>
                </c:pt>
                <c:pt idx="8117">
                  <c:v>1.1080789113936784</c:v>
                </c:pt>
                <c:pt idx="8118">
                  <c:v>1.0577453413294822</c:v>
                </c:pt>
                <c:pt idx="8119">
                  <c:v>0.95830675155151868</c:v>
                </c:pt>
                <c:pt idx="8120">
                  <c:v>0.84765629577946411</c:v>
                </c:pt>
                <c:pt idx="8121">
                  <c:v>1.2198352114090303</c:v>
                </c:pt>
                <c:pt idx="8122">
                  <c:v>1.079662945790147</c:v>
                </c:pt>
                <c:pt idx="8123">
                  <c:v>0.94822968243600592</c:v>
                </c:pt>
                <c:pt idx="8124">
                  <c:v>1.0529853939098659</c:v>
                </c:pt>
                <c:pt idx="8125">
                  <c:v>1.0323884606032123</c:v>
                </c:pt>
                <c:pt idx="8126">
                  <c:v>1.0080523535972341</c:v>
                </c:pt>
                <c:pt idx="8127">
                  <c:v>0.90080851871111178</c:v>
                </c:pt>
                <c:pt idx="8128">
                  <c:v>1.048071089582526</c:v>
                </c:pt>
                <c:pt idx="8129">
                  <c:v>0.82216538819841167</c:v>
                </c:pt>
                <c:pt idx="8130">
                  <c:v>1.2308095531471808</c:v>
                </c:pt>
                <c:pt idx="8131">
                  <c:v>1.0016976658788275</c:v>
                </c:pt>
                <c:pt idx="8132">
                  <c:v>1.1928262622647077</c:v>
                </c:pt>
                <c:pt idx="8133">
                  <c:v>1.0118834999559978</c:v>
                </c:pt>
                <c:pt idx="8134">
                  <c:v>0.96396983066238828</c:v>
                </c:pt>
                <c:pt idx="8135">
                  <c:v>1.045442225509847</c:v>
                </c:pt>
                <c:pt idx="8136">
                  <c:v>1.0846509768468693</c:v>
                </c:pt>
                <c:pt idx="8137">
                  <c:v>1.0925017855374093</c:v>
                </c:pt>
                <c:pt idx="8138">
                  <c:v>1.0802607184728259</c:v>
                </c:pt>
                <c:pt idx="8139">
                  <c:v>0.82161268657835262</c:v>
                </c:pt>
                <c:pt idx="8140">
                  <c:v>1.1661211153449238</c:v>
                </c:pt>
                <c:pt idx="8141">
                  <c:v>1.1726281729284433</c:v>
                </c:pt>
                <c:pt idx="8142">
                  <c:v>0.79202409762768944</c:v>
                </c:pt>
                <c:pt idx="8143">
                  <c:v>1.1884452119787461</c:v>
                </c:pt>
                <c:pt idx="8144">
                  <c:v>0.96877942597997668</c:v>
                </c:pt>
                <c:pt idx="8145">
                  <c:v>0.83989608560859186</c:v>
                </c:pt>
                <c:pt idx="8146">
                  <c:v>0.92019214790522896</c:v>
                </c:pt>
                <c:pt idx="8147">
                  <c:v>1.1209801611463097</c:v>
                </c:pt>
                <c:pt idx="8148">
                  <c:v>1.0102189943666564</c:v>
                </c:pt>
                <c:pt idx="8149">
                  <c:v>1.206836466149583</c:v>
                </c:pt>
                <c:pt idx="8150">
                  <c:v>1.2260627220517366</c:v>
                </c:pt>
                <c:pt idx="8151">
                  <c:v>1.0002508619639454</c:v>
                </c:pt>
                <c:pt idx="8152">
                  <c:v>0.89189754337937865</c:v>
                </c:pt>
                <c:pt idx="8153">
                  <c:v>1.064329294191434</c:v>
                </c:pt>
                <c:pt idx="8154">
                  <c:v>0.84789749521990165</c:v>
                </c:pt>
                <c:pt idx="8155">
                  <c:v>0.96788987691119976</c:v>
                </c:pt>
                <c:pt idx="8156">
                  <c:v>1.0667232917169092</c:v>
                </c:pt>
                <c:pt idx="8157">
                  <c:v>1.0151446756541525</c:v>
                </c:pt>
                <c:pt idx="8158">
                  <c:v>1.1602779382387229</c:v>
                </c:pt>
                <c:pt idx="8159">
                  <c:v>0.97192989475190061</c:v>
                </c:pt>
                <c:pt idx="8160">
                  <c:v>1.183395981576771</c:v>
                </c:pt>
                <c:pt idx="8161">
                  <c:v>0.97552903127551582</c:v>
                </c:pt>
                <c:pt idx="8162">
                  <c:v>1.2718257596650098</c:v>
                </c:pt>
                <c:pt idx="8163">
                  <c:v>1.0195190459595698</c:v>
                </c:pt>
                <c:pt idx="8164">
                  <c:v>1.0421531634165297</c:v>
                </c:pt>
                <c:pt idx="8165">
                  <c:v>0.82332699905243756</c:v>
                </c:pt>
                <c:pt idx="8166">
                  <c:v>1.215721058904679</c:v>
                </c:pt>
                <c:pt idx="8167">
                  <c:v>1.0276526715356742</c:v>
                </c:pt>
                <c:pt idx="8168">
                  <c:v>1.1454475715215757</c:v>
                </c:pt>
                <c:pt idx="8169">
                  <c:v>1.1964674306963274</c:v>
                </c:pt>
                <c:pt idx="8170">
                  <c:v>1.0586969550303018</c:v>
                </c:pt>
                <c:pt idx="8171">
                  <c:v>1.1518862637566722</c:v>
                </c:pt>
                <c:pt idx="8172">
                  <c:v>1.0743576826841679</c:v>
                </c:pt>
                <c:pt idx="8173">
                  <c:v>0.95919019770629987</c:v>
                </c:pt>
                <c:pt idx="8174">
                  <c:v>1.0663680815110301</c:v>
                </c:pt>
                <c:pt idx="8175">
                  <c:v>1.1603516839512384</c:v>
                </c:pt>
                <c:pt idx="8176">
                  <c:v>1.0202143212355701</c:v>
                </c:pt>
                <c:pt idx="8177">
                  <c:v>0.89766224897299607</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0.95781790381706688</c:v>
                </c:pt>
                <c:pt idx="8190">
                  <c:v>0.88627053290575097</c:v>
                </c:pt>
                <c:pt idx="8191">
                  <c:v>0.84068531711869843</c:v>
                </c:pt>
                <c:pt idx="8192">
                  <c:v>0.911240063522883</c:v>
                </c:pt>
                <c:pt idx="8193">
                  <c:v>0.84235655244580065</c:v>
                </c:pt>
                <c:pt idx="8194">
                  <c:v>1.2340024814198811</c:v>
                </c:pt>
                <c:pt idx="8195">
                  <c:v>0.86828401660543875</c:v>
                </c:pt>
                <c:pt idx="8196">
                  <c:v>0.82819878225282595</c:v>
                </c:pt>
                <c:pt idx="8197">
                  <c:v>1.0679241161854836</c:v>
                </c:pt>
                <c:pt idx="8198">
                  <c:v>1.150125630939786</c:v>
                </c:pt>
                <c:pt idx="8199">
                  <c:v>0.97130003905706397</c:v>
                </c:pt>
                <c:pt idx="8200">
                  <c:v>1.1096368152352398</c:v>
                </c:pt>
                <c:pt idx="8201">
                  <c:v>1.0113954080301109</c:v>
                </c:pt>
                <c:pt idx="8202">
                  <c:v>1.1539075404109449</c:v>
                </c:pt>
                <c:pt idx="8203">
                  <c:v>1.0051427505819259</c:v>
                </c:pt>
                <c:pt idx="8204">
                  <c:v>0.97736070838189681</c:v>
                </c:pt>
                <c:pt idx="8205">
                  <c:v>0.96352066011279081</c:v>
                </c:pt>
                <c:pt idx="8206">
                  <c:v>1.0368674316310502</c:v>
                </c:pt>
                <c:pt idx="8207">
                  <c:v>0.89279039393842063</c:v>
                </c:pt>
                <c:pt idx="8208">
                  <c:v>1.0194584219619867</c:v>
                </c:pt>
                <c:pt idx="8209">
                  <c:v>0.99274482088098814</c:v>
                </c:pt>
                <c:pt idx="8210">
                  <c:v>1.2133402502479662</c:v>
                </c:pt>
                <c:pt idx="8211">
                  <c:v>0.98345285460263199</c:v>
                </c:pt>
                <c:pt idx="8212">
                  <c:v>0.91068845438843971</c:v>
                </c:pt>
                <c:pt idx="8213">
                  <c:v>0.98295749815442102</c:v>
                </c:pt>
                <c:pt idx="8214">
                  <c:v>0.94495072057047713</c:v>
                </c:pt>
                <c:pt idx="8215">
                  <c:v>0.9039934308411256</c:v>
                </c:pt>
                <c:pt idx="8216">
                  <c:v>1.1964456145448141</c:v>
                </c:pt>
                <c:pt idx="8217">
                  <c:v>0.83656814610398789</c:v>
                </c:pt>
                <c:pt idx="8218">
                  <c:v>0.96229531139492464</c:v>
                </c:pt>
                <c:pt idx="8219">
                  <c:v>0.87434986928224168</c:v>
                </c:pt>
                <c:pt idx="8220">
                  <c:v>0.9129538547035696</c:v>
                </c:pt>
                <c:pt idx="8221">
                  <c:v>1.2300599148747551</c:v>
                </c:pt>
                <c:pt idx="8222">
                  <c:v>1.0337012465966358</c:v>
                </c:pt>
                <c:pt idx="8223">
                  <c:v>0.93739646562736856</c:v>
                </c:pt>
                <c:pt idx="8224">
                  <c:v>0.98348136399226394</c:v>
                </c:pt>
                <c:pt idx="8225">
                  <c:v>0.86908662984915952</c:v>
                </c:pt>
                <c:pt idx="8226">
                  <c:v>1.0124920282534382</c:v>
                </c:pt>
                <c:pt idx="8227">
                  <c:v>0.98088468908064452</c:v>
                </c:pt>
                <c:pt idx="8228">
                  <c:v>0.8099220726211902</c:v>
                </c:pt>
                <c:pt idx="8229">
                  <c:v>0.87941370168412003</c:v>
                </c:pt>
                <c:pt idx="8230">
                  <c:v>0.8388443429656236</c:v>
                </c:pt>
                <c:pt idx="8231">
                  <c:v>1.0645079388801659</c:v>
                </c:pt>
                <c:pt idx="8232">
                  <c:v>1.1033636696690559</c:v>
                </c:pt>
                <c:pt idx="8233">
                  <c:v>0.96021009382028688</c:v>
                </c:pt>
                <c:pt idx="8234">
                  <c:v>1.133879966918804</c:v>
                </c:pt>
                <c:pt idx="8235">
                  <c:v>0.85783078499400067</c:v>
                </c:pt>
                <c:pt idx="8236">
                  <c:v>1.1645910159170596</c:v>
                </c:pt>
                <c:pt idx="8237">
                  <c:v>0.86155247706294757</c:v>
                </c:pt>
                <c:pt idx="8238">
                  <c:v>1.0984052460094718</c:v>
                </c:pt>
                <c:pt idx="8239">
                  <c:v>1.1355763149342155</c:v>
                </c:pt>
                <c:pt idx="8240">
                  <c:v>0.91044979159562134</c:v>
                </c:pt>
                <c:pt idx="8241">
                  <c:v>1.2141828704965365</c:v>
                </c:pt>
                <c:pt idx="8242">
                  <c:v>1.174457428516209</c:v>
                </c:pt>
                <c:pt idx="8243">
                  <c:v>1.0605334729567237</c:v>
                </c:pt>
                <c:pt idx="8244">
                  <c:v>1.0210859943081907</c:v>
                </c:pt>
                <c:pt idx="8245">
                  <c:v>1.0540031378759664</c:v>
                </c:pt>
                <c:pt idx="8246">
                  <c:v>0.93923519448386761</c:v>
                </c:pt>
                <c:pt idx="8247">
                  <c:v>0.87036195590308363</c:v>
                </c:pt>
                <c:pt idx="8248">
                  <c:v>0.9472275676825106</c:v>
                </c:pt>
                <c:pt idx="8249">
                  <c:v>0.9879537800290582</c:v>
                </c:pt>
                <c:pt idx="8250">
                  <c:v>0.92782583414297981</c:v>
                </c:pt>
                <c:pt idx="8251">
                  <c:v>0.76877699360557383</c:v>
                </c:pt>
                <c:pt idx="8252">
                  <c:v>1.1717175389127965</c:v>
                </c:pt>
                <c:pt idx="8253">
                  <c:v>0.84333277846403254</c:v>
                </c:pt>
                <c:pt idx="8254">
                  <c:v>0.92505668073160896</c:v>
                </c:pt>
                <c:pt idx="8255">
                  <c:v>1.0512900827138458</c:v>
                </c:pt>
                <c:pt idx="8256">
                  <c:v>0.90399674907600236</c:v>
                </c:pt>
                <c:pt idx="8257">
                  <c:v>0.97245630703749486</c:v>
                </c:pt>
                <c:pt idx="8258">
                  <c:v>0.94798219088344837</c:v>
                </c:pt>
                <c:pt idx="8259">
                  <c:v>1.20787271178072</c:v>
                </c:pt>
                <c:pt idx="8260">
                  <c:v>1.1381836377364107</c:v>
                </c:pt>
                <c:pt idx="8261">
                  <c:v>0.95873746739427346</c:v>
                </c:pt>
                <c:pt idx="8262">
                  <c:v>1.0187993887984892</c:v>
                </c:pt>
                <c:pt idx="8263">
                  <c:v>1.0137729221976719</c:v>
                </c:pt>
                <c:pt idx="8264">
                  <c:v>1.1292494017149592</c:v>
                </c:pt>
                <c:pt idx="8265">
                  <c:v>0.87060336280367934</c:v>
                </c:pt>
                <c:pt idx="8266">
                  <c:v>1.3132125608971781</c:v>
                </c:pt>
                <c:pt idx="8267">
                  <c:v>1.1396043012820198</c:v>
                </c:pt>
                <c:pt idx="8268">
                  <c:v>0.95960822401337542</c:v>
                </c:pt>
                <c:pt idx="8269">
                  <c:v>0.98388129551394754</c:v>
                </c:pt>
                <c:pt idx="8270">
                  <c:v>0.97807202609381205</c:v>
                </c:pt>
                <c:pt idx="8271">
                  <c:v>0.95147603944780512</c:v>
                </c:pt>
                <c:pt idx="8272">
                  <c:v>1.3277947929021852</c:v>
                </c:pt>
                <c:pt idx="8273">
                  <c:v>1.0019837094352029</c:v>
                </c:pt>
                <c:pt idx="8274">
                  <c:v>1.1063709945642561</c:v>
                </c:pt>
                <c:pt idx="8275">
                  <c:v>0.94122542764995065</c:v>
                </c:pt>
                <c:pt idx="8276">
                  <c:v>0.8539730138502678</c:v>
                </c:pt>
                <c:pt idx="8277">
                  <c:v>0.73655899201259323</c:v>
                </c:pt>
                <c:pt idx="8278">
                  <c:v>1.120648965375229</c:v>
                </c:pt>
                <c:pt idx="8279">
                  <c:v>1.221598298231505</c:v>
                </c:pt>
                <c:pt idx="8280">
                  <c:v>0.84039693938716309</c:v>
                </c:pt>
                <c:pt idx="8281">
                  <c:v>1.00892892367512</c:v>
                </c:pt>
                <c:pt idx="8282">
                  <c:v>0.8634208524659136</c:v>
                </c:pt>
                <c:pt idx="8283">
                  <c:v>1.0290234021465772</c:v>
                </c:pt>
                <c:pt idx="8284">
                  <c:v>0.99361412050222819</c:v>
                </c:pt>
                <c:pt idx="8285">
                  <c:v>0.99832811874513849</c:v>
                </c:pt>
                <c:pt idx="8286">
                  <c:v>0.96965277770949365</c:v>
                </c:pt>
                <c:pt idx="8287">
                  <c:v>1.0867816020374546</c:v>
                </c:pt>
                <c:pt idx="8288">
                  <c:v>1.0132810633959959</c:v>
                </c:pt>
                <c:pt idx="8289">
                  <c:v>1.1055870739720357</c:v>
                </c:pt>
                <c:pt idx="8290">
                  <c:v>0.91383774364958814</c:v>
                </c:pt>
                <c:pt idx="8291">
                  <c:v>0.95871044945287465</c:v>
                </c:pt>
                <c:pt idx="8292">
                  <c:v>0.93344172063467779</c:v>
                </c:pt>
                <c:pt idx="8293">
                  <c:v>1.0278330102014415</c:v>
                </c:pt>
                <c:pt idx="8294">
                  <c:v>0.84769417138366165</c:v>
                </c:pt>
                <c:pt idx="8295">
                  <c:v>0.91709925324300268</c:v>
                </c:pt>
                <c:pt idx="8296">
                  <c:v>1.1422717170128338</c:v>
                </c:pt>
                <c:pt idx="8297">
                  <c:v>1.0737611394410715</c:v>
                </c:pt>
                <c:pt idx="8298">
                  <c:v>0.97777042124257585</c:v>
                </c:pt>
                <c:pt idx="8299">
                  <c:v>0.97324122819449244</c:v>
                </c:pt>
                <c:pt idx="8300">
                  <c:v>0.85821790027546396</c:v>
                </c:pt>
                <c:pt idx="8301">
                  <c:v>0.94573187673816572</c:v>
                </c:pt>
                <c:pt idx="8302">
                  <c:v>1.1625537954938421</c:v>
                </c:pt>
                <c:pt idx="8303">
                  <c:v>0.94708320522040201</c:v>
                </c:pt>
                <c:pt idx="8304">
                  <c:v>0.82890893170324831</c:v>
                </c:pt>
                <c:pt idx="8305">
                  <c:v>1.1128964692732921</c:v>
                </c:pt>
                <c:pt idx="8306">
                  <c:v>0.90853034451730486</c:v>
                </c:pt>
                <c:pt idx="8307">
                  <c:v>0.97638951282268671</c:v>
                </c:pt>
                <c:pt idx="8308">
                  <c:v>1.0820216224572479</c:v>
                </c:pt>
                <c:pt idx="8309">
                  <c:v>1.217417635915208</c:v>
                </c:pt>
                <c:pt idx="8310">
                  <c:v>1.1349200980628418</c:v>
                </c:pt>
                <c:pt idx="8311">
                  <c:v>0.94584241397678814</c:v>
                </c:pt>
                <c:pt idx="8312">
                  <c:v>0.83316494002303199</c:v>
                </c:pt>
                <c:pt idx="8313">
                  <c:v>0.75869167036565854</c:v>
                </c:pt>
                <c:pt idx="8314">
                  <c:v>0.98255747864790577</c:v>
                </c:pt>
                <c:pt idx="8315">
                  <c:v>1.1053167714997945</c:v>
                </c:pt>
                <c:pt idx="8316">
                  <c:v>1.0570901777948458</c:v>
                </c:pt>
                <c:pt idx="8317">
                  <c:v>1.0046853048339901</c:v>
                </c:pt>
                <c:pt idx="8318">
                  <c:v>1.056522333690322</c:v>
                </c:pt>
                <c:pt idx="8319">
                  <c:v>0.90014320002190007</c:v>
                </c:pt>
                <c:pt idx="8320">
                  <c:v>0.79953358178564427</c:v>
                </c:pt>
                <c:pt idx="8321">
                  <c:v>0.92862148079205509</c:v>
                </c:pt>
                <c:pt idx="8322">
                  <c:v>0.90457766974615883</c:v>
                </c:pt>
                <c:pt idx="8323">
                  <c:v>0.8056151385017456</c:v>
                </c:pt>
                <c:pt idx="8324">
                  <c:v>1.0230406504992198</c:v>
                </c:pt>
                <c:pt idx="8325">
                  <c:v>0.9134765835070795</c:v>
                </c:pt>
                <c:pt idx="8326">
                  <c:v>1.1323778277468364</c:v>
                </c:pt>
                <c:pt idx="8327">
                  <c:v>1.1667160233914318</c:v>
                </c:pt>
                <c:pt idx="8328">
                  <c:v>0.92323765882279618</c:v>
                </c:pt>
                <c:pt idx="8329">
                  <c:v>1.0142651837644956</c:v>
                </c:pt>
                <c:pt idx="8330">
                  <c:v>0.92414847655193677</c:v>
                </c:pt>
                <c:pt idx="8331">
                  <c:v>1.2130523119655261</c:v>
                </c:pt>
                <c:pt idx="8332">
                  <c:v>0.97110234269925377</c:v>
                </c:pt>
                <c:pt idx="8333">
                  <c:v>0.95873788387189463</c:v>
                </c:pt>
                <c:pt idx="8334">
                  <c:v>1.2488789073500117</c:v>
                </c:pt>
                <c:pt idx="8335">
                  <c:v>1.1434517161459592</c:v>
                </c:pt>
                <c:pt idx="8336">
                  <c:v>0.8828460665358</c:v>
                </c:pt>
                <c:pt idx="8337">
                  <c:v>0.96297993353082811</c:v>
                </c:pt>
                <c:pt idx="8338">
                  <c:v>1.0193678278954639</c:v>
                </c:pt>
                <c:pt idx="8339">
                  <c:v>0.93634574015037664</c:v>
                </c:pt>
                <c:pt idx="8340">
                  <c:v>1.0395566856447378</c:v>
                </c:pt>
                <c:pt idx="8341">
                  <c:v>1.0308567792262295</c:v>
                </c:pt>
                <c:pt idx="8342">
                  <c:v>1.3817570572485889</c:v>
                </c:pt>
                <c:pt idx="8343">
                  <c:v>0.98348365716122643</c:v>
                </c:pt>
                <c:pt idx="8344">
                  <c:v>0.90421760297687104</c:v>
                </c:pt>
                <c:pt idx="8345">
                  <c:v>1.0463950288086581</c:v>
                </c:pt>
                <c:pt idx="8346">
                  <c:v>0.99258374818935435</c:v>
                </c:pt>
                <c:pt idx="8347">
                  <c:v>1.1229288077803006</c:v>
                </c:pt>
                <c:pt idx="8348">
                  <c:v>1.191999707475387</c:v>
                </c:pt>
                <c:pt idx="8349">
                  <c:v>1.0836209268010251</c:v>
                </c:pt>
                <c:pt idx="8350">
                  <c:v>1.1009665976366878</c:v>
                </c:pt>
                <c:pt idx="8351">
                  <c:v>0.94680063045630125</c:v>
                </c:pt>
                <c:pt idx="8352">
                  <c:v>1.0266525546886309</c:v>
                </c:pt>
                <c:pt idx="8353">
                  <c:v>0.99152448006383653</c:v>
                </c:pt>
                <c:pt idx="8354">
                  <c:v>1.019014469220614</c:v>
                </c:pt>
                <c:pt idx="8355">
                  <c:v>1.2370825336764539</c:v>
                </c:pt>
                <c:pt idx="8356">
                  <c:v>1.0567223264494676</c:v>
                </c:pt>
                <c:pt idx="8357">
                  <c:v>1.0247755802730687</c:v>
                </c:pt>
                <c:pt idx="8358">
                  <c:v>0.97685161548061772</c:v>
                </c:pt>
                <c:pt idx="8359">
                  <c:v>0.93014524805444465</c:v>
                </c:pt>
                <c:pt idx="8360">
                  <c:v>0.99570930643058708</c:v>
                </c:pt>
                <c:pt idx="8361">
                  <c:v>0.82549524552734155</c:v>
                </c:pt>
                <c:pt idx="8362">
                  <c:v>1.138574802282738</c:v>
                </c:pt>
                <c:pt idx="8363">
                  <c:v>1.1678566216682471</c:v>
                </c:pt>
                <c:pt idx="8364">
                  <c:v>0.89104129351645422</c:v>
                </c:pt>
                <c:pt idx="8365">
                  <c:v>1.0464715984680966</c:v>
                </c:pt>
                <c:pt idx="8366">
                  <c:v>0.9612676281086</c:v>
                </c:pt>
                <c:pt idx="8367">
                  <c:v>1.0415112777562219</c:v>
                </c:pt>
                <c:pt idx="8368">
                  <c:v>0.94227663924266059</c:v>
                </c:pt>
                <c:pt idx="8369">
                  <c:v>0.99560503878648965</c:v>
                </c:pt>
                <c:pt idx="8370">
                  <c:v>1.2337869455791546</c:v>
                </c:pt>
                <c:pt idx="8371">
                  <c:v>1.1414930007083528</c:v>
                </c:pt>
                <c:pt idx="8372">
                  <c:v>0.97977038252257687</c:v>
                </c:pt>
                <c:pt idx="8373">
                  <c:v>1.280157433678607</c:v>
                </c:pt>
                <c:pt idx="8374">
                  <c:v>1.0255278241686341</c:v>
                </c:pt>
                <c:pt idx="8375">
                  <c:v>0.85359353174325858</c:v>
                </c:pt>
                <c:pt idx="8376">
                  <c:v>0.91533399455099529</c:v>
                </c:pt>
                <c:pt idx="8377">
                  <c:v>1.0437401994359337</c:v>
                </c:pt>
                <c:pt idx="8378">
                  <c:v>0.88143085159156809</c:v>
                </c:pt>
                <c:pt idx="8379">
                  <c:v>0.90803195840739392</c:v>
                </c:pt>
                <c:pt idx="8380">
                  <c:v>0.85443040656752811</c:v>
                </c:pt>
                <c:pt idx="8381">
                  <c:v>1.0114911474728012</c:v>
                </c:pt>
                <c:pt idx="8382">
                  <c:v>0.99908126159064059</c:v>
                </c:pt>
                <c:pt idx="8383">
                  <c:v>0.89265981444369513</c:v>
                </c:pt>
                <c:pt idx="8384">
                  <c:v>1.0304512079726018</c:v>
                </c:pt>
                <c:pt idx="8385">
                  <c:v>1.1898919320696824</c:v>
                </c:pt>
                <c:pt idx="8386">
                  <c:v>1.0206350836407367</c:v>
                </c:pt>
                <c:pt idx="8387">
                  <c:v>0.89571912483898541</c:v>
                </c:pt>
                <c:pt idx="8388">
                  <c:v>0.99849903957811215</c:v>
                </c:pt>
                <c:pt idx="8389">
                  <c:v>0.88440019397119596</c:v>
                </c:pt>
                <c:pt idx="8390">
                  <c:v>0.9162405160090219</c:v>
                </c:pt>
                <c:pt idx="8391">
                  <c:v>1.147182750788136</c:v>
                </c:pt>
                <c:pt idx="8392">
                  <c:v>0.93019477766021663</c:v>
                </c:pt>
                <c:pt idx="8393">
                  <c:v>0.91379123044604904</c:v>
                </c:pt>
                <c:pt idx="8394">
                  <c:v>1.0212455533837665</c:v>
                </c:pt>
                <c:pt idx="8395">
                  <c:v>0.8156345416855546</c:v>
                </c:pt>
                <c:pt idx="8396">
                  <c:v>0.9960389119151245</c:v>
                </c:pt>
                <c:pt idx="8397">
                  <c:v>1.1922813218805735</c:v>
                </c:pt>
                <c:pt idx="8398">
                  <c:v>1.1312801014554121</c:v>
                </c:pt>
                <c:pt idx="8399">
                  <c:v>0.74649706146080863</c:v>
                </c:pt>
                <c:pt idx="8400">
                  <c:v>0.99582684555740053</c:v>
                </c:pt>
                <c:pt idx="8401">
                  <c:v>0.83757120779280925</c:v>
                </c:pt>
                <c:pt idx="8402">
                  <c:v>0.91577763729515604</c:v>
                </c:pt>
                <c:pt idx="8403">
                  <c:v>0.92066699751595849</c:v>
                </c:pt>
                <c:pt idx="8404">
                  <c:v>0.94884822360247789</c:v>
                </c:pt>
                <c:pt idx="8405">
                  <c:v>1.0300950797917618</c:v>
                </c:pt>
                <c:pt idx="8406">
                  <c:v>0.99574879157341845</c:v>
                </c:pt>
                <c:pt idx="8407">
                  <c:v>0.84601751856142993</c:v>
                </c:pt>
                <c:pt idx="8408">
                  <c:v>0.95229364741348965</c:v>
                </c:pt>
                <c:pt idx="8409">
                  <c:v>1.080105736893098</c:v>
                </c:pt>
                <c:pt idx="8410">
                  <c:v>0.91507450459543571</c:v>
                </c:pt>
                <c:pt idx="8411">
                  <c:v>0.95564487882080928</c:v>
                </c:pt>
                <c:pt idx="8412">
                  <c:v>0.91755308154071757</c:v>
                </c:pt>
                <c:pt idx="8413">
                  <c:v>0.90901311362160542</c:v>
                </c:pt>
                <c:pt idx="8414">
                  <c:v>0.86096009646669824</c:v>
                </c:pt>
                <c:pt idx="8415">
                  <c:v>1.20097107657677</c:v>
                </c:pt>
                <c:pt idx="8416">
                  <c:v>1.0161991984217482</c:v>
                </c:pt>
                <c:pt idx="8417">
                  <c:v>1.0528487071197152</c:v>
                </c:pt>
                <c:pt idx="8418">
                  <c:v>1.1971491628086661</c:v>
                </c:pt>
                <c:pt idx="8419">
                  <c:v>0.9333441337187911</c:v>
                </c:pt>
                <c:pt idx="8420">
                  <c:v>1.0566323995195999</c:v>
                </c:pt>
                <c:pt idx="8421">
                  <c:v>0.88813424140922326</c:v>
                </c:pt>
                <c:pt idx="8422">
                  <c:v>0.97751174903447524</c:v>
                </c:pt>
                <c:pt idx="8423">
                  <c:v>0.88106544158902789</c:v>
                </c:pt>
                <c:pt idx="8424">
                  <c:v>1.0034945129983821</c:v>
                </c:pt>
                <c:pt idx="8425">
                  <c:v>1.1168798811218441</c:v>
                </c:pt>
                <c:pt idx="8426">
                  <c:v>0.84524164405481128</c:v>
                </c:pt>
                <c:pt idx="8427">
                  <c:v>1.312026261648362</c:v>
                </c:pt>
                <c:pt idx="8428">
                  <c:v>1.0641881558513717</c:v>
                </c:pt>
                <c:pt idx="8429">
                  <c:v>1.0149286732796532</c:v>
                </c:pt>
                <c:pt idx="8430">
                  <c:v>0.87307585488849637</c:v>
                </c:pt>
                <c:pt idx="8431">
                  <c:v>1.0115330702550438</c:v>
                </c:pt>
                <c:pt idx="8432">
                  <c:v>0.96711681053103371</c:v>
                </c:pt>
                <c:pt idx="8433">
                  <c:v>0.94026724819875751</c:v>
                </c:pt>
                <c:pt idx="8434">
                  <c:v>1.0010976090276718</c:v>
                </c:pt>
                <c:pt idx="8435">
                  <c:v>0.88051537794501356</c:v>
                </c:pt>
                <c:pt idx="8436">
                  <c:v>0.977544177409299</c:v>
                </c:pt>
                <c:pt idx="8437">
                  <c:v>0.9767315735741483</c:v>
                </c:pt>
                <c:pt idx="8438">
                  <c:v>0.99427397425274511</c:v>
                </c:pt>
                <c:pt idx="8439">
                  <c:v>0.93319228516595343</c:v>
                </c:pt>
                <c:pt idx="8440">
                  <c:v>0.96826494025006959</c:v>
                </c:pt>
                <c:pt idx="8441">
                  <c:v>0.90338768645314493</c:v>
                </c:pt>
                <c:pt idx="8442">
                  <c:v>0.76535531841919724</c:v>
                </c:pt>
                <c:pt idx="8443">
                  <c:v>0.95792741341242105</c:v>
                </c:pt>
                <c:pt idx="8444">
                  <c:v>0.91002984939538722</c:v>
                </c:pt>
                <c:pt idx="8445">
                  <c:v>0.91465961222947967</c:v>
                </c:pt>
                <c:pt idx="8446">
                  <c:v>0.6796797600205684</c:v>
                </c:pt>
                <c:pt idx="8447">
                  <c:v>0.95597219115030041</c:v>
                </c:pt>
                <c:pt idx="8448">
                  <c:v>1.0102463761349598</c:v>
                </c:pt>
                <c:pt idx="8449">
                  <c:v>1.0288354801055508</c:v>
                </c:pt>
                <c:pt idx="8450">
                  <c:v>0.85649897077075132</c:v>
                </c:pt>
                <c:pt idx="8451">
                  <c:v>0.76786938240133062</c:v>
                </c:pt>
                <c:pt idx="8452">
                  <c:v>0.7701090239634355</c:v>
                </c:pt>
                <c:pt idx="8453">
                  <c:v>0.77810645686266278</c:v>
                </c:pt>
                <c:pt idx="8454">
                  <c:v>0.96979032752804073</c:v>
                </c:pt>
                <c:pt idx="8455">
                  <c:v>0.9740312133997121</c:v>
                </c:pt>
                <c:pt idx="8456">
                  <c:v>0.78853259704031997</c:v>
                </c:pt>
                <c:pt idx="8457">
                  <c:v>0.85177541861177186</c:v>
                </c:pt>
                <c:pt idx="8458">
                  <c:v>0.99687962409716824</c:v>
                </c:pt>
                <c:pt idx="8459">
                  <c:v>0.94738556133651997</c:v>
                </c:pt>
                <c:pt idx="8460">
                  <c:v>0.94191359760122517</c:v>
                </c:pt>
                <c:pt idx="8461">
                  <c:v>1.0705972194904678</c:v>
                </c:pt>
                <c:pt idx="8462">
                  <c:v>1.0771338109386719</c:v>
                </c:pt>
                <c:pt idx="8463">
                  <c:v>0.87502547555537835</c:v>
                </c:pt>
                <c:pt idx="8464">
                  <c:v>0.96663433220850592</c:v>
                </c:pt>
                <c:pt idx="8465">
                  <c:v>1.0116622149003878</c:v>
                </c:pt>
                <c:pt idx="8466">
                  <c:v>1.1002332239646826</c:v>
                </c:pt>
                <c:pt idx="8467">
                  <c:v>0.74021927852454994</c:v>
                </c:pt>
                <c:pt idx="8468">
                  <c:v>0.77853128950504369</c:v>
                </c:pt>
                <c:pt idx="8469">
                  <c:v>0.91529563565152383</c:v>
                </c:pt>
                <c:pt idx="8470">
                  <c:v>1.0002950344878181</c:v>
                </c:pt>
                <c:pt idx="8471">
                  <c:v>1.080657574799887</c:v>
                </c:pt>
                <c:pt idx="8472">
                  <c:v>1.0062919582261172</c:v>
                </c:pt>
                <c:pt idx="8473">
                  <c:v>1.0376527214514077</c:v>
                </c:pt>
                <c:pt idx="8474">
                  <c:v>1.0826473228526341</c:v>
                </c:pt>
                <c:pt idx="8475">
                  <c:v>1.0885991537724664</c:v>
                </c:pt>
                <c:pt idx="8476">
                  <c:v>1.0938250424666598</c:v>
                </c:pt>
                <c:pt idx="8477">
                  <c:v>1.3443658565831929</c:v>
                </c:pt>
                <c:pt idx="8478">
                  <c:v>0.88813837304215126</c:v>
                </c:pt>
                <c:pt idx="8479">
                  <c:v>1.0850914089736239</c:v>
                </c:pt>
                <c:pt idx="8480">
                  <c:v>1.0341285979754498</c:v>
                </c:pt>
                <c:pt idx="8481">
                  <c:v>0.82703434921939312</c:v>
                </c:pt>
                <c:pt idx="8482">
                  <c:v>1.0638147750605871</c:v>
                </c:pt>
                <c:pt idx="8483">
                  <c:v>0.83415123998374463</c:v>
                </c:pt>
                <c:pt idx="8484">
                  <c:v>1.0551926561664933</c:v>
                </c:pt>
                <c:pt idx="8485">
                  <c:v>1.2674257430345466</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1.0304556295964025</c:v>
                </c:pt>
                <c:pt idx="8494">
                  <c:v>0.885541586711595</c:v>
                </c:pt>
                <c:pt idx="8495">
                  <c:v>1.0028348439106836</c:v>
                </c:pt>
                <c:pt idx="8496">
                  <c:v>1.0101258066718823</c:v>
                </c:pt>
                <c:pt idx="8497">
                  <c:v>0.87332922268036206</c:v>
                </c:pt>
                <c:pt idx="8498">
                  <c:v>1.0120967971682602</c:v>
                </c:pt>
                <c:pt idx="8499">
                  <c:v>0.86484553571325862</c:v>
                </c:pt>
                <c:pt idx="8500">
                  <c:v>0.96027852168309236</c:v>
                </c:pt>
                <c:pt idx="8501">
                  <c:v>1.0003843252248799</c:v>
                </c:pt>
                <c:pt idx="8502">
                  <c:v>1.0988562260111545</c:v>
                </c:pt>
                <c:pt idx="8503">
                  <c:v>1.0023688652456073</c:v>
                </c:pt>
                <c:pt idx="8504">
                  <c:v>0.92494107620801624</c:v>
                </c:pt>
                <c:pt idx="8505">
                  <c:v>0.90781280026670641</c:v>
                </c:pt>
                <c:pt idx="8506">
                  <c:v>0.926637026066228</c:v>
                </c:pt>
                <c:pt idx="8507">
                  <c:v>0.85373926662877153</c:v>
                </c:pt>
                <c:pt idx="8508">
                  <c:v>0.94505168429163433</c:v>
                </c:pt>
                <c:pt idx="8509">
                  <c:v>0.88531117077434529</c:v>
                </c:pt>
                <c:pt idx="8510">
                  <c:v>0.9012822310102705</c:v>
                </c:pt>
                <c:pt idx="8511">
                  <c:v>1.0063137581026258</c:v>
                </c:pt>
                <c:pt idx="8512">
                  <c:v>0.87396953949089218</c:v>
                </c:pt>
                <c:pt idx="8513">
                  <c:v>1.0686855505178503</c:v>
                </c:pt>
                <c:pt idx="8514">
                  <c:v>0.96370646636428481</c:v>
                </c:pt>
                <c:pt idx="8515">
                  <c:v>0.85148513878393206</c:v>
                </c:pt>
                <c:pt idx="8516">
                  <c:v>1.0602004362161501</c:v>
                </c:pt>
                <c:pt idx="8517">
                  <c:v>0.82196829523850401</c:v>
                </c:pt>
                <c:pt idx="8518">
                  <c:v>0.9620834410429393</c:v>
                </c:pt>
                <c:pt idx="8519">
                  <c:v>0.77060324472614961</c:v>
                </c:pt>
                <c:pt idx="8520">
                  <c:v>0.98598947139912163</c:v>
                </c:pt>
                <c:pt idx="8521">
                  <c:v>0.8627832133785438</c:v>
                </c:pt>
                <c:pt idx="8522">
                  <c:v>1.1082749745010425</c:v>
                </c:pt>
                <c:pt idx="8523">
                  <c:v>0.77520186714666361</c:v>
                </c:pt>
                <c:pt idx="8524">
                  <c:v>1.2033886491673298</c:v>
                </c:pt>
                <c:pt idx="8525">
                  <c:v>0.72630560285768864</c:v>
                </c:pt>
                <c:pt idx="8526">
                  <c:v>1.1164254301099255</c:v>
                </c:pt>
                <c:pt idx="8527">
                  <c:v>0.96921805432977404</c:v>
                </c:pt>
                <c:pt idx="8528">
                  <c:v>1.0449296264751595</c:v>
                </c:pt>
                <c:pt idx="8529">
                  <c:v>0.86729998406384912</c:v>
                </c:pt>
                <c:pt idx="8530">
                  <c:v>1.1226377341736284</c:v>
                </c:pt>
                <c:pt idx="8531">
                  <c:v>0.90111364242323044</c:v>
                </c:pt>
                <c:pt idx="8532">
                  <c:v>0.77928453629535765</c:v>
                </c:pt>
                <c:pt idx="8533">
                  <c:v>0.96499091470556764</c:v>
                </c:pt>
                <c:pt idx="8534">
                  <c:v>0.89690674791673375</c:v>
                </c:pt>
                <c:pt idx="8535">
                  <c:v>0.99069430832386363</c:v>
                </c:pt>
                <c:pt idx="8536">
                  <c:v>0.84692759367233961</c:v>
                </c:pt>
                <c:pt idx="8537">
                  <c:v>0.87573576827502975</c:v>
                </c:pt>
                <c:pt idx="8538">
                  <c:v>0.9617731978000168</c:v>
                </c:pt>
                <c:pt idx="8539">
                  <c:v>0.89669161485777371</c:v>
                </c:pt>
                <c:pt idx="8540">
                  <c:v>1.1800787245595734</c:v>
                </c:pt>
                <c:pt idx="8541">
                  <c:v>1.1742213562234098</c:v>
                </c:pt>
                <c:pt idx="8542">
                  <c:v>1.0662192404824624</c:v>
                </c:pt>
                <c:pt idx="8543">
                  <c:v>1.1147438299245889</c:v>
                </c:pt>
                <c:pt idx="8544">
                  <c:v>0.88754300089613658</c:v>
                </c:pt>
                <c:pt idx="8545">
                  <c:v>0.9584634787066052</c:v>
                </c:pt>
                <c:pt idx="8546">
                  <c:v>1.1386408470878826</c:v>
                </c:pt>
                <c:pt idx="8547">
                  <c:v>0.92082507577411243</c:v>
                </c:pt>
                <c:pt idx="8548">
                  <c:v>0.80313902512952895</c:v>
                </c:pt>
                <c:pt idx="8549">
                  <c:v>1.2192660740272938</c:v>
                </c:pt>
                <c:pt idx="8550">
                  <c:v>0.84668250957527991</c:v>
                </c:pt>
                <c:pt idx="8551">
                  <c:v>0.76415913827958593</c:v>
                </c:pt>
                <c:pt idx="8552">
                  <c:v>0.98466232951834443</c:v>
                </c:pt>
                <c:pt idx="8553">
                  <c:v>0.91219777363291843</c:v>
                </c:pt>
                <c:pt idx="8554">
                  <c:v>0.75750779626923892</c:v>
                </c:pt>
                <c:pt idx="8555">
                  <c:v>0.98501309295049044</c:v>
                </c:pt>
                <c:pt idx="8556">
                  <c:v>1.137283718671604</c:v>
                </c:pt>
                <c:pt idx="8557">
                  <c:v>0.965899394968739</c:v>
                </c:pt>
                <c:pt idx="8558">
                  <c:v>0.90064946474514562</c:v>
                </c:pt>
                <c:pt idx="8559">
                  <c:v>1.0901549914733322</c:v>
                </c:pt>
                <c:pt idx="8560">
                  <c:v>0.92107544962998766</c:v>
                </c:pt>
                <c:pt idx="8561">
                  <c:v>1.04395358193568</c:v>
                </c:pt>
                <c:pt idx="8562">
                  <c:v>0.83971249258042835</c:v>
                </c:pt>
                <c:pt idx="8563">
                  <c:v>0.953535911668697</c:v>
                </c:pt>
                <c:pt idx="8564">
                  <c:v>0.87812691239143026</c:v>
                </c:pt>
                <c:pt idx="8565">
                  <c:v>0.83955622403938712</c:v>
                </c:pt>
                <c:pt idx="8566">
                  <c:v>0.95175674344855077</c:v>
                </c:pt>
                <c:pt idx="8567">
                  <c:v>0.97050364765327901</c:v>
                </c:pt>
                <c:pt idx="8568">
                  <c:v>1.002908282023091</c:v>
                </c:pt>
                <c:pt idx="8569">
                  <c:v>0.85625576246125801</c:v>
                </c:pt>
                <c:pt idx="8570">
                  <c:v>0.87638696765354962</c:v>
                </c:pt>
                <c:pt idx="8571">
                  <c:v>0.86593062484309113</c:v>
                </c:pt>
                <c:pt idx="8572">
                  <c:v>0.88943670459696478</c:v>
                </c:pt>
                <c:pt idx="8573">
                  <c:v>0.8634574592776445</c:v>
                </c:pt>
                <c:pt idx="8574">
                  <c:v>0.94668949871966568</c:v>
                </c:pt>
                <c:pt idx="8575">
                  <c:v>0.94607667539655305</c:v>
                </c:pt>
                <c:pt idx="8576">
                  <c:v>0.98859992356195558</c:v>
                </c:pt>
                <c:pt idx="8577">
                  <c:v>0.88658623676945758</c:v>
                </c:pt>
                <c:pt idx="8578">
                  <c:v>1.0480524625507186</c:v>
                </c:pt>
                <c:pt idx="8579">
                  <c:v>0.81726705579984649</c:v>
                </c:pt>
                <c:pt idx="8580">
                  <c:v>0.87229661181467877</c:v>
                </c:pt>
                <c:pt idx="8581">
                  <c:v>0.8793213730261914</c:v>
                </c:pt>
                <c:pt idx="8582">
                  <c:v>0.93010536067565153</c:v>
                </c:pt>
                <c:pt idx="8583">
                  <c:v>0.98697007774801104</c:v>
                </c:pt>
                <c:pt idx="8584">
                  <c:v>1.0344766724705718</c:v>
                </c:pt>
                <c:pt idx="8585">
                  <c:v>0.926324237166819</c:v>
                </c:pt>
                <c:pt idx="8586">
                  <c:v>0.81762840715259077</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0.95614159352440553</c:v>
                </c:pt>
                <c:pt idx="8605">
                  <c:v>0.74722748417658524</c:v>
                </c:pt>
                <c:pt idx="8606">
                  <c:v>0.99558820683337823</c:v>
                </c:pt>
                <c:pt idx="8607">
                  <c:v>0.84715194763353541</c:v>
                </c:pt>
                <c:pt idx="8608">
                  <c:v>0.76691728777241852</c:v>
                </c:pt>
                <c:pt idx="8609">
                  <c:v>1.0765520205227908</c:v>
                </c:pt>
                <c:pt idx="8610">
                  <c:v>1.02231949940221</c:v>
                </c:pt>
                <c:pt idx="8611">
                  <c:v>0.8673919854899157</c:v>
                </c:pt>
                <c:pt idx="8612">
                  <c:v>1.065087181654444</c:v>
                </c:pt>
                <c:pt idx="8613">
                  <c:v>0.94500021019937608</c:v>
                </c:pt>
                <c:pt idx="8614">
                  <c:v>0.87226718385428159</c:v>
                </c:pt>
                <c:pt idx="8615">
                  <c:v>0.98236894890073256</c:v>
                </c:pt>
                <c:pt idx="8616">
                  <c:v>0.94613368055520586</c:v>
                </c:pt>
                <c:pt idx="8617">
                  <c:v>1.1136515065021528</c:v>
                </c:pt>
                <c:pt idx="8618">
                  <c:v>1.0830784668210955</c:v>
                </c:pt>
                <c:pt idx="8619">
                  <c:v>0.97641454689377771</c:v>
                </c:pt>
                <c:pt idx="8620">
                  <c:v>0.71678058970781156</c:v>
                </c:pt>
                <c:pt idx="8621">
                  <c:v>0.95362909531257589</c:v>
                </c:pt>
                <c:pt idx="8622">
                  <c:v>0.89668507411940945</c:v>
                </c:pt>
                <c:pt idx="8623">
                  <c:v>0.83272099962462665</c:v>
                </c:pt>
                <c:pt idx="8624">
                  <c:v>0.86490947820277586</c:v>
                </c:pt>
                <c:pt idx="8625">
                  <c:v>0.80144213857346425</c:v>
                </c:pt>
                <c:pt idx="8626">
                  <c:v>1.0291599933240732</c:v>
                </c:pt>
                <c:pt idx="8627">
                  <c:v>0.92694071302315151</c:v>
                </c:pt>
                <c:pt idx="8628">
                  <c:v>0.88132093515889365</c:v>
                </c:pt>
                <c:pt idx="8629">
                  <c:v>0.94325800896578971</c:v>
                </c:pt>
                <c:pt idx="8630">
                  <c:v>0.87513524186139879</c:v>
                </c:pt>
                <c:pt idx="8631">
                  <c:v>1.0148048879666558</c:v>
                </c:pt>
                <c:pt idx="8632">
                  <c:v>0.96025147347904305</c:v>
                </c:pt>
                <c:pt idx="8633">
                  <c:v>0.77425077437493262</c:v>
                </c:pt>
                <c:pt idx="8634">
                  <c:v>0.89422638011107647</c:v>
                </c:pt>
                <c:pt idx="8635">
                  <c:v>0.96442395611925391</c:v>
                </c:pt>
                <c:pt idx="8636">
                  <c:v>1.1053399075693038</c:v>
                </c:pt>
                <c:pt idx="8637">
                  <c:v>0.98320116153762227</c:v>
                </c:pt>
                <c:pt idx="8638">
                  <c:v>1.0347572319922391</c:v>
                </c:pt>
                <c:pt idx="8639">
                  <c:v>0.90224363247261463</c:v>
                </c:pt>
                <c:pt idx="8640">
                  <c:v>1.0977609278498746</c:v>
                </c:pt>
                <c:pt idx="8641">
                  <c:v>0.7487861074425588</c:v>
                </c:pt>
                <c:pt idx="8642">
                  <c:v>0.92641499174262765</c:v>
                </c:pt>
                <c:pt idx="8643">
                  <c:v>0.98607569463706513</c:v>
                </c:pt>
                <c:pt idx="8644">
                  <c:v>1.1352975878194778</c:v>
                </c:pt>
                <c:pt idx="8645">
                  <c:v>0.91995712788425799</c:v>
                </c:pt>
                <c:pt idx="8646">
                  <c:v>0.9542904102437294</c:v>
                </c:pt>
                <c:pt idx="8647">
                  <c:v>0.86574198950285364</c:v>
                </c:pt>
                <c:pt idx="8648">
                  <c:v>0.81165804680354703</c:v>
                </c:pt>
                <c:pt idx="8649">
                  <c:v>1.0611531994227941</c:v>
                </c:pt>
                <c:pt idx="8650">
                  <c:v>0.9729533551681947</c:v>
                </c:pt>
                <c:pt idx="8651">
                  <c:v>0.87985502157441953</c:v>
                </c:pt>
                <c:pt idx="8652">
                  <c:v>0.89914466614965161</c:v>
                </c:pt>
                <c:pt idx="8653">
                  <c:v>0.92361570213450628</c:v>
                </c:pt>
                <c:pt idx="8654">
                  <c:v>1.17900552756444</c:v>
                </c:pt>
                <c:pt idx="8655">
                  <c:v>0.8901421683897105</c:v>
                </c:pt>
                <c:pt idx="8656">
                  <c:v>0.75739815522243092</c:v>
                </c:pt>
                <c:pt idx="8657">
                  <c:v>0.83539007721395975</c:v>
                </c:pt>
                <c:pt idx="8658">
                  <c:v>0.9572910440117226</c:v>
                </c:pt>
                <c:pt idx="8659">
                  <c:v>1.1480888116983829</c:v>
                </c:pt>
                <c:pt idx="8660">
                  <c:v>0.91617734175215493</c:v>
                </c:pt>
                <c:pt idx="8661">
                  <c:v>0.82547790271915078</c:v>
                </c:pt>
                <c:pt idx="8662">
                  <c:v>0.79131406239421853</c:v>
                </c:pt>
                <c:pt idx="8663">
                  <c:v>0.94048224488321019</c:v>
                </c:pt>
                <c:pt idx="8664">
                  <c:v>0.86544684824033824</c:v>
                </c:pt>
                <c:pt idx="8665">
                  <c:v>0.72867622010916855</c:v>
                </c:pt>
                <c:pt idx="8666">
                  <c:v>0.83768195069834606</c:v>
                </c:pt>
                <c:pt idx="8667">
                  <c:v>0.63780466320369111</c:v>
                </c:pt>
                <c:pt idx="8668">
                  <c:v>0.83096810889405459</c:v>
                </c:pt>
                <c:pt idx="8669">
                  <c:v>0.90384471049339976</c:v>
                </c:pt>
                <c:pt idx="8670">
                  <c:v>0.99915307954314769</c:v>
                </c:pt>
                <c:pt idx="8671">
                  <c:v>0.89011972323875177</c:v>
                </c:pt>
                <c:pt idx="8672">
                  <c:v>1.0450931846092197</c:v>
                </c:pt>
                <c:pt idx="8673">
                  <c:v>0.79597512064770082</c:v>
                </c:pt>
                <c:pt idx="8674">
                  <c:v>0.92797461742595866</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0.62095542127068115</c:v>
                </c:pt>
                <c:pt idx="8686">
                  <c:v>1.0369925414673911</c:v>
                </c:pt>
                <c:pt idx="8687">
                  <c:v>0.96618856212752002</c:v>
                </c:pt>
                <c:pt idx="8688">
                  <c:v>1.0159514288263061</c:v>
                </c:pt>
                <c:pt idx="8689">
                  <c:v>0.9076070115974586</c:v>
                </c:pt>
                <c:pt idx="8690">
                  <c:v>0.83132798004524899</c:v>
                </c:pt>
                <c:pt idx="8691">
                  <c:v>0.92543577164424551</c:v>
                </c:pt>
                <c:pt idx="8692">
                  <c:v>0.82738001609406164</c:v>
                </c:pt>
                <c:pt idx="8693">
                  <c:v>0.93506491142300163</c:v>
                </c:pt>
                <c:pt idx="8694">
                  <c:v>0.68101153725036834</c:v>
                </c:pt>
                <c:pt idx="8695">
                  <c:v>1.0156252511308512</c:v>
                </c:pt>
                <c:pt idx="8696">
                  <c:v>0.88964246430369565</c:v>
                </c:pt>
                <c:pt idx="8697">
                  <c:v>0.87413787833105061</c:v>
                </c:pt>
                <c:pt idx="8698">
                  <c:v>0.89830328105825707</c:v>
                </c:pt>
                <c:pt idx="8699">
                  <c:v>0.93725771570392158</c:v>
                </c:pt>
                <c:pt idx="8700">
                  <c:v>0.8526960346256095</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0.88935630958184175</c:v>
                </c:pt>
                <c:pt idx="8711">
                  <c:v>1.0645357412494598</c:v>
                </c:pt>
                <c:pt idx="8712">
                  <c:v>0.91710563609853724</c:v>
                </c:pt>
                <c:pt idx="8713">
                  <c:v>0.7776670919701526</c:v>
                </c:pt>
                <c:pt idx="8714">
                  <c:v>0.86585472142400965</c:v>
                </c:pt>
                <c:pt idx="8715">
                  <c:v>0.99291197408931553</c:v>
                </c:pt>
                <c:pt idx="8716">
                  <c:v>1.0416252668018526</c:v>
                </c:pt>
                <c:pt idx="8717">
                  <c:v>0.90375820299458376</c:v>
                </c:pt>
                <c:pt idx="8718">
                  <c:v>0.88455779131592938</c:v>
                </c:pt>
                <c:pt idx="8719">
                  <c:v>0.90558658963574679</c:v>
                </c:pt>
                <c:pt idx="8720">
                  <c:v>0.86889544068038005</c:v>
                </c:pt>
                <c:pt idx="8721">
                  <c:v>0.87885681411305805</c:v>
                </c:pt>
                <c:pt idx="8722">
                  <c:v>0.92921814039188166</c:v>
                </c:pt>
                <c:pt idx="8723">
                  <c:v>0.76295606826386964</c:v>
                </c:pt>
                <c:pt idx="8724">
                  <c:v>1.0531801027609571</c:v>
                </c:pt>
                <c:pt idx="8725">
                  <c:v>0.96108374310873712</c:v>
                </c:pt>
                <c:pt idx="8726">
                  <c:v>0.78340337950670658</c:v>
                </c:pt>
                <c:pt idx="8727">
                  <c:v>0.6684348204724968</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0.68573691305317974</c:v>
                </c:pt>
                <c:pt idx="8736">
                  <c:v>0.93356546485406156</c:v>
                </c:pt>
                <c:pt idx="8737">
                  <c:v>1.0288668445749978</c:v>
                </c:pt>
                <c:pt idx="8738">
                  <c:v>1.0328388773297037</c:v>
                </c:pt>
                <c:pt idx="8739">
                  <c:v>0.86185222472103951</c:v>
                </c:pt>
                <c:pt idx="8740">
                  <c:v>0.96239646641428522</c:v>
                </c:pt>
                <c:pt idx="8741">
                  <c:v>0.73504553794994965</c:v>
                </c:pt>
                <c:pt idx="8742">
                  <c:v>0.98828973184542457</c:v>
                </c:pt>
                <c:pt idx="8743">
                  <c:v>0.72871000039827505</c:v>
                </c:pt>
                <c:pt idx="8744">
                  <c:v>0.74745094077503249</c:v>
                </c:pt>
                <c:pt idx="8745">
                  <c:v>0.93368869802887589</c:v>
                </c:pt>
                <c:pt idx="8746">
                  <c:v>0.94626719611691956</c:v>
                </c:pt>
                <c:pt idx="8747">
                  <c:v>0.82908884596485943</c:v>
                </c:pt>
                <c:pt idx="8748">
                  <c:v>0.85525536730354124</c:v>
                </c:pt>
                <c:pt idx="8749">
                  <c:v>0.74309623392644764</c:v>
                </c:pt>
                <c:pt idx="8750">
                  <c:v>0.88861987644050844</c:v>
                </c:pt>
                <c:pt idx="8751">
                  <c:v>0.68388066098669187</c:v>
                </c:pt>
                <c:pt idx="8752">
                  <c:v>0.90941763576174495</c:v>
                </c:pt>
                <c:pt idx="8753">
                  <c:v>0.87312578632865445</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0.98317213473162091</c:v>
                </c:pt>
                <c:pt idx="8764">
                  <c:v>0.89489831416910415</c:v>
                </c:pt>
                <c:pt idx="8765">
                  <c:v>0.86912695099366388</c:v>
                </c:pt>
                <c:pt idx="8766">
                  <c:v>0.79002565838040528</c:v>
                </c:pt>
                <c:pt idx="8767">
                  <c:v>0.85217075696996314</c:v>
                </c:pt>
                <c:pt idx="8768">
                  <c:v>0.66867298418523402</c:v>
                </c:pt>
                <c:pt idx="8769">
                  <c:v>0.84231057967958345</c:v>
                </c:pt>
                <c:pt idx="8770">
                  <c:v>0.95320832532723265</c:v>
                </c:pt>
                <c:pt idx="8771">
                  <c:v>0.82235842734650111</c:v>
                </c:pt>
                <c:pt idx="8772">
                  <c:v>0.70999929482269364</c:v>
                </c:pt>
                <c:pt idx="8773">
                  <c:v>0.91836050508373956</c:v>
                </c:pt>
                <c:pt idx="8774">
                  <c:v>0.88098217724852912</c:v>
                </c:pt>
                <c:pt idx="8775">
                  <c:v>0.99212569276899565</c:v>
                </c:pt>
                <c:pt idx="8776">
                  <c:v>0.85664535866472702</c:v>
                </c:pt>
                <c:pt idx="8777">
                  <c:v>0.85138969969226652</c:v>
                </c:pt>
                <c:pt idx="8778">
                  <c:v>0.77552702922699879</c:v>
                </c:pt>
                <c:pt idx="8779">
                  <c:v>0.88538663890588221</c:v>
                </c:pt>
                <c:pt idx="8780">
                  <c:v>0.78822171682025988</c:v>
                </c:pt>
                <c:pt idx="8781">
                  <c:v>0.83151420180189517</c:v>
                </c:pt>
                <c:pt idx="8782">
                  <c:v>0.87573275988235599</c:v>
                </c:pt>
                <c:pt idx="8783">
                  <c:v>0.9032138506442946</c:v>
                </c:pt>
                <c:pt idx="8784">
                  <c:v>0.66715168220256282</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1.1124426219466934</c:v>
                </c:pt>
                <c:pt idx="8793">
                  <c:v>0.92496018614388764</c:v>
                </c:pt>
                <c:pt idx="8794">
                  <c:v>0.87059243070239245</c:v>
                </c:pt>
                <c:pt idx="8795">
                  <c:v>1.0492113342273355</c:v>
                </c:pt>
                <c:pt idx="8796">
                  <c:v>0.88131974225215037</c:v>
                </c:pt>
                <c:pt idx="8797">
                  <c:v>0.86308180388488975</c:v>
                </c:pt>
                <c:pt idx="8798">
                  <c:v>0.77194761236560006</c:v>
                </c:pt>
                <c:pt idx="8799">
                  <c:v>0.95265328651074599</c:v>
                </c:pt>
                <c:pt idx="8800">
                  <c:v>0.84799644508222949</c:v>
                </c:pt>
                <c:pt idx="8801">
                  <c:v>0.97762116825238465</c:v>
                </c:pt>
                <c:pt idx="8802">
                  <c:v>0.82354399366390463</c:v>
                </c:pt>
                <c:pt idx="8803">
                  <c:v>0.99312723608697384</c:v>
                </c:pt>
                <c:pt idx="8804">
                  <c:v>0.97163626608410025</c:v>
                </c:pt>
                <c:pt idx="8805">
                  <c:v>0.77649589591530865</c:v>
                </c:pt>
                <c:pt idx="8806">
                  <c:v>0.84355531169408715</c:v>
                </c:pt>
                <c:pt idx="8807">
                  <c:v>0.95879797925939814</c:v>
                </c:pt>
                <c:pt idx="8808">
                  <c:v>0.98458259524369718</c:v>
                </c:pt>
                <c:pt idx="8809">
                  <c:v>0.86162241211639656</c:v>
                </c:pt>
                <c:pt idx="8810">
                  <c:v>1.14162244634105</c:v>
                </c:pt>
                <c:pt idx="8811">
                  <c:v>1.037592271036742</c:v>
                </c:pt>
                <c:pt idx="8812">
                  <c:v>0.81463464089620652</c:v>
                </c:pt>
                <c:pt idx="8813">
                  <c:v>0.93310081726928118</c:v>
                </c:pt>
                <c:pt idx="8814">
                  <c:v>0.90763568456342592</c:v>
                </c:pt>
                <c:pt idx="8815">
                  <c:v>0.87123998409285419</c:v>
                </c:pt>
                <c:pt idx="8816">
                  <c:v>0.64608550700037404</c:v>
                </c:pt>
                <c:pt idx="8817">
                  <c:v>1.0613236340366579</c:v>
                </c:pt>
                <c:pt idx="8818">
                  <c:v>0.8235181221482335</c:v>
                </c:pt>
                <c:pt idx="8819">
                  <c:v>1.0466231242568977</c:v>
                </c:pt>
                <c:pt idx="8820">
                  <c:v>0.93232504606690525</c:v>
                </c:pt>
                <c:pt idx="8821">
                  <c:v>0.92978201532588778</c:v>
                </c:pt>
                <c:pt idx="8822">
                  <c:v>0.94289177173699745</c:v>
                </c:pt>
                <c:pt idx="8823">
                  <c:v>0.84175683403404156</c:v>
                </c:pt>
                <c:pt idx="8824">
                  <c:v>1.0831562761015341</c:v>
                </c:pt>
                <c:pt idx="8825">
                  <c:v>0.9534886290429111</c:v>
                </c:pt>
                <c:pt idx="8826">
                  <c:v>0.85694694000619764</c:v>
                </c:pt>
                <c:pt idx="8827">
                  <c:v>1.0066965228718141</c:v>
                </c:pt>
                <c:pt idx="8828">
                  <c:v>0.81518470090370898</c:v>
                </c:pt>
                <c:pt idx="8829">
                  <c:v>0.98903355173385532</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0.97922037207473334</c:v>
                </c:pt>
                <c:pt idx="8838">
                  <c:v>0.92444917075120936</c:v>
                </c:pt>
                <c:pt idx="8839">
                  <c:v>0.69578955790733754</c:v>
                </c:pt>
                <c:pt idx="8840">
                  <c:v>0.77715516440636934</c:v>
                </c:pt>
                <c:pt idx="8841">
                  <c:v>0.94348266754584786</c:v>
                </c:pt>
                <c:pt idx="8842">
                  <c:v>0.92971087570006206</c:v>
                </c:pt>
                <c:pt idx="8843">
                  <c:v>0.90094230270993358</c:v>
                </c:pt>
                <c:pt idx="8844">
                  <c:v>0.90932838882931633</c:v>
                </c:pt>
                <c:pt idx="8845">
                  <c:v>0.88562789056655311</c:v>
                </c:pt>
                <c:pt idx="8846">
                  <c:v>0.82851283748032789</c:v>
                </c:pt>
                <c:pt idx="8847">
                  <c:v>0.88024786307143654</c:v>
                </c:pt>
                <c:pt idx="8848">
                  <c:v>1.3988899880497681</c:v>
                </c:pt>
                <c:pt idx="8849">
                  <c:v>0.9364113432018415</c:v>
                </c:pt>
                <c:pt idx="8850">
                  <c:v>0.87282957377838188</c:v>
                </c:pt>
                <c:pt idx="8851">
                  <c:v>0.77480661783861504</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0.95680434551687243</c:v>
                </c:pt>
                <c:pt idx="8861">
                  <c:v>0.7432628631091357</c:v>
                </c:pt>
                <c:pt idx="8862">
                  <c:v>0.791572774344109</c:v>
                </c:pt>
                <c:pt idx="8863">
                  <c:v>0.84985185605937164</c:v>
                </c:pt>
                <c:pt idx="8864">
                  <c:v>0.97637987800751869</c:v>
                </c:pt>
                <c:pt idx="8865">
                  <c:v>0.81051900693100543</c:v>
                </c:pt>
                <c:pt idx="8866">
                  <c:v>0.78553547990593819</c:v>
                </c:pt>
                <c:pt idx="8867">
                  <c:v>1.1020381328485109</c:v>
                </c:pt>
                <c:pt idx="8868">
                  <c:v>0.86134638150822151</c:v>
                </c:pt>
                <c:pt idx="8869">
                  <c:v>0.86718971443891868</c:v>
                </c:pt>
                <c:pt idx="8870">
                  <c:v>0.95159369487561429</c:v>
                </c:pt>
                <c:pt idx="8871">
                  <c:v>0.90055250273193321</c:v>
                </c:pt>
                <c:pt idx="8872">
                  <c:v>0.84837843295761894</c:v>
                </c:pt>
                <c:pt idx="8873">
                  <c:v>0.7844793942490027</c:v>
                </c:pt>
                <c:pt idx="8874">
                  <c:v>0.8691153074134278</c:v>
                </c:pt>
                <c:pt idx="8875">
                  <c:v>1.0209193542441855</c:v>
                </c:pt>
                <c:pt idx="8876">
                  <c:v>0.88170071338107481</c:v>
                </c:pt>
                <c:pt idx="8877">
                  <c:v>0.78995871141821961</c:v>
                </c:pt>
                <c:pt idx="8878">
                  <c:v>0.77203049771553578</c:v>
                </c:pt>
                <c:pt idx="8879">
                  <c:v>0.87901981330478429</c:v>
                </c:pt>
                <c:pt idx="8880">
                  <c:v>0.76411031553461661</c:v>
                </c:pt>
                <c:pt idx="8881">
                  <c:v>0.78467505517282121</c:v>
                </c:pt>
                <c:pt idx="8882">
                  <c:v>0.93274394905862634</c:v>
                </c:pt>
                <c:pt idx="8883">
                  <c:v>0.89209782189731546</c:v>
                </c:pt>
                <c:pt idx="8884">
                  <c:v>0.9154078558387575</c:v>
                </c:pt>
                <c:pt idx="8885">
                  <c:v>0.7650919482376316</c:v>
                </c:pt>
                <c:pt idx="8886">
                  <c:v>0.86882603753794163</c:v>
                </c:pt>
                <c:pt idx="8887">
                  <c:v>0.91720586316007502</c:v>
                </c:pt>
                <c:pt idx="8888">
                  <c:v>0.81316828756316462</c:v>
                </c:pt>
                <c:pt idx="8889">
                  <c:v>0.80273729109896386</c:v>
                </c:pt>
                <c:pt idx="8890">
                  <c:v>0.86615964026116765</c:v>
                </c:pt>
                <c:pt idx="8891">
                  <c:v>0.74947223939761387</c:v>
                </c:pt>
                <c:pt idx="8892">
                  <c:v>0.76969459524601225</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0.97454369639386162</c:v>
                </c:pt>
                <c:pt idx="8901">
                  <c:v>0.66746929911153074</c:v>
                </c:pt>
                <c:pt idx="8902">
                  <c:v>0.81659577133552363</c:v>
                </c:pt>
                <c:pt idx="8903">
                  <c:v>0.78810805322288668</c:v>
                </c:pt>
                <c:pt idx="8904">
                  <c:v>0.90214555890800463</c:v>
                </c:pt>
                <c:pt idx="8905">
                  <c:v>0.73640344252282874</c:v>
                </c:pt>
                <c:pt idx="8906">
                  <c:v>0.84482596262580156</c:v>
                </c:pt>
                <c:pt idx="8907">
                  <c:v>0.88102575024390073</c:v>
                </c:pt>
                <c:pt idx="8908">
                  <c:v>0.97443908049607764</c:v>
                </c:pt>
                <c:pt idx="8909">
                  <c:v>0.84526722818489963</c:v>
                </c:pt>
                <c:pt idx="8910">
                  <c:v>0.99745618838833716</c:v>
                </c:pt>
                <c:pt idx="8911">
                  <c:v>0.75379861889604993</c:v>
                </c:pt>
                <c:pt idx="8912">
                  <c:v>0.8602338007934156</c:v>
                </c:pt>
                <c:pt idx="8913">
                  <c:v>0.91496732268922343</c:v>
                </c:pt>
                <c:pt idx="8914">
                  <c:v>0.70457210635287404</c:v>
                </c:pt>
                <c:pt idx="8915">
                  <c:v>1.0142301585278928</c:v>
                </c:pt>
                <c:pt idx="8916">
                  <c:v>0.77950568028550682</c:v>
                </c:pt>
                <c:pt idx="8917">
                  <c:v>1.0353789122697497</c:v>
                </c:pt>
                <c:pt idx="8918">
                  <c:v>0.77491527168246765</c:v>
                </c:pt>
                <c:pt idx="8919">
                  <c:v>1.0206823374945202</c:v>
                </c:pt>
                <c:pt idx="8920">
                  <c:v>0.77093603684374035</c:v>
                </c:pt>
                <c:pt idx="8921">
                  <c:v>0.84250478490629277</c:v>
                </c:pt>
                <c:pt idx="8922">
                  <c:v>0.91191894943819962</c:v>
                </c:pt>
                <c:pt idx="8923">
                  <c:v>0.85059848893922496</c:v>
                </c:pt>
                <c:pt idx="8924">
                  <c:v>0.7735304036894759</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0.82997914647283388</c:v>
                </c:pt>
                <c:pt idx="8933">
                  <c:v>0.71209738228697661</c:v>
                </c:pt>
                <c:pt idx="8934">
                  <c:v>0.7804289195293056</c:v>
                </c:pt>
                <c:pt idx="8935">
                  <c:v>0.9311313308446435</c:v>
                </c:pt>
                <c:pt idx="8936">
                  <c:v>0.9594576079697511</c:v>
                </c:pt>
                <c:pt idx="8937">
                  <c:v>0.71051323440875791</c:v>
                </c:pt>
                <c:pt idx="8938">
                  <c:v>0.73892944682369044</c:v>
                </c:pt>
                <c:pt idx="8939">
                  <c:v>0.89367542905607256</c:v>
                </c:pt>
                <c:pt idx="8940">
                  <c:v>0.87071322870727907</c:v>
                </c:pt>
                <c:pt idx="8941">
                  <c:v>0.72960082227905299</c:v>
                </c:pt>
                <c:pt idx="8942">
                  <c:v>0.93323066210648065</c:v>
                </c:pt>
                <c:pt idx="8943">
                  <c:v>0.82496095357334664</c:v>
                </c:pt>
                <c:pt idx="8944">
                  <c:v>0.84057188963269502</c:v>
                </c:pt>
                <c:pt idx="8945">
                  <c:v>1.1848778148565244</c:v>
                </c:pt>
                <c:pt idx="8946">
                  <c:v>0.89309365364645299</c:v>
                </c:pt>
                <c:pt idx="8947">
                  <c:v>0.80731696452633828</c:v>
                </c:pt>
                <c:pt idx="8948">
                  <c:v>0.75897566071080158</c:v>
                </c:pt>
                <c:pt idx="8949">
                  <c:v>1.0193376411311634</c:v>
                </c:pt>
                <c:pt idx="8950">
                  <c:v>0.90454369768045961</c:v>
                </c:pt>
                <c:pt idx="8951">
                  <c:v>0.85575074211750102</c:v>
                </c:pt>
                <c:pt idx="8952">
                  <c:v>0.8101949994200589</c:v>
                </c:pt>
                <c:pt idx="8953">
                  <c:v>1.0370830920075138</c:v>
                </c:pt>
                <c:pt idx="8954">
                  <c:v>0.9548661737647105</c:v>
                </c:pt>
                <c:pt idx="8955">
                  <c:v>0.88182361800584264</c:v>
                </c:pt>
                <c:pt idx="8956">
                  <c:v>0.73282242151434385</c:v>
                </c:pt>
                <c:pt idx="8957">
                  <c:v>0.86830818444571523</c:v>
                </c:pt>
                <c:pt idx="8958">
                  <c:v>0.75194369817983375</c:v>
                </c:pt>
                <c:pt idx="8959">
                  <c:v>0.96521210536288349</c:v>
                </c:pt>
                <c:pt idx="8960">
                  <c:v>0.70320565262443657</c:v>
                </c:pt>
                <c:pt idx="8961">
                  <c:v>0.84286808090399834</c:v>
                </c:pt>
                <c:pt idx="8962">
                  <c:v>0.86956778946879443</c:v>
                </c:pt>
                <c:pt idx="8963">
                  <c:v>0.91906545660496664</c:v>
                </c:pt>
                <c:pt idx="8964">
                  <c:v>0.81640514079871551</c:v>
                </c:pt>
                <c:pt idx="8965">
                  <c:v>0.91466541260352496</c:v>
                </c:pt>
                <c:pt idx="8966">
                  <c:v>0.83002819469506561</c:v>
                </c:pt>
                <c:pt idx="8967">
                  <c:v>0.96124818711802595</c:v>
                </c:pt>
                <c:pt idx="8968">
                  <c:v>0.88925616890508818</c:v>
                </c:pt>
                <c:pt idx="8969">
                  <c:v>0.95920560786202724</c:v>
                </c:pt>
                <c:pt idx="8970">
                  <c:v>0.86874068234211921</c:v>
                </c:pt>
                <c:pt idx="8971">
                  <c:v>0.8783461833710946</c:v>
                </c:pt>
                <c:pt idx="8972">
                  <c:v>0.88794912965878781</c:v>
                </c:pt>
                <c:pt idx="8973">
                  <c:v>0.74459327418977816</c:v>
                </c:pt>
                <c:pt idx="8974">
                  <c:v>0.82032998527707002</c:v>
                </c:pt>
                <c:pt idx="8975">
                  <c:v>0.78263038373599658</c:v>
                </c:pt>
                <c:pt idx="8976">
                  <c:v>0.77371315554331765</c:v>
                </c:pt>
                <c:pt idx="8977">
                  <c:v>0.98640487713590896</c:v>
                </c:pt>
                <c:pt idx="8978">
                  <c:v>0.72515690662416465</c:v>
                </c:pt>
                <c:pt idx="8979">
                  <c:v>0.72468232662297261</c:v>
                </c:pt>
                <c:pt idx="8980">
                  <c:v>0.97516293181635605</c:v>
                </c:pt>
                <c:pt idx="8981">
                  <c:v>0.77628196586276632</c:v>
                </c:pt>
                <c:pt idx="8982">
                  <c:v>0.97310436667670963</c:v>
                </c:pt>
                <c:pt idx="8983">
                  <c:v>0.98352136137137358</c:v>
                </c:pt>
                <c:pt idx="8984">
                  <c:v>0.72495031575356561</c:v>
                </c:pt>
                <c:pt idx="8985">
                  <c:v>0.8126330987278757</c:v>
                </c:pt>
                <c:pt idx="8986">
                  <c:v>0.9145801937397412</c:v>
                </c:pt>
                <c:pt idx="8987">
                  <c:v>0.84722519993914425</c:v>
                </c:pt>
                <c:pt idx="8988">
                  <c:v>0.87408096119048062</c:v>
                </c:pt>
                <c:pt idx="8989">
                  <c:v>0.89844878919461546</c:v>
                </c:pt>
                <c:pt idx="8990">
                  <c:v>0.86437649605673672</c:v>
                </c:pt>
                <c:pt idx="8991">
                  <c:v>0.77860129985612558</c:v>
                </c:pt>
                <c:pt idx="8992">
                  <c:v>1.0085632978582113</c:v>
                </c:pt>
                <c:pt idx="8993">
                  <c:v>0.69193937631455271</c:v>
                </c:pt>
                <c:pt idx="8994">
                  <c:v>0.86027873688920864</c:v>
                </c:pt>
                <c:pt idx="8995">
                  <c:v>0.89553756151727193</c:v>
                </c:pt>
                <c:pt idx="8996">
                  <c:v>0.72020131718561364</c:v>
                </c:pt>
                <c:pt idx="8997">
                  <c:v>0.84896495037775177</c:v>
                </c:pt>
                <c:pt idx="8998">
                  <c:v>1.0833111073969133</c:v>
                </c:pt>
                <c:pt idx="8999">
                  <c:v>0.71828251425024248</c:v>
                </c:pt>
                <c:pt idx="9000">
                  <c:v>0.78995801992013004</c:v>
                </c:pt>
                <c:pt idx="9001">
                  <c:v>1.0179206436157935</c:v>
                </c:pt>
                <c:pt idx="9002">
                  <c:v>0.81215868271266456</c:v>
                </c:pt>
                <c:pt idx="9003">
                  <c:v>0.99915580932446024</c:v>
                </c:pt>
                <c:pt idx="9004">
                  <c:v>0.90498639593577856</c:v>
                </c:pt>
                <c:pt idx="9005">
                  <c:v>0.95473042491781712</c:v>
                </c:pt>
                <c:pt idx="9006">
                  <c:v>0.76148345631538716</c:v>
                </c:pt>
                <c:pt idx="9007">
                  <c:v>0.77439830465038695</c:v>
                </c:pt>
                <c:pt idx="9008">
                  <c:v>0.7596081256565812</c:v>
                </c:pt>
                <c:pt idx="9009">
                  <c:v>0.72972787587320265</c:v>
                </c:pt>
                <c:pt idx="9010">
                  <c:v>0.92815212254637169</c:v>
                </c:pt>
                <c:pt idx="9011">
                  <c:v>0.84324088910245698</c:v>
                </c:pt>
                <c:pt idx="9012">
                  <c:v>0.91599867554538028</c:v>
                </c:pt>
                <c:pt idx="9013">
                  <c:v>0.70654074112053067</c:v>
                </c:pt>
                <c:pt idx="9014">
                  <c:v>1.0721284559725539</c:v>
                </c:pt>
                <c:pt idx="9015">
                  <c:v>0.83734896961427085</c:v>
                </c:pt>
                <c:pt idx="9016">
                  <c:v>0.76002366978992586</c:v>
                </c:pt>
                <c:pt idx="9017">
                  <c:v>0.79490183513988677</c:v>
                </c:pt>
                <c:pt idx="9018">
                  <c:v>0.87539626709621743</c:v>
                </c:pt>
                <c:pt idx="9019">
                  <c:v>0.72829101339004398</c:v>
                </c:pt>
                <c:pt idx="9020">
                  <c:v>0.83655519105286258</c:v>
                </c:pt>
                <c:pt idx="9021">
                  <c:v>0.77732390877233659</c:v>
                </c:pt>
                <c:pt idx="9022">
                  <c:v>0.71299724781340001</c:v>
                </c:pt>
                <c:pt idx="9023">
                  <c:v>0.71205482859980695</c:v>
                </c:pt>
                <c:pt idx="9024">
                  <c:v>0.87224040421242854</c:v>
                </c:pt>
                <c:pt idx="9025">
                  <c:v>0.88792986226248216</c:v>
                </c:pt>
                <c:pt idx="9026">
                  <c:v>0.97264725795613816</c:v>
                </c:pt>
                <c:pt idx="9027">
                  <c:v>0.80629376996564128</c:v>
                </c:pt>
                <c:pt idx="9028">
                  <c:v>0.82743020218837549</c:v>
                </c:pt>
                <c:pt idx="9029">
                  <c:v>0.75301318943125983</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0.80423379474753376</c:v>
                </c:pt>
                <c:pt idx="9039">
                  <c:v>0.94393481055518569</c:v>
                </c:pt>
                <c:pt idx="9040">
                  <c:v>0.87315746646821002</c:v>
                </c:pt>
                <c:pt idx="9041">
                  <c:v>0.91557109815779902</c:v>
                </c:pt>
                <c:pt idx="9042">
                  <c:v>0.79130889869177978</c:v>
                </c:pt>
                <c:pt idx="9043">
                  <c:v>0.7754030200066212</c:v>
                </c:pt>
                <c:pt idx="9044">
                  <c:v>0.850599714351712</c:v>
                </c:pt>
                <c:pt idx="9045">
                  <c:v>0.92154632282597559</c:v>
                </c:pt>
                <c:pt idx="9046">
                  <c:v>0.9112546000159345</c:v>
                </c:pt>
                <c:pt idx="9047">
                  <c:v>0.79821092853216957</c:v>
                </c:pt>
                <c:pt idx="9048">
                  <c:v>0.944721590111264</c:v>
                </c:pt>
                <c:pt idx="9049">
                  <c:v>0.67327574238803456</c:v>
                </c:pt>
                <c:pt idx="9050">
                  <c:v>0.8523656280985219</c:v>
                </c:pt>
                <c:pt idx="9051">
                  <c:v>0.73570849358134771</c:v>
                </c:pt>
                <c:pt idx="9052">
                  <c:v>1.0039125633441002</c:v>
                </c:pt>
                <c:pt idx="9053">
                  <c:v>0.67286432129810303</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0.80361784663932401</c:v>
                </c:pt>
                <c:pt idx="9062">
                  <c:v>0.84765761940633355</c:v>
                </c:pt>
                <c:pt idx="9063">
                  <c:v>0.95857548538911364</c:v>
                </c:pt>
                <c:pt idx="9064">
                  <c:v>0.7692835809345997</c:v>
                </c:pt>
                <c:pt idx="9065">
                  <c:v>0.89168098636090753</c:v>
                </c:pt>
                <c:pt idx="9066">
                  <c:v>0.97231244216430068</c:v>
                </c:pt>
                <c:pt idx="9067">
                  <c:v>0.79070799684635951</c:v>
                </c:pt>
                <c:pt idx="9068">
                  <c:v>0.7347911761531547</c:v>
                </c:pt>
                <c:pt idx="9069">
                  <c:v>0.81880245404013885</c:v>
                </c:pt>
                <c:pt idx="9070">
                  <c:v>1.0723923046220503</c:v>
                </c:pt>
                <c:pt idx="9071">
                  <c:v>0.82435055897109255</c:v>
                </c:pt>
                <c:pt idx="9072">
                  <c:v>0.92728308433611506</c:v>
                </c:pt>
                <c:pt idx="9073">
                  <c:v>0.90939723171833753</c:v>
                </c:pt>
                <c:pt idx="9074">
                  <c:v>0.72130297909047669</c:v>
                </c:pt>
                <c:pt idx="9075">
                  <c:v>0.81777931455058683</c:v>
                </c:pt>
                <c:pt idx="9076">
                  <c:v>0.92794001922211322</c:v>
                </c:pt>
                <c:pt idx="9077">
                  <c:v>0.77777935241608553</c:v>
                </c:pt>
                <c:pt idx="9078">
                  <c:v>0.87551398985689988</c:v>
                </c:pt>
                <c:pt idx="9079">
                  <c:v>0.70518469488692048</c:v>
                </c:pt>
                <c:pt idx="9080">
                  <c:v>0.90711119120155059</c:v>
                </c:pt>
                <c:pt idx="9081">
                  <c:v>0.91261939321895402</c:v>
                </c:pt>
                <c:pt idx="9082">
                  <c:v>0.85448716752555631</c:v>
                </c:pt>
                <c:pt idx="9083">
                  <c:v>0.88839903101999662</c:v>
                </c:pt>
                <c:pt idx="9084">
                  <c:v>0.86247531824340651</c:v>
                </c:pt>
                <c:pt idx="9085">
                  <c:v>0.99507464679615976</c:v>
                </c:pt>
                <c:pt idx="9086">
                  <c:v>0.78954480542967864</c:v>
                </c:pt>
                <c:pt idx="9087">
                  <c:v>0.6562452831374197</c:v>
                </c:pt>
                <c:pt idx="9088">
                  <c:v>0.76761975492334611</c:v>
                </c:pt>
                <c:pt idx="9089">
                  <c:v>0.7809971844789737</c:v>
                </c:pt>
                <c:pt idx="9090">
                  <c:v>0.63996804353700165</c:v>
                </c:pt>
                <c:pt idx="9091">
                  <c:v>0.72426455152757663</c:v>
                </c:pt>
                <c:pt idx="9092">
                  <c:v>0.99631671574244041</c:v>
                </c:pt>
                <c:pt idx="9093">
                  <c:v>0.79371355809699096</c:v>
                </c:pt>
                <c:pt idx="9094">
                  <c:v>0.70271197768898175</c:v>
                </c:pt>
                <c:pt idx="9095">
                  <c:v>0.69261906644751214</c:v>
                </c:pt>
                <c:pt idx="9096">
                  <c:v>0.82216963924288133</c:v>
                </c:pt>
                <c:pt idx="9097">
                  <c:v>0.67428360804051435</c:v>
                </c:pt>
                <c:pt idx="9098">
                  <c:v>0.81692690492683917</c:v>
                </c:pt>
                <c:pt idx="9099">
                  <c:v>0.74969427030019586</c:v>
                </c:pt>
                <c:pt idx="9100">
                  <c:v>0.84818756314195509</c:v>
                </c:pt>
                <c:pt idx="9101">
                  <c:v>0.90125978163202658</c:v>
                </c:pt>
                <c:pt idx="9102">
                  <c:v>0.62663973589667765</c:v>
                </c:pt>
                <c:pt idx="9103">
                  <c:v>0.8771290831160925</c:v>
                </c:pt>
                <c:pt idx="9104">
                  <c:v>0.91301583301009726</c:v>
                </c:pt>
                <c:pt idx="9105">
                  <c:v>0.77187851353353687</c:v>
                </c:pt>
                <c:pt idx="9106">
                  <c:v>0.9303124841854935</c:v>
                </c:pt>
                <c:pt idx="9107">
                  <c:v>0.74988880564365024</c:v>
                </c:pt>
                <c:pt idx="9108">
                  <c:v>0.9025236167914481</c:v>
                </c:pt>
                <c:pt idx="9109">
                  <c:v>0.77856437743435214</c:v>
                </c:pt>
                <c:pt idx="9110">
                  <c:v>0.87823449392363684</c:v>
                </c:pt>
                <c:pt idx="9111">
                  <c:v>0.85479385419632192</c:v>
                </c:pt>
                <c:pt idx="9112">
                  <c:v>1.004515047937762</c:v>
                </c:pt>
                <c:pt idx="9113">
                  <c:v>0.93347366610768101</c:v>
                </c:pt>
                <c:pt idx="9114">
                  <c:v>0.74649340689505161</c:v>
                </c:pt>
                <c:pt idx="9115">
                  <c:v>0.84850891466034362</c:v>
                </c:pt>
                <c:pt idx="9116">
                  <c:v>0.76376139221047634</c:v>
                </c:pt>
                <c:pt idx="9117">
                  <c:v>0.72916313685600231</c:v>
                </c:pt>
                <c:pt idx="9118">
                  <c:v>0.84079117249708646</c:v>
                </c:pt>
                <c:pt idx="9119">
                  <c:v>0.96489940486586634</c:v>
                </c:pt>
                <c:pt idx="9120">
                  <c:v>0.94228740701955094</c:v>
                </c:pt>
                <c:pt idx="9121">
                  <c:v>0.7970045577900543</c:v>
                </c:pt>
                <c:pt idx="9122">
                  <c:v>0.88486770134496018</c:v>
                </c:pt>
                <c:pt idx="9123">
                  <c:v>0.81703476573204925</c:v>
                </c:pt>
                <c:pt idx="9124">
                  <c:v>0.84033770395383067</c:v>
                </c:pt>
                <c:pt idx="9125">
                  <c:v>0.90742589436694898</c:v>
                </c:pt>
                <c:pt idx="9126">
                  <c:v>0.72719309866578963</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0.75530591554673132</c:v>
                </c:pt>
                <c:pt idx="9135">
                  <c:v>0.71454853761440462</c:v>
                </c:pt>
                <c:pt idx="9136">
                  <c:v>0.82234412426687664</c:v>
                </c:pt>
                <c:pt idx="9137">
                  <c:v>0.81036059205343269</c:v>
                </c:pt>
                <c:pt idx="9138">
                  <c:v>0.80660874207724476</c:v>
                </c:pt>
                <c:pt idx="9139">
                  <c:v>0.92586472212466531</c:v>
                </c:pt>
                <c:pt idx="9140">
                  <c:v>0.9943016984816635</c:v>
                </c:pt>
                <c:pt idx="9141">
                  <c:v>0.72903487666291467</c:v>
                </c:pt>
                <c:pt idx="9142">
                  <c:v>0.62706368327934703</c:v>
                </c:pt>
                <c:pt idx="9143">
                  <c:v>0.7601433414976827</c:v>
                </c:pt>
                <c:pt idx="9144">
                  <c:v>0.751785796240936</c:v>
                </c:pt>
                <c:pt idx="9145">
                  <c:v>0.95164712251747396</c:v>
                </c:pt>
                <c:pt idx="9146">
                  <c:v>0.84744913767317642</c:v>
                </c:pt>
                <c:pt idx="9147">
                  <c:v>0.89344049400007464</c:v>
                </c:pt>
                <c:pt idx="9148">
                  <c:v>1.049008167954502</c:v>
                </c:pt>
                <c:pt idx="9149">
                  <c:v>0.87838131818023579</c:v>
                </c:pt>
                <c:pt idx="9150">
                  <c:v>0.77245364889561241</c:v>
                </c:pt>
                <c:pt idx="9151">
                  <c:v>0.91715580801628105</c:v>
                </c:pt>
                <c:pt idx="9152">
                  <c:v>0.84678115379057628</c:v>
                </c:pt>
                <c:pt idx="9153">
                  <c:v>0.83342927320108307</c:v>
                </c:pt>
                <c:pt idx="9154">
                  <c:v>0.76156774220415269</c:v>
                </c:pt>
                <c:pt idx="9155">
                  <c:v>0.81103608789478654</c:v>
                </c:pt>
                <c:pt idx="9156">
                  <c:v>0.80691629295094058</c:v>
                </c:pt>
                <c:pt idx="9157">
                  <c:v>0.88085023898037584</c:v>
                </c:pt>
                <c:pt idx="9158">
                  <c:v>0.77064552837200007</c:v>
                </c:pt>
                <c:pt idx="9159">
                  <c:v>0.83526955169221251</c:v>
                </c:pt>
                <c:pt idx="9160">
                  <c:v>0.89160319105779651</c:v>
                </c:pt>
                <c:pt idx="9161">
                  <c:v>0.83925065247071695</c:v>
                </c:pt>
                <c:pt idx="9162">
                  <c:v>0.71242517730372634</c:v>
                </c:pt>
                <c:pt idx="9163">
                  <c:v>0.97143486509168797</c:v>
                </c:pt>
                <c:pt idx="9164">
                  <c:v>0.79755011866563108</c:v>
                </c:pt>
                <c:pt idx="9165">
                  <c:v>0.81186907459541224</c:v>
                </c:pt>
                <c:pt idx="9166">
                  <c:v>0.82534485421877757</c:v>
                </c:pt>
                <c:pt idx="9167">
                  <c:v>0.69233585184436952</c:v>
                </c:pt>
                <c:pt idx="9168">
                  <c:v>0.94616625780563357</c:v>
                </c:pt>
                <c:pt idx="9169">
                  <c:v>0.90477213746913865</c:v>
                </c:pt>
                <c:pt idx="9170">
                  <c:v>0.81065943628753812</c:v>
                </c:pt>
                <c:pt idx="9171">
                  <c:v>0.91784910493057481</c:v>
                </c:pt>
                <c:pt idx="9172">
                  <c:v>0.63750777412349546</c:v>
                </c:pt>
                <c:pt idx="9173">
                  <c:v>0.77558678400026171</c:v>
                </c:pt>
                <c:pt idx="9174">
                  <c:v>0.80124831441497291</c:v>
                </c:pt>
                <c:pt idx="9175">
                  <c:v>0.78362510043312816</c:v>
                </c:pt>
                <c:pt idx="9176">
                  <c:v>0.97904116956505804</c:v>
                </c:pt>
                <c:pt idx="9177">
                  <c:v>0.99908129393358081</c:v>
                </c:pt>
                <c:pt idx="9178">
                  <c:v>0.76614900500090055</c:v>
                </c:pt>
                <c:pt idx="9179">
                  <c:v>0.92915775548831125</c:v>
                </c:pt>
                <c:pt idx="9180">
                  <c:v>0.8279843690340345</c:v>
                </c:pt>
                <c:pt idx="9181">
                  <c:v>0.72715234491610758</c:v>
                </c:pt>
                <c:pt idx="9182">
                  <c:v>0.66804166902917239</c:v>
                </c:pt>
                <c:pt idx="9183">
                  <c:v>0.75527233460255572</c:v>
                </c:pt>
                <c:pt idx="9184">
                  <c:v>1.0677338096776496</c:v>
                </c:pt>
                <c:pt idx="9185">
                  <c:v>0.89988761250751759</c:v>
                </c:pt>
                <c:pt idx="9186">
                  <c:v>0.88908320730329982</c:v>
                </c:pt>
                <c:pt idx="9187">
                  <c:v>0.64111785799669563</c:v>
                </c:pt>
                <c:pt idx="9188">
                  <c:v>0.67030915199983465</c:v>
                </c:pt>
                <c:pt idx="9189">
                  <c:v>0.81879028699861212</c:v>
                </c:pt>
                <c:pt idx="9190">
                  <c:v>0.9845932759004723</c:v>
                </c:pt>
                <c:pt idx="9191">
                  <c:v>0.8041153856357075</c:v>
                </c:pt>
                <c:pt idx="9192">
                  <c:v>0.8320310057868946</c:v>
                </c:pt>
                <c:pt idx="9193">
                  <c:v>0.88764100790510936</c:v>
                </c:pt>
                <c:pt idx="9194">
                  <c:v>0.67490652857384403</c:v>
                </c:pt>
                <c:pt idx="9195">
                  <c:v>0.63256352363711021</c:v>
                </c:pt>
                <c:pt idx="9196">
                  <c:v>0.84775651361946192</c:v>
                </c:pt>
                <c:pt idx="9197">
                  <c:v>0.78443510412435657</c:v>
                </c:pt>
                <c:pt idx="9198">
                  <c:v>0.90865472854153273</c:v>
                </c:pt>
                <c:pt idx="9199">
                  <c:v>0.78600202951565756</c:v>
                </c:pt>
                <c:pt idx="9200">
                  <c:v>0.85284698659108504</c:v>
                </c:pt>
                <c:pt idx="9201">
                  <c:v>0.65876175994711261</c:v>
                </c:pt>
                <c:pt idx="9202">
                  <c:v>0.86166234570271583</c:v>
                </c:pt>
                <c:pt idx="9203">
                  <c:v>0.94601108466700745</c:v>
                </c:pt>
                <c:pt idx="9204">
                  <c:v>1.0243876459360259</c:v>
                </c:pt>
                <c:pt idx="9205">
                  <c:v>0.74073736610937502</c:v>
                </c:pt>
                <c:pt idx="9206">
                  <c:v>0.91539013265343439</c:v>
                </c:pt>
                <c:pt idx="9207">
                  <c:v>0.8491772782277649</c:v>
                </c:pt>
                <c:pt idx="9208">
                  <c:v>0.77842106933538824</c:v>
                </c:pt>
                <c:pt idx="9209">
                  <c:v>0.77306293501525836</c:v>
                </c:pt>
                <c:pt idx="9210">
                  <c:v>0.72067961853865392</c:v>
                </c:pt>
                <c:pt idx="9211">
                  <c:v>0.74010878722216822</c:v>
                </c:pt>
                <c:pt idx="9212">
                  <c:v>0.83478645104332561</c:v>
                </c:pt>
                <c:pt idx="9213">
                  <c:v>0.74648072396779108</c:v>
                </c:pt>
                <c:pt idx="9214">
                  <c:v>0.74965126004799865</c:v>
                </c:pt>
                <c:pt idx="9215">
                  <c:v>0.81006525877136248</c:v>
                </c:pt>
                <c:pt idx="9216">
                  <c:v>0.7581464511713556</c:v>
                </c:pt>
                <c:pt idx="9217">
                  <c:v>0.71802962547803606</c:v>
                </c:pt>
                <c:pt idx="9218">
                  <c:v>0.73024993791961978</c:v>
                </c:pt>
                <c:pt idx="9219">
                  <c:v>0.92714478207771067</c:v>
                </c:pt>
                <c:pt idx="9220">
                  <c:v>0.81787339424773742</c:v>
                </c:pt>
                <c:pt idx="9221">
                  <c:v>0.7950475888862506</c:v>
                </c:pt>
                <c:pt idx="9222">
                  <c:v>0.86037808499949664</c:v>
                </c:pt>
                <c:pt idx="9223">
                  <c:v>0.91155952293677933</c:v>
                </c:pt>
                <c:pt idx="9224">
                  <c:v>0.78724643787420379</c:v>
                </c:pt>
                <c:pt idx="9225">
                  <c:v>0.81625345362889712</c:v>
                </c:pt>
                <c:pt idx="9226">
                  <c:v>0.74714039694823864</c:v>
                </c:pt>
                <c:pt idx="9227">
                  <c:v>0.91662543939501062</c:v>
                </c:pt>
                <c:pt idx="9228">
                  <c:v>0.7857088314223506</c:v>
                </c:pt>
                <c:pt idx="9229">
                  <c:v>0.83593061024681214</c:v>
                </c:pt>
                <c:pt idx="9230">
                  <c:v>0.70521675511195958</c:v>
                </c:pt>
                <c:pt idx="9231">
                  <c:v>0.67267392462157527</c:v>
                </c:pt>
                <c:pt idx="9232">
                  <c:v>0.71073718758770243</c:v>
                </c:pt>
                <c:pt idx="9233">
                  <c:v>0.90393560527137695</c:v>
                </c:pt>
                <c:pt idx="9234">
                  <c:v>0.82570116618291522</c:v>
                </c:pt>
                <c:pt idx="9235">
                  <c:v>1.0403654284089661</c:v>
                </c:pt>
                <c:pt idx="9236">
                  <c:v>0.74561516550854556</c:v>
                </c:pt>
                <c:pt idx="9237">
                  <c:v>0.68754409916606352</c:v>
                </c:pt>
                <c:pt idx="9238">
                  <c:v>0.92211851208485063</c:v>
                </c:pt>
                <c:pt idx="9239">
                  <c:v>0.86908650957444822</c:v>
                </c:pt>
                <c:pt idx="9240">
                  <c:v>0.91650792307902751</c:v>
                </c:pt>
                <c:pt idx="9241">
                  <c:v>0.67766803034813983</c:v>
                </c:pt>
                <c:pt idx="9242">
                  <c:v>0.97042970951581664</c:v>
                </c:pt>
                <c:pt idx="9243">
                  <c:v>0.85298363001123589</c:v>
                </c:pt>
                <c:pt idx="9244">
                  <c:v>0.77604824989545762</c:v>
                </c:pt>
                <c:pt idx="9245">
                  <c:v>0.94032836301619271</c:v>
                </c:pt>
                <c:pt idx="9246">
                  <c:v>0.80411747310808435</c:v>
                </c:pt>
                <c:pt idx="9247">
                  <c:v>0.70389530839653103</c:v>
                </c:pt>
                <c:pt idx="9248">
                  <c:v>0.84562934058920891</c:v>
                </c:pt>
                <c:pt idx="9249">
                  <c:v>0.6808225571938874</c:v>
                </c:pt>
                <c:pt idx="9250">
                  <c:v>0.78699710387449584</c:v>
                </c:pt>
                <c:pt idx="9251">
                  <c:v>0.84216003392629435</c:v>
                </c:pt>
                <c:pt idx="9252">
                  <c:v>0.7308615839541418</c:v>
                </c:pt>
                <c:pt idx="9253">
                  <c:v>0.8448604460120267</c:v>
                </c:pt>
                <c:pt idx="9254">
                  <c:v>0.83617384008836715</c:v>
                </c:pt>
                <c:pt idx="9255">
                  <c:v>0.80844652931572059</c:v>
                </c:pt>
                <c:pt idx="9256">
                  <c:v>0.73419407527249125</c:v>
                </c:pt>
                <c:pt idx="9257">
                  <c:v>0.87122291704988131</c:v>
                </c:pt>
                <c:pt idx="9258">
                  <c:v>0.96768802428287715</c:v>
                </c:pt>
                <c:pt idx="9259">
                  <c:v>0.77381541068115756</c:v>
                </c:pt>
                <c:pt idx="9260">
                  <c:v>0.7037182653802645</c:v>
                </c:pt>
                <c:pt idx="9261">
                  <c:v>0.67951361824149759</c:v>
                </c:pt>
                <c:pt idx="9262">
                  <c:v>0.89037878585588159</c:v>
                </c:pt>
                <c:pt idx="9263">
                  <c:v>0.73962203039054986</c:v>
                </c:pt>
                <c:pt idx="9264">
                  <c:v>0.79438922190037442</c:v>
                </c:pt>
                <c:pt idx="9265">
                  <c:v>0.88762556532083281</c:v>
                </c:pt>
                <c:pt idx="9266">
                  <c:v>0.80583004445812512</c:v>
                </c:pt>
                <c:pt idx="9267">
                  <c:v>0.74554876553244831</c:v>
                </c:pt>
                <c:pt idx="9268">
                  <c:v>0.93722960521175369</c:v>
                </c:pt>
                <c:pt idx="9269">
                  <c:v>0.91037107639513548</c:v>
                </c:pt>
                <c:pt idx="9270">
                  <c:v>0.76456939288509673</c:v>
                </c:pt>
                <c:pt idx="9271">
                  <c:v>0.76147786497433123</c:v>
                </c:pt>
                <c:pt idx="9272">
                  <c:v>0.88449347899075259</c:v>
                </c:pt>
                <c:pt idx="9273">
                  <c:v>0.63179401984273464</c:v>
                </c:pt>
                <c:pt idx="9274">
                  <c:v>0.69425731355960962</c:v>
                </c:pt>
                <c:pt idx="9275">
                  <c:v>0.85318440725055578</c:v>
                </c:pt>
                <c:pt idx="9276">
                  <c:v>0.81316780651162668</c:v>
                </c:pt>
                <c:pt idx="9277">
                  <c:v>0.83973237019268543</c:v>
                </c:pt>
                <c:pt idx="9278">
                  <c:v>0.65703405149667304</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0.839274029827628</c:v>
                </c:pt>
                <c:pt idx="9289">
                  <c:v>0.75656161179703729</c:v>
                </c:pt>
                <c:pt idx="9290">
                  <c:v>0.86078120544913095</c:v>
                </c:pt>
                <c:pt idx="9291">
                  <c:v>0.81048450639154601</c:v>
                </c:pt>
                <c:pt idx="9292">
                  <c:v>0.7140461298333185</c:v>
                </c:pt>
                <c:pt idx="9293">
                  <c:v>0.97605554808490902</c:v>
                </c:pt>
                <c:pt idx="9294">
                  <c:v>0.74050910947453663</c:v>
                </c:pt>
                <c:pt idx="9295">
                  <c:v>0.75931739485359162</c:v>
                </c:pt>
                <c:pt idx="9296">
                  <c:v>0.74385102851742346</c:v>
                </c:pt>
                <c:pt idx="9297">
                  <c:v>0.73904593560028042</c:v>
                </c:pt>
                <c:pt idx="9298">
                  <c:v>0.76097873768160285</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0.82455618595262992</c:v>
                </c:pt>
                <c:pt idx="9312">
                  <c:v>0.68930444289184001</c:v>
                </c:pt>
                <c:pt idx="9313">
                  <c:v>0.71107584795558476</c:v>
                </c:pt>
                <c:pt idx="9314">
                  <c:v>0.7931867253139735</c:v>
                </c:pt>
                <c:pt idx="9315">
                  <c:v>0.86911884792004745</c:v>
                </c:pt>
                <c:pt idx="9316">
                  <c:v>0.85004123497079476</c:v>
                </c:pt>
                <c:pt idx="9317">
                  <c:v>0.85713408891415577</c:v>
                </c:pt>
                <c:pt idx="9318">
                  <c:v>0.76149831530814605</c:v>
                </c:pt>
                <c:pt idx="9319">
                  <c:v>0.86799447234442495</c:v>
                </c:pt>
                <c:pt idx="9320">
                  <c:v>0.67309821757671817</c:v>
                </c:pt>
                <c:pt idx="9321">
                  <c:v>0.72351505084018064</c:v>
                </c:pt>
                <c:pt idx="9322">
                  <c:v>0.71179893177447828</c:v>
                </c:pt>
                <c:pt idx="9323">
                  <c:v>0.90497439881143649</c:v>
                </c:pt>
                <c:pt idx="9324">
                  <c:v>0.63018924319788339</c:v>
                </c:pt>
                <c:pt idx="9325">
                  <c:v>0.77660860324581682</c:v>
                </c:pt>
                <c:pt idx="9326">
                  <c:v>0.84511349291242688</c:v>
                </c:pt>
                <c:pt idx="9327">
                  <c:v>0.60340947813959933</c:v>
                </c:pt>
                <c:pt idx="9328">
                  <c:v>0.73095962185695251</c:v>
                </c:pt>
                <c:pt idx="9329">
                  <c:v>0.79280984141323962</c:v>
                </c:pt>
                <c:pt idx="9330">
                  <c:v>0.72080424897509099</c:v>
                </c:pt>
                <c:pt idx="9331">
                  <c:v>0.87682505407754896</c:v>
                </c:pt>
                <c:pt idx="9332">
                  <c:v>0.69621650656761658</c:v>
                </c:pt>
                <c:pt idx="9333">
                  <c:v>0.81499834412114869</c:v>
                </c:pt>
                <c:pt idx="9334">
                  <c:v>0.78219219441815624</c:v>
                </c:pt>
                <c:pt idx="9335">
                  <c:v>0.8252732019525415</c:v>
                </c:pt>
                <c:pt idx="9336">
                  <c:v>0.66238178508258361</c:v>
                </c:pt>
                <c:pt idx="9337">
                  <c:v>0.82957475626777777</c:v>
                </c:pt>
                <c:pt idx="9338">
                  <c:v>0.84390327441255764</c:v>
                </c:pt>
                <c:pt idx="9339">
                  <c:v>0.83297802090641104</c:v>
                </c:pt>
                <c:pt idx="9340">
                  <c:v>0.67599469791347411</c:v>
                </c:pt>
                <c:pt idx="9341">
                  <c:v>0.7575745711209535</c:v>
                </c:pt>
                <c:pt idx="9342">
                  <c:v>0.87129689886467265</c:v>
                </c:pt>
                <c:pt idx="9343">
                  <c:v>0.77619978920728661</c:v>
                </c:pt>
                <c:pt idx="9344">
                  <c:v>0.76482682326748874</c:v>
                </c:pt>
                <c:pt idx="9345">
                  <c:v>0.88834284149201759</c:v>
                </c:pt>
                <c:pt idx="9346">
                  <c:v>0.63810901145479182</c:v>
                </c:pt>
                <c:pt idx="9347">
                  <c:v>0.8613401178793646</c:v>
                </c:pt>
                <c:pt idx="9348">
                  <c:v>0.8783425796404597</c:v>
                </c:pt>
                <c:pt idx="9349">
                  <c:v>0.82157594823711144</c:v>
                </c:pt>
                <c:pt idx="9350">
                  <c:v>0.74667367873290214</c:v>
                </c:pt>
                <c:pt idx="9351">
                  <c:v>0.77412150938659108</c:v>
                </c:pt>
                <c:pt idx="9352">
                  <c:v>0.68117243155113605</c:v>
                </c:pt>
                <c:pt idx="9353">
                  <c:v>0.86144670496091558</c:v>
                </c:pt>
                <c:pt idx="9354">
                  <c:v>0.7396122261324336</c:v>
                </c:pt>
                <c:pt idx="9355">
                  <c:v>0.70221704849947963</c:v>
                </c:pt>
                <c:pt idx="9356">
                  <c:v>0.61077960066258019</c:v>
                </c:pt>
                <c:pt idx="9357">
                  <c:v>0.77891270382616107</c:v>
                </c:pt>
                <c:pt idx="9358">
                  <c:v>1.0161512550202718</c:v>
                </c:pt>
                <c:pt idx="9359">
                  <c:v>0.64061895525688584</c:v>
                </c:pt>
                <c:pt idx="9360">
                  <c:v>0.68822606165659195</c:v>
                </c:pt>
                <c:pt idx="9361">
                  <c:v>0.72759945882581822</c:v>
                </c:pt>
                <c:pt idx="9362">
                  <c:v>0.52153271437062776</c:v>
                </c:pt>
                <c:pt idx="9363">
                  <c:v>0.81229839169207363</c:v>
                </c:pt>
                <c:pt idx="9364">
                  <c:v>0.65898484557772363</c:v>
                </c:pt>
                <c:pt idx="9365">
                  <c:v>0.88667011859102463</c:v>
                </c:pt>
                <c:pt idx="9366">
                  <c:v>0.83754890064585164</c:v>
                </c:pt>
                <c:pt idx="9367">
                  <c:v>1.0200823410356281</c:v>
                </c:pt>
                <c:pt idx="9368">
                  <c:v>0.84464048037535366</c:v>
                </c:pt>
                <c:pt idx="9369">
                  <c:v>0.7500328559981787</c:v>
                </c:pt>
                <c:pt idx="9370">
                  <c:v>0.82517692946830312</c:v>
                </c:pt>
                <c:pt idx="9371">
                  <c:v>0.94280412505921796</c:v>
                </c:pt>
                <c:pt idx="9372">
                  <c:v>0.70998995842949386</c:v>
                </c:pt>
                <c:pt idx="9373">
                  <c:v>0.88398291430758369</c:v>
                </c:pt>
                <c:pt idx="9374">
                  <c:v>0.87892090551581814</c:v>
                </c:pt>
                <c:pt idx="9375">
                  <c:v>0.80911924221873799</c:v>
                </c:pt>
                <c:pt idx="9376">
                  <c:v>0.81352922188409482</c:v>
                </c:pt>
                <c:pt idx="9377">
                  <c:v>0.70621350579933106</c:v>
                </c:pt>
                <c:pt idx="9378">
                  <c:v>0.73832522032777326</c:v>
                </c:pt>
                <c:pt idx="9379">
                  <c:v>0.84524296201603744</c:v>
                </c:pt>
                <c:pt idx="9380">
                  <c:v>0.71441738618867734</c:v>
                </c:pt>
                <c:pt idx="9381">
                  <c:v>0.833132566787814</c:v>
                </c:pt>
                <c:pt idx="9382">
                  <c:v>0.71253188993275363</c:v>
                </c:pt>
                <c:pt idx="9383">
                  <c:v>0.79180982296212221</c:v>
                </c:pt>
                <c:pt idx="9384">
                  <c:v>0.82215586847752165</c:v>
                </c:pt>
                <c:pt idx="9385">
                  <c:v>0.78425591832423169</c:v>
                </c:pt>
                <c:pt idx="9386">
                  <c:v>0.80322822697907825</c:v>
                </c:pt>
                <c:pt idx="9387">
                  <c:v>0.87752548613145864</c:v>
                </c:pt>
                <c:pt idx="9388">
                  <c:v>0.78089843648976676</c:v>
                </c:pt>
                <c:pt idx="9389">
                  <c:v>0.70019990343443173</c:v>
                </c:pt>
                <c:pt idx="9390">
                  <c:v>0.63846640978513058</c:v>
                </c:pt>
                <c:pt idx="9391">
                  <c:v>0.75466923483481085</c:v>
                </c:pt>
                <c:pt idx="9392">
                  <c:v>0.8836771488780395</c:v>
                </c:pt>
                <c:pt idx="9393">
                  <c:v>0.73215214841612841</c:v>
                </c:pt>
                <c:pt idx="9394">
                  <c:v>0.67442419575618662</c:v>
                </c:pt>
                <c:pt idx="9395">
                  <c:v>0.77092461697511827</c:v>
                </c:pt>
                <c:pt idx="9396">
                  <c:v>0.78552137474890249</c:v>
                </c:pt>
                <c:pt idx="9397">
                  <c:v>0.65269065691078121</c:v>
                </c:pt>
                <c:pt idx="9398">
                  <c:v>0.74784447878642191</c:v>
                </c:pt>
                <c:pt idx="9399">
                  <c:v>0.78869700450019575</c:v>
                </c:pt>
                <c:pt idx="9400">
                  <c:v>0.65000420993075769</c:v>
                </c:pt>
                <c:pt idx="9401">
                  <c:v>0.7931323458437437</c:v>
                </c:pt>
                <c:pt idx="9402">
                  <c:v>0.78610793176562865</c:v>
                </c:pt>
                <c:pt idx="9403">
                  <c:v>0.70888690152443767</c:v>
                </c:pt>
                <c:pt idx="9404">
                  <c:v>0.70339308469646478</c:v>
                </c:pt>
                <c:pt idx="9405">
                  <c:v>0.83830786876181151</c:v>
                </c:pt>
                <c:pt idx="9406">
                  <c:v>0.79329026202835884</c:v>
                </c:pt>
                <c:pt idx="9407">
                  <c:v>0.8091550891986673</c:v>
                </c:pt>
                <c:pt idx="9408">
                  <c:v>0.73161615275263658</c:v>
                </c:pt>
                <c:pt idx="9409">
                  <c:v>0.7620401062226837</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0.63453542347050784</c:v>
                </c:pt>
                <c:pt idx="9418">
                  <c:v>0.86543089387711469</c:v>
                </c:pt>
                <c:pt idx="9419">
                  <c:v>0.73183555603053474</c:v>
                </c:pt>
                <c:pt idx="9420">
                  <c:v>0.69704331456490065</c:v>
                </c:pt>
                <c:pt idx="9421">
                  <c:v>0.56716123135187801</c:v>
                </c:pt>
                <c:pt idx="9422">
                  <c:v>0.79562226202107478</c:v>
                </c:pt>
                <c:pt idx="9423">
                  <c:v>0.71820830394057966</c:v>
                </c:pt>
                <c:pt idx="9424">
                  <c:v>0.84949266688418168</c:v>
                </c:pt>
                <c:pt idx="9425">
                  <c:v>0.6423417291653517</c:v>
                </c:pt>
                <c:pt idx="9426">
                  <c:v>0.73778529642195345</c:v>
                </c:pt>
                <c:pt idx="9427">
                  <c:v>0.85619671238546602</c:v>
                </c:pt>
                <c:pt idx="9428">
                  <c:v>0.82838745739552688</c:v>
                </c:pt>
                <c:pt idx="9429">
                  <c:v>0.68659201569328099</c:v>
                </c:pt>
                <c:pt idx="9430">
                  <c:v>0.72915313908237189</c:v>
                </c:pt>
                <c:pt idx="9431">
                  <c:v>0.8432716623480323</c:v>
                </c:pt>
                <c:pt idx="9432">
                  <c:v>0.65345362685140562</c:v>
                </c:pt>
                <c:pt idx="9433">
                  <c:v>0.77276051486442565</c:v>
                </c:pt>
                <c:pt idx="9434">
                  <c:v>0.78400414540982311</c:v>
                </c:pt>
                <c:pt idx="9435">
                  <c:v>0.70505640911814471</c:v>
                </c:pt>
                <c:pt idx="9436">
                  <c:v>0.80837568739982446</c:v>
                </c:pt>
                <c:pt idx="9437">
                  <c:v>0.87321713782047461</c:v>
                </c:pt>
                <c:pt idx="9438">
                  <c:v>0.84379042003465099</c:v>
                </c:pt>
                <c:pt idx="9439">
                  <c:v>0.76525498652583035</c:v>
                </c:pt>
                <c:pt idx="9440">
                  <c:v>0.99149702034931031</c:v>
                </c:pt>
                <c:pt idx="9441">
                  <c:v>0.89276471731829365</c:v>
                </c:pt>
                <c:pt idx="9442">
                  <c:v>0.68197682972097751</c:v>
                </c:pt>
                <c:pt idx="9443">
                  <c:v>0.79493712421483831</c:v>
                </c:pt>
                <c:pt idx="9444">
                  <c:v>0.85140969705808356</c:v>
                </c:pt>
                <c:pt idx="9445">
                  <c:v>0.86129335455129863</c:v>
                </c:pt>
                <c:pt idx="9446">
                  <c:v>0.9288338027714117</c:v>
                </c:pt>
                <c:pt idx="9447">
                  <c:v>0.7767364138344216</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0.7571211915967041</c:v>
                </c:pt>
                <c:pt idx="9457">
                  <c:v>0.70589783898994463</c:v>
                </c:pt>
                <c:pt idx="9458">
                  <c:v>0.67271174160077385</c:v>
                </c:pt>
                <c:pt idx="9459">
                  <c:v>0.87464902049604265</c:v>
                </c:pt>
                <c:pt idx="9460">
                  <c:v>0.69117751614438361</c:v>
                </c:pt>
                <c:pt idx="9461">
                  <c:v>0.7293235151866716</c:v>
                </c:pt>
                <c:pt idx="9462">
                  <c:v>0.73172645058125163</c:v>
                </c:pt>
                <c:pt idx="9463">
                  <c:v>0.76968014354159786</c:v>
                </c:pt>
                <c:pt idx="9464">
                  <c:v>0.87574063905649213</c:v>
                </c:pt>
                <c:pt idx="9465">
                  <c:v>0.72335751979657303</c:v>
                </c:pt>
                <c:pt idx="9466">
                  <c:v>0.78504179043290001</c:v>
                </c:pt>
                <c:pt idx="9467">
                  <c:v>0.7843940453071665</c:v>
                </c:pt>
                <c:pt idx="9468">
                  <c:v>0.67245051243876974</c:v>
                </c:pt>
                <c:pt idx="9469">
                  <c:v>0.70869942833910526</c:v>
                </c:pt>
                <c:pt idx="9470">
                  <c:v>0.78044333887707606</c:v>
                </c:pt>
                <c:pt idx="9471">
                  <c:v>0.69794170385266741</c:v>
                </c:pt>
                <c:pt idx="9472">
                  <c:v>0.69289747665412182</c:v>
                </c:pt>
                <c:pt idx="9473">
                  <c:v>0.74936982751832515</c:v>
                </c:pt>
                <c:pt idx="9474">
                  <c:v>0.87277523218294484</c:v>
                </c:pt>
                <c:pt idx="9475">
                  <c:v>0.77729582528238228</c:v>
                </c:pt>
                <c:pt idx="9476">
                  <c:v>0.83375522464984309</c:v>
                </c:pt>
                <c:pt idx="9477">
                  <c:v>0.76725478991394236</c:v>
                </c:pt>
                <c:pt idx="9478">
                  <c:v>0.86449620790517612</c:v>
                </c:pt>
                <c:pt idx="9479">
                  <c:v>0.75499443415480405</c:v>
                </c:pt>
                <c:pt idx="9480">
                  <c:v>0.7681440328023289</c:v>
                </c:pt>
                <c:pt idx="9481">
                  <c:v>0.71653585324554758</c:v>
                </c:pt>
                <c:pt idx="9482">
                  <c:v>0.77139590366417021</c:v>
                </c:pt>
                <c:pt idx="9483">
                  <c:v>0.59317376239220798</c:v>
                </c:pt>
                <c:pt idx="9484">
                  <c:v>0.65251317398241249</c:v>
                </c:pt>
                <c:pt idx="9485">
                  <c:v>0.8079140688804255</c:v>
                </c:pt>
                <c:pt idx="9486">
                  <c:v>0.67818965791056418</c:v>
                </c:pt>
                <c:pt idx="9487">
                  <c:v>0.70054421926475463</c:v>
                </c:pt>
                <c:pt idx="9488">
                  <c:v>0.61872117714004105</c:v>
                </c:pt>
                <c:pt idx="9489">
                  <c:v>0.65889610933850173</c:v>
                </c:pt>
                <c:pt idx="9490">
                  <c:v>0.77508673962774655</c:v>
                </c:pt>
                <c:pt idx="9491">
                  <c:v>0.81851823746361174</c:v>
                </c:pt>
                <c:pt idx="9492">
                  <c:v>0.86625182307923965</c:v>
                </c:pt>
                <c:pt idx="9493">
                  <c:v>0.81023464977379578</c:v>
                </c:pt>
                <c:pt idx="9494">
                  <c:v>0.72910405451278382</c:v>
                </c:pt>
                <c:pt idx="9495">
                  <c:v>0.81033427456572993</c:v>
                </c:pt>
                <c:pt idx="9496">
                  <c:v>0.77936036123434249</c:v>
                </c:pt>
                <c:pt idx="9497">
                  <c:v>0.75479528848710042</c:v>
                </c:pt>
                <c:pt idx="9498">
                  <c:v>0.7777480224949066</c:v>
                </c:pt>
                <c:pt idx="9499">
                  <c:v>0.71917768313745378</c:v>
                </c:pt>
                <c:pt idx="9500">
                  <c:v>0.71991187999992545</c:v>
                </c:pt>
                <c:pt idx="9501">
                  <c:v>0.66333203557998477</c:v>
                </c:pt>
                <c:pt idx="9502">
                  <c:v>0.55759525844371383</c:v>
                </c:pt>
                <c:pt idx="9503">
                  <c:v>0.71556371536783547</c:v>
                </c:pt>
                <c:pt idx="9504">
                  <c:v>0.74313943133651872</c:v>
                </c:pt>
                <c:pt idx="9505">
                  <c:v>0.79387839407025507</c:v>
                </c:pt>
                <c:pt idx="9506">
                  <c:v>0.82305498810886291</c:v>
                </c:pt>
                <c:pt idx="9507">
                  <c:v>0.67425136451037915</c:v>
                </c:pt>
                <c:pt idx="9508">
                  <c:v>0.78492784023328865</c:v>
                </c:pt>
                <c:pt idx="9509">
                  <c:v>0.65292174863494101</c:v>
                </c:pt>
                <c:pt idx="9510">
                  <c:v>0.76221985827799388</c:v>
                </c:pt>
                <c:pt idx="9511">
                  <c:v>0.71306831524568004</c:v>
                </c:pt>
                <c:pt idx="9512">
                  <c:v>0.68062000125083222</c:v>
                </c:pt>
                <c:pt idx="9513">
                  <c:v>0.74605927700341734</c:v>
                </c:pt>
                <c:pt idx="9514">
                  <c:v>0.74596630373381634</c:v>
                </c:pt>
                <c:pt idx="9515">
                  <c:v>0.76433753248774061</c:v>
                </c:pt>
                <c:pt idx="9516">
                  <c:v>0.78001145326264443</c:v>
                </c:pt>
                <c:pt idx="9517">
                  <c:v>0.7006669847775735</c:v>
                </c:pt>
                <c:pt idx="9518">
                  <c:v>0.74299359225777606</c:v>
                </c:pt>
                <c:pt idx="9519">
                  <c:v>0.66216153144380996</c:v>
                </c:pt>
                <c:pt idx="9520">
                  <c:v>0.75158979255716873</c:v>
                </c:pt>
                <c:pt idx="9521">
                  <c:v>0.73229519208739335</c:v>
                </c:pt>
                <c:pt idx="9522">
                  <c:v>0.86347065137888745</c:v>
                </c:pt>
                <c:pt idx="9523">
                  <c:v>0.75072820941578089</c:v>
                </c:pt>
                <c:pt idx="9524">
                  <c:v>0.78705458466683598</c:v>
                </c:pt>
                <c:pt idx="9525">
                  <c:v>0.72505466946436103</c:v>
                </c:pt>
                <c:pt idx="9526">
                  <c:v>0.83900336246354301</c:v>
                </c:pt>
                <c:pt idx="9527">
                  <c:v>0.76289305524344408</c:v>
                </c:pt>
                <c:pt idx="9528">
                  <c:v>0.68667805253421599</c:v>
                </c:pt>
                <c:pt idx="9529">
                  <c:v>0.81705113747124669</c:v>
                </c:pt>
                <c:pt idx="9530">
                  <c:v>0.75606375422244299</c:v>
                </c:pt>
                <c:pt idx="9531">
                  <c:v>0.75587704935925792</c:v>
                </c:pt>
                <c:pt idx="9532">
                  <c:v>0.79899713222536461</c:v>
                </c:pt>
                <c:pt idx="9533">
                  <c:v>0.6209472825086173</c:v>
                </c:pt>
                <c:pt idx="9534">
                  <c:v>0.84206055073955377</c:v>
                </c:pt>
                <c:pt idx="9535">
                  <c:v>0.64091336709750979</c:v>
                </c:pt>
                <c:pt idx="9536">
                  <c:v>0.77487527437925385</c:v>
                </c:pt>
                <c:pt idx="9537">
                  <c:v>0.76569160123551827</c:v>
                </c:pt>
                <c:pt idx="9538">
                  <c:v>0.74443712649626237</c:v>
                </c:pt>
                <c:pt idx="9539">
                  <c:v>0.832688058575204</c:v>
                </c:pt>
                <c:pt idx="9540">
                  <c:v>0.73546509586226061</c:v>
                </c:pt>
                <c:pt idx="9541">
                  <c:v>0.80610821194460669</c:v>
                </c:pt>
                <c:pt idx="9542">
                  <c:v>0.69501258044503933</c:v>
                </c:pt>
                <c:pt idx="9543">
                  <c:v>0.7720331327203197</c:v>
                </c:pt>
                <c:pt idx="9544">
                  <c:v>0.82776172432682082</c:v>
                </c:pt>
                <c:pt idx="9545">
                  <c:v>0.92006680523095707</c:v>
                </c:pt>
                <c:pt idx="9546">
                  <c:v>0.70624929205166764</c:v>
                </c:pt>
                <c:pt idx="9547">
                  <c:v>0.68455417356256243</c:v>
                </c:pt>
                <c:pt idx="9548">
                  <c:v>0.76044474047168764</c:v>
                </c:pt>
                <c:pt idx="9549">
                  <c:v>0.74231158677152387</c:v>
                </c:pt>
                <c:pt idx="9550">
                  <c:v>0.66722783442650291</c:v>
                </c:pt>
                <c:pt idx="9551">
                  <c:v>0.71867893642852942</c:v>
                </c:pt>
                <c:pt idx="9552">
                  <c:v>0.78161109033783061</c:v>
                </c:pt>
                <c:pt idx="9553">
                  <c:v>0.82440378284227556</c:v>
                </c:pt>
                <c:pt idx="9554">
                  <c:v>0.7252589662093808</c:v>
                </c:pt>
                <c:pt idx="9555">
                  <c:v>0.84433623517477163</c:v>
                </c:pt>
                <c:pt idx="9556">
                  <c:v>0.6487280630219957</c:v>
                </c:pt>
                <c:pt idx="9557">
                  <c:v>0.73152019081600428</c:v>
                </c:pt>
                <c:pt idx="9558">
                  <c:v>0.82108562326515933</c:v>
                </c:pt>
                <c:pt idx="9559">
                  <c:v>0.68173498279722955</c:v>
                </c:pt>
                <c:pt idx="9560">
                  <c:v>0.73922448671512764</c:v>
                </c:pt>
                <c:pt idx="9561">
                  <c:v>0.77288803000699124</c:v>
                </c:pt>
                <c:pt idx="9562">
                  <c:v>0.79132607601956684</c:v>
                </c:pt>
                <c:pt idx="9563">
                  <c:v>0.73797477069365403</c:v>
                </c:pt>
                <c:pt idx="9564">
                  <c:v>0.68152396703143159</c:v>
                </c:pt>
                <c:pt idx="9565">
                  <c:v>0.72978828161031672</c:v>
                </c:pt>
                <c:pt idx="9566">
                  <c:v>0.70002544491234686</c:v>
                </c:pt>
                <c:pt idx="9567">
                  <c:v>0.71375226532297054</c:v>
                </c:pt>
                <c:pt idx="9568">
                  <c:v>0.66101779266192662</c:v>
                </c:pt>
                <c:pt idx="9569">
                  <c:v>0.77467725417137656</c:v>
                </c:pt>
                <c:pt idx="9570">
                  <c:v>0.8322059110985438</c:v>
                </c:pt>
                <c:pt idx="9571">
                  <c:v>0.67495422581258013</c:v>
                </c:pt>
                <c:pt idx="9572">
                  <c:v>0.68133922797438462</c:v>
                </c:pt>
                <c:pt idx="9573">
                  <c:v>0.73352426799416404</c:v>
                </c:pt>
                <c:pt idx="9574">
                  <c:v>0.67755395382278061</c:v>
                </c:pt>
                <c:pt idx="9575">
                  <c:v>0.66573691107340949</c:v>
                </c:pt>
                <c:pt idx="9576">
                  <c:v>0.83210303848724521</c:v>
                </c:pt>
                <c:pt idx="9577">
                  <c:v>0.84441639795114487</c:v>
                </c:pt>
                <c:pt idx="9578">
                  <c:v>0.72333287927553935</c:v>
                </c:pt>
                <c:pt idx="9579">
                  <c:v>0.73677741651808837</c:v>
                </c:pt>
                <c:pt idx="9580">
                  <c:v>0.73539855432835688</c:v>
                </c:pt>
                <c:pt idx="9581">
                  <c:v>0.75581391209360405</c:v>
                </c:pt>
                <c:pt idx="9582">
                  <c:v>0.79330490295440814</c:v>
                </c:pt>
                <c:pt idx="9583">
                  <c:v>0.73539368295718088</c:v>
                </c:pt>
                <c:pt idx="9584">
                  <c:v>0.81810043787180164</c:v>
                </c:pt>
                <c:pt idx="9585">
                  <c:v>0.87317612191542837</c:v>
                </c:pt>
                <c:pt idx="9586">
                  <c:v>0.69384961595949446</c:v>
                </c:pt>
                <c:pt idx="9587">
                  <c:v>0.76696622059869202</c:v>
                </c:pt>
                <c:pt idx="9588">
                  <c:v>0.82487080192558992</c:v>
                </c:pt>
                <c:pt idx="9589">
                  <c:v>0.75611666049032744</c:v>
                </c:pt>
                <c:pt idx="9590">
                  <c:v>0.77816862777295448</c:v>
                </c:pt>
                <c:pt idx="9591">
                  <c:v>0.67693416695166997</c:v>
                </c:pt>
                <c:pt idx="9592">
                  <c:v>0.80708073143554271</c:v>
                </c:pt>
                <c:pt idx="9593">
                  <c:v>0.86303811473363301</c:v>
                </c:pt>
                <c:pt idx="9594">
                  <c:v>0.68149410775533847</c:v>
                </c:pt>
                <c:pt idx="9595">
                  <c:v>0.66994432143984484</c:v>
                </c:pt>
                <c:pt idx="9596">
                  <c:v>0.79098266596246181</c:v>
                </c:pt>
                <c:pt idx="9597">
                  <c:v>0.80080915118540263</c:v>
                </c:pt>
                <c:pt idx="9598">
                  <c:v>0.85482632275108184</c:v>
                </c:pt>
                <c:pt idx="9599">
                  <c:v>0.78164288797584869</c:v>
                </c:pt>
                <c:pt idx="9600">
                  <c:v>0.71933213378320149</c:v>
                </c:pt>
                <c:pt idx="9601">
                  <c:v>0.6250796947598366</c:v>
                </c:pt>
                <c:pt idx="9602">
                  <c:v>0.7809715949703917</c:v>
                </c:pt>
                <c:pt idx="9603">
                  <c:v>0.70481046799850133</c:v>
                </c:pt>
                <c:pt idx="9604">
                  <c:v>0.71496225695227811</c:v>
                </c:pt>
                <c:pt idx="9605">
                  <c:v>0.81465729608238202</c:v>
                </c:pt>
                <c:pt idx="9606">
                  <c:v>0.72595893298314385</c:v>
                </c:pt>
                <c:pt idx="9607">
                  <c:v>0.75381257900630716</c:v>
                </c:pt>
                <c:pt idx="9608">
                  <c:v>0.96491228141976226</c:v>
                </c:pt>
                <c:pt idx="9609">
                  <c:v>0.79901892966046328</c:v>
                </c:pt>
                <c:pt idx="9610">
                  <c:v>0.77579542034951421</c:v>
                </c:pt>
                <c:pt idx="9611">
                  <c:v>0.68490249953635252</c:v>
                </c:pt>
                <c:pt idx="9612">
                  <c:v>0.76070614188336116</c:v>
                </c:pt>
                <c:pt idx="9613">
                  <c:v>0.78198605003713917</c:v>
                </c:pt>
                <c:pt idx="9614">
                  <c:v>0.80576280695410873</c:v>
                </c:pt>
                <c:pt idx="9615">
                  <c:v>0.73927008902534752</c:v>
                </c:pt>
                <c:pt idx="9616">
                  <c:v>0.68032110547857816</c:v>
                </c:pt>
                <c:pt idx="9617">
                  <c:v>0.74389461477243723</c:v>
                </c:pt>
                <c:pt idx="9618">
                  <c:v>0.7717031117901636</c:v>
                </c:pt>
                <c:pt idx="9619">
                  <c:v>0.90213256471872283</c:v>
                </c:pt>
                <c:pt idx="9620">
                  <c:v>0.89191154768386272</c:v>
                </c:pt>
                <c:pt idx="9621">
                  <c:v>0.87565965042572735</c:v>
                </c:pt>
                <c:pt idx="9622">
                  <c:v>0.70571130697228479</c:v>
                </c:pt>
                <c:pt idx="9623">
                  <c:v>0.82562730384618965</c:v>
                </c:pt>
                <c:pt idx="9624">
                  <c:v>0.74193170629806249</c:v>
                </c:pt>
                <c:pt idx="9625">
                  <c:v>0.66501699187455698</c:v>
                </c:pt>
                <c:pt idx="9626">
                  <c:v>0.86978639585201256</c:v>
                </c:pt>
                <c:pt idx="9627">
                  <c:v>0.76809129138582388</c:v>
                </c:pt>
                <c:pt idx="9628">
                  <c:v>0.92436951660477573</c:v>
                </c:pt>
                <c:pt idx="9629">
                  <c:v>0.71587360625881225</c:v>
                </c:pt>
                <c:pt idx="9630">
                  <c:v>0.82652090240759968</c:v>
                </c:pt>
                <c:pt idx="9631">
                  <c:v>0.7736780531776899</c:v>
                </c:pt>
                <c:pt idx="9632">
                  <c:v>0.73265029176619301</c:v>
                </c:pt>
                <c:pt idx="9633">
                  <c:v>0.75333480471015102</c:v>
                </c:pt>
                <c:pt idx="9634">
                  <c:v>0.59944010328192188</c:v>
                </c:pt>
                <c:pt idx="9635">
                  <c:v>0.66327150027095894</c:v>
                </c:pt>
                <c:pt idx="9636">
                  <c:v>0.75948261699711461</c:v>
                </c:pt>
                <c:pt idx="9637">
                  <c:v>0.71190926989966896</c:v>
                </c:pt>
                <c:pt idx="9638">
                  <c:v>0.66391633047301912</c:v>
                </c:pt>
                <c:pt idx="9639">
                  <c:v>0.84076958850116223</c:v>
                </c:pt>
                <c:pt idx="9640">
                  <c:v>0.86692089604177824</c:v>
                </c:pt>
                <c:pt idx="9641">
                  <c:v>0.81175383073010265</c:v>
                </c:pt>
                <c:pt idx="9642">
                  <c:v>0.66952150052245063</c:v>
                </c:pt>
                <c:pt idx="9643">
                  <c:v>0.64110129476395972</c:v>
                </c:pt>
                <c:pt idx="9644">
                  <c:v>0.88127831790033839</c:v>
                </c:pt>
                <c:pt idx="9645">
                  <c:v>0.71032970538113993</c:v>
                </c:pt>
                <c:pt idx="9646">
                  <c:v>0.8296713278995631</c:v>
                </c:pt>
                <c:pt idx="9647">
                  <c:v>0.72376148908997961</c:v>
                </c:pt>
                <c:pt idx="9648">
                  <c:v>0.75145646528119669</c:v>
                </c:pt>
                <c:pt idx="9649">
                  <c:v>0.77240128298399502</c:v>
                </c:pt>
                <c:pt idx="9650">
                  <c:v>0.70004886994734017</c:v>
                </c:pt>
                <c:pt idx="9651">
                  <c:v>0.70741242700223306</c:v>
                </c:pt>
                <c:pt idx="9652">
                  <c:v>0.83012777511406266</c:v>
                </c:pt>
                <c:pt idx="9653">
                  <c:v>0.72815282995516351</c:v>
                </c:pt>
                <c:pt idx="9654">
                  <c:v>0.61937905232650314</c:v>
                </c:pt>
                <c:pt idx="9655">
                  <c:v>0.71861558703221151</c:v>
                </c:pt>
                <c:pt idx="9656">
                  <c:v>0.77903339959918572</c:v>
                </c:pt>
                <c:pt idx="9657">
                  <c:v>0.74303567917074764</c:v>
                </c:pt>
                <c:pt idx="9658">
                  <c:v>0.67044513090226954</c:v>
                </c:pt>
                <c:pt idx="9659">
                  <c:v>0.79096776365606258</c:v>
                </c:pt>
                <c:pt idx="9660">
                  <c:v>0.85035358638818903</c:v>
                </c:pt>
                <c:pt idx="9661">
                  <c:v>0.73631224365194159</c:v>
                </c:pt>
                <c:pt idx="9662">
                  <c:v>0.77145988479393579</c:v>
                </c:pt>
                <c:pt idx="9663">
                  <c:v>0.54503690365453561</c:v>
                </c:pt>
                <c:pt idx="9664">
                  <c:v>0.79990321837213463</c:v>
                </c:pt>
                <c:pt idx="9665">
                  <c:v>0.76216878223768669</c:v>
                </c:pt>
                <c:pt idx="9666">
                  <c:v>0.75271684033218444</c:v>
                </c:pt>
                <c:pt idx="9667">
                  <c:v>0.68114498321927763</c:v>
                </c:pt>
                <c:pt idx="9668">
                  <c:v>0.7391180349773655</c:v>
                </c:pt>
                <c:pt idx="9669">
                  <c:v>0.80815559498255851</c:v>
                </c:pt>
                <c:pt idx="9670">
                  <c:v>0.75562578385572765</c:v>
                </c:pt>
                <c:pt idx="9671">
                  <c:v>0.80104889615536123</c:v>
                </c:pt>
                <c:pt idx="9672">
                  <c:v>0.67538973290441551</c:v>
                </c:pt>
                <c:pt idx="9673">
                  <c:v>0.77389855461967361</c:v>
                </c:pt>
                <c:pt idx="9674">
                  <c:v>0.8809371857283862</c:v>
                </c:pt>
                <c:pt idx="9675">
                  <c:v>0.74949296684403466</c:v>
                </c:pt>
                <c:pt idx="9676">
                  <c:v>0.60628369295957574</c:v>
                </c:pt>
                <c:pt idx="9677">
                  <c:v>0.76401516195220787</c:v>
                </c:pt>
                <c:pt idx="9678">
                  <c:v>0.81477601852041837</c:v>
                </c:pt>
                <c:pt idx="9679">
                  <c:v>0.65024624804120001</c:v>
                </c:pt>
                <c:pt idx="9680">
                  <c:v>0.75409454232120565</c:v>
                </c:pt>
                <c:pt idx="9681">
                  <c:v>0.69166680551443915</c:v>
                </c:pt>
                <c:pt idx="9682">
                  <c:v>0.66884151502120015</c:v>
                </c:pt>
                <c:pt idx="9683">
                  <c:v>0.80253594896584957</c:v>
                </c:pt>
                <c:pt idx="9684">
                  <c:v>0.72438510456984662</c:v>
                </c:pt>
                <c:pt idx="9685">
                  <c:v>0.83670011743660966</c:v>
                </c:pt>
                <c:pt idx="9686">
                  <c:v>0.70834210968109845</c:v>
                </c:pt>
                <c:pt idx="9687">
                  <c:v>0.8810581293586095</c:v>
                </c:pt>
                <c:pt idx="9688">
                  <c:v>0.72657637443006329</c:v>
                </c:pt>
                <c:pt idx="9689">
                  <c:v>0.68152847802836314</c:v>
                </c:pt>
                <c:pt idx="9690">
                  <c:v>0.69872935677588099</c:v>
                </c:pt>
                <c:pt idx="9691">
                  <c:v>0.69324393622600178</c:v>
                </c:pt>
                <c:pt idx="9692">
                  <c:v>0.74820341747606989</c:v>
                </c:pt>
                <c:pt idx="9693">
                  <c:v>0.71036747129944466</c:v>
                </c:pt>
                <c:pt idx="9694">
                  <c:v>0.71041370195100806</c:v>
                </c:pt>
                <c:pt idx="9695">
                  <c:v>0.63956308283801711</c:v>
                </c:pt>
                <c:pt idx="9696">
                  <c:v>0.8425846573389556</c:v>
                </c:pt>
                <c:pt idx="9697">
                  <c:v>0.64293217301249961</c:v>
                </c:pt>
                <c:pt idx="9698">
                  <c:v>0.72815287502841475</c:v>
                </c:pt>
                <c:pt idx="9699">
                  <c:v>0.78105710592071464</c:v>
                </c:pt>
                <c:pt idx="9700">
                  <c:v>0.72694653086895267</c:v>
                </c:pt>
                <c:pt idx="9701">
                  <c:v>0.63473889325407229</c:v>
                </c:pt>
                <c:pt idx="9702">
                  <c:v>0.85249594875996459</c:v>
                </c:pt>
                <c:pt idx="9703">
                  <c:v>0.66430308232023894</c:v>
                </c:pt>
                <c:pt idx="9704">
                  <c:v>0.81227289445658202</c:v>
                </c:pt>
                <c:pt idx="9705">
                  <c:v>0.88828905206663511</c:v>
                </c:pt>
                <c:pt idx="9706">
                  <c:v>0.79624814079844741</c:v>
                </c:pt>
                <c:pt idx="9707">
                  <c:v>0.7570577770987843</c:v>
                </c:pt>
                <c:pt idx="9708">
                  <c:v>0.66875570472386014</c:v>
                </c:pt>
                <c:pt idx="9709">
                  <c:v>0.70565097808111465</c:v>
                </c:pt>
                <c:pt idx="9710">
                  <c:v>0.70088429259949236</c:v>
                </c:pt>
                <c:pt idx="9711">
                  <c:v>0.94058993783618383</c:v>
                </c:pt>
                <c:pt idx="9712">
                  <c:v>0.87892458679929564</c:v>
                </c:pt>
                <c:pt idx="9713">
                  <c:v>0.85690304115289861</c:v>
                </c:pt>
                <c:pt idx="9714">
                  <c:v>0.76036176125833732</c:v>
                </c:pt>
                <c:pt idx="9715">
                  <c:v>0.6979062433201636</c:v>
                </c:pt>
                <c:pt idx="9716">
                  <c:v>0.6432529901293137</c:v>
                </c:pt>
                <c:pt idx="9717">
                  <c:v>0.66612600101919228</c:v>
                </c:pt>
                <c:pt idx="9718">
                  <c:v>0.77564742877895765</c:v>
                </c:pt>
                <c:pt idx="9719">
                  <c:v>0.68365455698942101</c:v>
                </c:pt>
                <c:pt idx="9720">
                  <c:v>0.63230867189268125</c:v>
                </c:pt>
                <c:pt idx="9721">
                  <c:v>0.73219700417983902</c:v>
                </c:pt>
                <c:pt idx="9722">
                  <c:v>0.75467719691856028</c:v>
                </c:pt>
                <c:pt idx="9723">
                  <c:v>0.73468950918948372</c:v>
                </c:pt>
                <c:pt idx="9724">
                  <c:v>0.80966157883942413</c:v>
                </c:pt>
                <c:pt idx="9725">
                  <c:v>0.72689564559892972</c:v>
                </c:pt>
                <c:pt idx="9726">
                  <c:v>0.75212750163825115</c:v>
                </c:pt>
                <c:pt idx="9727">
                  <c:v>0.85668298245658603</c:v>
                </c:pt>
                <c:pt idx="9728">
                  <c:v>0.5851160288072067</c:v>
                </c:pt>
                <c:pt idx="9729">
                  <c:v>0.63824501925737476</c:v>
                </c:pt>
                <c:pt idx="9730">
                  <c:v>0.6783173592706303</c:v>
                </c:pt>
                <c:pt idx="9731">
                  <c:v>0.8063898090478967</c:v>
                </c:pt>
                <c:pt idx="9732">
                  <c:v>0.65307407898512992</c:v>
                </c:pt>
                <c:pt idx="9733">
                  <c:v>0.67676052370289463</c:v>
                </c:pt>
                <c:pt idx="9734">
                  <c:v>0.77713594603912628</c:v>
                </c:pt>
                <c:pt idx="9735">
                  <c:v>0.81656137230274739</c:v>
                </c:pt>
                <c:pt idx="9736">
                  <c:v>0.63521165888454234</c:v>
                </c:pt>
                <c:pt idx="9737">
                  <c:v>0.64468749140458115</c:v>
                </c:pt>
                <c:pt idx="9738">
                  <c:v>0.64632361941546335</c:v>
                </c:pt>
                <c:pt idx="9739">
                  <c:v>0.84292449512854406</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0.68197831305650214</c:v>
                </c:pt>
                <c:pt idx="9748">
                  <c:v>0.89882971082905572</c:v>
                </c:pt>
                <c:pt idx="9749">
                  <c:v>0.76527973657219106</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0.69799480732976593</c:v>
                </c:pt>
                <c:pt idx="9759">
                  <c:v>0.67475000631329907</c:v>
                </c:pt>
                <c:pt idx="9760">
                  <c:v>0.78496914970196696</c:v>
                </c:pt>
                <c:pt idx="9761">
                  <c:v>0.77876191467402034</c:v>
                </c:pt>
                <c:pt idx="9762">
                  <c:v>0.74808852739030973</c:v>
                </c:pt>
                <c:pt idx="9763">
                  <c:v>0.82841242481596755</c:v>
                </c:pt>
                <c:pt idx="9764">
                  <c:v>0.64404013709859043</c:v>
                </c:pt>
                <c:pt idx="9765">
                  <c:v>0.64900411917579981</c:v>
                </c:pt>
                <c:pt idx="9766">
                  <c:v>0.72077786153269074</c:v>
                </c:pt>
                <c:pt idx="9767">
                  <c:v>0.8118199428363243</c:v>
                </c:pt>
                <c:pt idx="9768">
                  <c:v>0.75541962915838479</c:v>
                </c:pt>
                <c:pt idx="9769">
                  <c:v>0.69544873624458337</c:v>
                </c:pt>
                <c:pt idx="9770">
                  <c:v>0.78113096677821836</c:v>
                </c:pt>
                <c:pt idx="9771">
                  <c:v>0.67016339428020899</c:v>
                </c:pt>
                <c:pt idx="9772">
                  <c:v>0.72985309072482263</c:v>
                </c:pt>
                <c:pt idx="9773">
                  <c:v>0.86478828160685062</c:v>
                </c:pt>
                <c:pt idx="9774">
                  <c:v>0.73181764690186712</c:v>
                </c:pt>
                <c:pt idx="9775">
                  <c:v>0.61236516253355144</c:v>
                </c:pt>
                <c:pt idx="9776">
                  <c:v>0.6366779644569337</c:v>
                </c:pt>
                <c:pt idx="9777">
                  <c:v>0.81727629519037803</c:v>
                </c:pt>
                <c:pt idx="9778">
                  <c:v>0.67240664670950845</c:v>
                </c:pt>
                <c:pt idx="9779">
                  <c:v>0.71281918679679201</c:v>
                </c:pt>
                <c:pt idx="9780">
                  <c:v>0.6582526883644606</c:v>
                </c:pt>
                <c:pt idx="9781">
                  <c:v>0.61893316335556092</c:v>
                </c:pt>
                <c:pt idx="9782">
                  <c:v>0.83252675636305595</c:v>
                </c:pt>
                <c:pt idx="9783">
                  <c:v>0.87301299606369764</c:v>
                </c:pt>
                <c:pt idx="9784">
                  <c:v>0.65834598444241565</c:v>
                </c:pt>
                <c:pt idx="9785">
                  <c:v>0.64591048660010553</c:v>
                </c:pt>
                <c:pt idx="9786">
                  <c:v>0.74054927449923291</c:v>
                </c:pt>
                <c:pt idx="9787">
                  <c:v>0.75608630563027379</c:v>
                </c:pt>
                <c:pt idx="9788">
                  <c:v>0.64838873642385908</c:v>
                </c:pt>
                <c:pt idx="9789">
                  <c:v>0.729045443301369</c:v>
                </c:pt>
                <c:pt idx="9790">
                  <c:v>0.66988350689656895</c:v>
                </c:pt>
                <c:pt idx="9791">
                  <c:v>0.71663117549617428</c:v>
                </c:pt>
                <c:pt idx="9792">
                  <c:v>0.61955819151994951</c:v>
                </c:pt>
                <c:pt idx="9793">
                  <c:v>0.65583299525444261</c:v>
                </c:pt>
                <c:pt idx="9794">
                  <c:v>0.67544148324258035</c:v>
                </c:pt>
                <c:pt idx="9795">
                  <c:v>0.79384026519819251</c:v>
                </c:pt>
                <c:pt idx="9796">
                  <c:v>0.75683662382429384</c:v>
                </c:pt>
                <c:pt idx="9797">
                  <c:v>0.76764273862057353</c:v>
                </c:pt>
                <c:pt idx="9798">
                  <c:v>0.8180907453276951</c:v>
                </c:pt>
                <c:pt idx="9799">
                  <c:v>0.76176576728967793</c:v>
                </c:pt>
                <c:pt idx="9800">
                  <c:v>0.77393046955695655</c:v>
                </c:pt>
                <c:pt idx="9801">
                  <c:v>0.86704508694700666</c:v>
                </c:pt>
                <c:pt idx="9802">
                  <c:v>0.67030241390865164</c:v>
                </c:pt>
                <c:pt idx="9803">
                  <c:v>0.70954326279345425</c:v>
                </c:pt>
                <c:pt idx="9804">
                  <c:v>0.74503655921560807</c:v>
                </c:pt>
                <c:pt idx="9805">
                  <c:v>0.66611064614486182</c:v>
                </c:pt>
                <c:pt idx="9806">
                  <c:v>0.74968139516720889</c:v>
                </c:pt>
                <c:pt idx="9807">
                  <c:v>0.79068802695029861</c:v>
                </c:pt>
                <c:pt idx="9808">
                  <c:v>0.92341063810505253</c:v>
                </c:pt>
                <c:pt idx="9809">
                  <c:v>0.58020552989467999</c:v>
                </c:pt>
                <c:pt idx="9810">
                  <c:v>0.76839624997221456</c:v>
                </c:pt>
                <c:pt idx="9811">
                  <c:v>0.66636831771013572</c:v>
                </c:pt>
                <c:pt idx="9812">
                  <c:v>0.72183405388630162</c:v>
                </c:pt>
                <c:pt idx="9813">
                  <c:v>0.59929559647846065</c:v>
                </c:pt>
                <c:pt idx="9814">
                  <c:v>0.59613251077083307</c:v>
                </c:pt>
                <c:pt idx="9815">
                  <c:v>0.73524954314898638</c:v>
                </c:pt>
                <c:pt idx="9816">
                  <c:v>0.74214976494278495</c:v>
                </c:pt>
                <c:pt idx="9817">
                  <c:v>0.68553123750411715</c:v>
                </c:pt>
                <c:pt idx="9818">
                  <c:v>0.66683248601124223</c:v>
                </c:pt>
                <c:pt idx="9819">
                  <c:v>0.6977155668707139</c:v>
                </c:pt>
                <c:pt idx="9820">
                  <c:v>0.80718860011219462</c:v>
                </c:pt>
                <c:pt idx="9821">
                  <c:v>0.90939370258014962</c:v>
                </c:pt>
                <c:pt idx="9822">
                  <c:v>0.68788936888982466</c:v>
                </c:pt>
                <c:pt idx="9823">
                  <c:v>0.80287021809461101</c:v>
                </c:pt>
                <c:pt idx="9824">
                  <c:v>0.71292372904455925</c:v>
                </c:pt>
                <c:pt idx="9825">
                  <c:v>0.64279796218578877</c:v>
                </c:pt>
                <c:pt idx="9826">
                  <c:v>0.85584771631271328</c:v>
                </c:pt>
                <c:pt idx="9827">
                  <c:v>0.56488067657569363</c:v>
                </c:pt>
                <c:pt idx="9828">
                  <c:v>0.65529394444270594</c:v>
                </c:pt>
                <c:pt idx="9829">
                  <c:v>0.62835680029820262</c:v>
                </c:pt>
                <c:pt idx="9830">
                  <c:v>0.67322990548382411</c:v>
                </c:pt>
                <c:pt idx="9831">
                  <c:v>0.5723952112859757</c:v>
                </c:pt>
                <c:pt idx="9832">
                  <c:v>0.7298108115964006</c:v>
                </c:pt>
                <c:pt idx="9833">
                  <c:v>0.71991910555965799</c:v>
                </c:pt>
                <c:pt idx="9834">
                  <c:v>0.68733101541794117</c:v>
                </c:pt>
                <c:pt idx="9835">
                  <c:v>0.76549021689196362</c:v>
                </c:pt>
                <c:pt idx="9836">
                  <c:v>0.74958641463427866</c:v>
                </c:pt>
                <c:pt idx="9837">
                  <c:v>0.69049285963696649</c:v>
                </c:pt>
                <c:pt idx="9838">
                  <c:v>0.60552685390141781</c:v>
                </c:pt>
                <c:pt idx="9839">
                  <c:v>0.81578330917647779</c:v>
                </c:pt>
                <c:pt idx="9840">
                  <c:v>0.68420208750413813</c:v>
                </c:pt>
                <c:pt idx="9841">
                  <c:v>0.86202458395185122</c:v>
                </c:pt>
                <c:pt idx="9842">
                  <c:v>0.78179000207030869</c:v>
                </c:pt>
                <c:pt idx="9843">
                  <c:v>0.69420298207406017</c:v>
                </c:pt>
                <c:pt idx="9844">
                  <c:v>0.86097467878032974</c:v>
                </c:pt>
                <c:pt idx="9845">
                  <c:v>0.71391136816337764</c:v>
                </c:pt>
                <c:pt idx="9846">
                  <c:v>0.72825955899997363</c:v>
                </c:pt>
                <c:pt idx="9847">
                  <c:v>0.77607047871266754</c:v>
                </c:pt>
                <c:pt idx="9848">
                  <c:v>0.65206068644257986</c:v>
                </c:pt>
                <c:pt idx="9849">
                  <c:v>0.65378362426701364</c:v>
                </c:pt>
                <c:pt idx="9850">
                  <c:v>0.66766218710928105</c:v>
                </c:pt>
                <c:pt idx="9851">
                  <c:v>0.78038392786409749</c:v>
                </c:pt>
                <c:pt idx="9852">
                  <c:v>0.78725574414919663</c:v>
                </c:pt>
                <c:pt idx="9853">
                  <c:v>0.60084187580205983</c:v>
                </c:pt>
                <c:pt idx="9854">
                  <c:v>0.60409737052969603</c:v>
                </c:pt>
                <c:pt idx="9855">
                  <c:v>0.62517490388655461</c:v>
                </c:pt>
                <c:pt idx="9856">
                  <c:v>0.64387614604108145</c:v>
                </c:pt>
                <c:pt idx="9857">
                  <c:v>0.82245297211685287</c:v>
                </c:pt>
                <c:pt idx="9858">
                  <c:v>0.62704462241119807</c:v>
                </c:pt>
                <c:pt idx="9859">
                  <c:v>0.62494813819215456</c:v>
                </c:pt>
                <c:pt idx="9860">
                  <c:v>0.78654910008546453</c:v>
                </c:pt>
                <c:pt idx="9861">
                  <c:v>0.74685686933903861</c:v>
                </c:pt>
                <c:pt idx="9862">
                  <c:v>0.69637091178083277</c:v>
                </c:pt>
                <c:pt idx="9863">
                  <c:v>0.54225055544036449</c:v>
                </c:pt>
                <c:pt idx="9864">
                  <c:v>0.62050088779238211</c:v>
                </c:pt>
                <c:pt idx="9865">
                  <c:v>0.70543259380789658</c:v>
                </c:pt>
                <c:pt idx="9866">
                  <c:v>0.68677755225738313</c:v>
                </c:pt>
                <c:pt idx="9867">
                  <c:v>0.78667320749353342</c:v>
                </c:pt>
                <c:pt idx="9868">
                  <c:v>0.7241019791911627</c:v>
                </c:pt>
                <c:pt idx="9869">
                  <c:v>0.72451620261496252</c:v>
                </c:pt>
                <c:pt idx="9870">
                  <c:v>0.86425374854023029</c:v>
                </c:pt>
                <c:pt idx="9871">
                  <c:v>0.6914476956109038</c:v>
                </c:pt>
                <c:pt idx="9872">
                  <c:v>0.66868450200654106</c:v>
                </c:pt>
                <c:pt idx="9873">
                  <c:v>0.735838303422644</c:v>
                </c:pt>
                <c:pt idx="9874">
                  <c:v>0.7158651491499024</c:v>
                </c:pt>
                <c:pt idx="9875">
                  <c:v>0.74103574215061885</c:v>
                </c:pt>
                <c:pt idx="9876">
                  <c:v>0.63422171510520065</c:v>
                </c:pt>
                <c:pt idx="9877">
                  <c:v>0.6048725686612928</c:v>
                </c:pt>
                <c:pt idx="9878">
                  <c:v>0.66671258848951565</c:v>
                </c:pt>
                <c:pt idx="9879">
                  <c:v>0.76225352693351534</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0.58933359771330784</c:v>
                </c:pt>
                <c:pt idx="9890">
                  <c:v>0.76522563051884884</c:v>
                </c:pt>
                <c:pt idx="9891">
                  <c:v>0.74983289829070165</c:v>
                </c:pt>
                <c:pt idx="9892">
                  <c:v>0.69833202718964849</c:v>
                </c:pt>
                <c:pt idx="9893">
                  <c:v>0.74775914268355614</c:v>
                </c:pt>
                <c:pt idx="9894">
                  <c:v>0.71837767739158787</c:v>
                </c:pt>
                <c:pt idx="9895">
                  <c:v>0.66015538664454376</c:v>
                </c:pt>
                <c:pt idx="9896">
                  <c:v>0.84414620161664644</c:v>
                </c:pt>
                <c:pt idx="9897">
                  <c:v>0.66350729675426623</c:v>
                </c:pt>
                <c:pt idx="9898">
                  <c:v>0.67690913743256598</c:v>
                </c:pt>
                <c:pt idx="9899">
                  <c:v>0.81267018281395842</c:v>
                </c:pt>
                <c:pt idx="9900">
                  <c:v>0.64552162281366565</c:v>
                </c:pt>
                <c:pt idx="9901">
                  <c:v>0.71574766363007969</c:v>
                </c:pt>
                <c:pt idx="9902">
                  <c:v>0.76576244364090862</c:v>
                </c:pt>
                <c:pt idx="9903">
                  <c:v>0.84321926273226655</c:v>
                </c:pt>
                <c:pt idx="9904">
                  <c:v>0.86495322472617064</c:v>
                </c:pt>
                <c:pt idx="9905">
                  <c:v>0.69460215499770739</c:v>
                </c:pt>
                <c:pt idx="9906">
                  <c:v>0.91096845273295657</c:v>
                </c:pt>
                <c:pt idx="9907">
                  <c:v>0.64397927730542692</c:v>
                </c:pt>
                <c:pt idx="9908">
                  <c:v>0.70502357401700189</c:v>
                </c:pt>
                <c:pt idx="9909">
                  <c:v>0.65294106475669256</c:v>
                </c:pt>
                <c:pt idx="9910">
                  <c:v>0.80568548281286045</c:v>
                </c:pt>
                <c:pt idx="9911">
                  <c:v>0.68951881674395288</c:v>
                </c:pt>
                <c:pt idx="9912">
                  <c:v>0.6320718458442407</c:v>
                </c:pt>
                <c:pt idx="9913">
                  <c:v>0.8096205437865166</c:v>
                </c:pt>
                <c:pt idx="9914">
                  <c:v>0.79839502229878989</c:v>
                </c:pt>
                <c:pt idx="9915">
                  <c:v>0.73059416576199621</c:v>
                </c:pt>
                <c:pt idx="9916">
                  <c:v>0.67482533299532921</c:v>
                </c:pt>
                <c:pt idx="9917">
                  <c:v>0.72982644566834065</c:v>
                </c:pt>
                <c:pt idx="9918">
                  <c:v>0.70965736470523699</c:v>
                </c:pt>
                <c:pt idx="9919">
                  <c:v>0.69824808799284721</c:v>
                </c:pt>
                <c:pt idx="9920">
                  <c:v>0.64288924791325264</c:v>
                </c:pt>
                <c:pt idx="9921">
                  <c:v>0.67038018215638484</c:v>
                </c:pt>
                <c:pt idx="9922">
                  <c:v>0.72512583548963205</c:v>
                </c:pt>
                <c:pt idx="9923">
                  <c:v>0.60401724050616767</c:v>
                </c:pt>
                <c:pt idx="9924">
                  <c:v>0.74143697573197476</c:v>
                </c:pt>
                <c:pt idx="9925">
                  <c:v>0.88682541462996589</c:v>
                </c:pt>
                <c:pt idx="9926">
                  <c:v>0.61513739105371723</c:v>
                </c:pt>
                <c:pt idx="9927">
                  <c:v>0.71429448893396241</c:v>
                </c:pt>
                <c:pt idx="9928">
                  <c:v>0.70847273626083962</c:v>
                </c:pt>
                <c:pt idx="9929">
                  <c:v>0.65186831447209004</c:v>
                </c:pt>
                <c:pt idx="9930">
                  <c:v>0.79752171766641844</c:v>
                </c:pt>
                <c:pt idx="9931">
                  <c:v>0.78798012531457062</c:v>
                </c:pt>
                <c:pt idx="9932">
                  <c:v>0.59278266728321549</c:v>
                </c:pt>
                <c:pt idx="9933">
                  <c:v>0.69100348797304223</c:v>
                </c:pt>
                <c:pt idx="9934">
                  <c:v>0.70094340215084572</c:v>
                </c:pt>
                <c:pt idx="9935">
                  <c:v>0.74381328607507469</c:v>
                </c:pt>
                <c:pt idx="9936">
                  <c:v>0.66854488255479427</c:v>
                </c:pt>
                <c:pt idx="9937">
                  <c:v>0.7033141421903073</c:v>
                </c:pt>
                <c:pt idx="9938">
                  <c:v>0.66594490187222499</c:v>
                </c:pt>
                <c:pt idx="9939">
                  <c:v>0.68144397530506551</c:v>
                </c:pt>
                <c:pt idx="9940">
                  <c:v>0.75410974555895671</c:v>
                </c:pt>
                <c:pt idx="9941">
                  <c:v>0.94389844600653439</c:v>
                </c:pt>
                <c:pt idx="9942">
                  <c:v>0.66662350600397047</c:v>
                </c:pt>
                <c:pt idx="9943">
                  <c:v>0.5996858223367566</c:v>
                </c:pt>
                <c:pt idx="9944">
                  <c:v>0.69530993187260048</c:v>
                </c:pt>
                <c:pt idx="9945">
                  <c:v>0.65476966271395165</c:v>
                </c:pt>
                <c:pt idx="9946">
                  <c:v>0.63385165099231344</c:v>
                </c:pt>
                <c:pt idx="9947">
                  <c:v>0.74872014461860081</c:v>
                </c:pt>
                <c:pt idx="9948">
                  <c:v>0.79318227502961358</c:v>
                </c:pt>
                <c:pt idx="9949">
                  <c:v>0.67442401996008172</c:v>
                </c:pt>
                <c:pt idx="9950">
                  <c:v>0.74912913672047465</c:v>
                </c:pt>
                <c:pt idx="9951">
                  <c:v>0.72747391763762215</c:v>
                </c:pt>
                <c:pt idx="9952">
                  <c:v>0.73949315516913705</c:v>
                </c:pt>
                <c:pt idx="9953">
                  <c:v>0.64741099123349422</c:v>
                </c:pt>
                <c:pt idx="9954">
                  <c:v>0.59708867404231059</c:v>
                </c:pt>
                <c:pt idx="9955">
                  <c:v>0.75374590163398814</c:v>
                </c:pt>
                <c:pt idx="9956">
                  <c:v>0.57681543071429964</c:v>
                </c:pt>
                <c:pt idx="9957">
                  <c:v>0.74283376638155862</c:v>
                </c:pt>
                <c:pt idx="9958">
                  <c:v>0.68807951875629569</c:v>
                </c:pt>
                <c:pt idx="9959">
                  <c:v>0.67632649826621483</c:v>
                </c:pt>
                <c:pt idx="9960">
                  <c:v>0.71509851309574102</c:v>
                </c:pt>
                <c:pt idx="9961">
                  <c:v>0.73704834165312305</c:v>
                </c:pt>
                <c:pt idx="9962">
                  <c:v>0.70983599775315165</c:v>
                </c:pt>
                <c:pt idx="9963">
                  <c:v>0.63353465200723869</c:v>
                </c:pt>
                <c:pt idx="9964">
                  <c:v>0.7643079507947369</c:v>
                </c:pt>
                <c:pt idx="9965">
                  <c:v>0.79461475889564559</c:v>
                </c:pt>
                <c:pt idx="9966">
                  <c:v>0.85980799719893763</c:v>
                </c:pt>
                <c:pt idx="9967">
                  <c:v>0.84621921173522152</c:v>
                </c:pt>
                <c:pt idx="9968">
                  <c:v>0.62416101912840216</c:v>
                </c:pt>
                <c:pt idx="9969">
                  <c:v>0.72342721289507594</c:v>
                </c:pt>
                <c:pt idx="9970">
                  <c:v>0.61235501844881435</c:v>
                </c:pt>
                <c:pt idx="9971">
                  <c:v>0.6921923807347945</c:v>
                </c:pt>
                <c:pt idx="9972">
                  <c:v>0.75297371693149506</c:v>
                </c:pt>
                <c:pt idx="9973">
                  <c:v>0.65532462952793802</c:v>
                </c:pt>
                <c:pt idx="9974">
                  <c:v>0.65896160295925288</c:v>
                </c:pt>
                <c:pt idx="9975">
                  <c:v>0.69913518370699457</c:v>
                </c:pt>
                <c:pt idx="9976">
                  <c:v>0.65474094703497598</c:v>
                </c:pt>
                <c:pt idx="9977">
                  <c:v>0.8048571971799956</c:v>
                </c:pt>
                <c:pt idx="9978">
                  <c:v>0.68469004898563945</c:v>
                </c:pt>
                <c:pt idx="9979">
                  <c:v>0.81853255315533058</c:v>
                </c:pt>
                <c:pt idx="9980">
                  <c:v>0.65328553010791379</c:v>
                </c:pt>
                <c:pt idx="9981">
                  <c:v>0.85878960243093205</c:v>
                </c:pt>
                <c:pt idx="9982">
                  <c:v>0.67554763964001585</c:v>
                </c:pt>
                <c:pt idx="9983">
                  <c:v>0.60142638559157768</c:v>
                </c:pt>
                <c:pt idx="9984">
                  <c:v>0.7961480612989299</c:v>
                </c:pt>
                <c:pt idx="9985">
                  <c:v>0.69612151554218282</c:v>
                </c:pt>
                <c:pt idx="9986">
                  <c:v>0.65972397575224628</c:v>
                </c:pt>
                <c:pt idx="9987">
                  <c:v>0.74993756539728851</c:v>
                </c:pt>
                <c:pt idx="9988">
                  <c:v>0.66621484672573672</c:v>
                </c:pt>
                <c:pt idx="9989">
                  <c:v>0.67986240901308825</c:v>
                </c:pt>
                <c:pt idx="9990">
                  <c:v>0.67343455771665606</c:v>
                </c:pt>
                <c:pt idx="9991">
                  <c:v>0.81358101049984155</c:v>
                </c:pt>
                <c:pt idx="9992">
                  <c:v>0.67438052870202259</c:v>
                </c:pt>
                <c:pt idx="9993">
                  <c:v>0.67325052193668533</c:v>
                </c:pt>
                <c:pt idx="9994">
                  <c:v>0.72120659436873735</c:v>
                </c:pt>
                <c:pt idx="9995">
                  <c:v>0.6420428933635528</c:v>
                </c:pt>
                <c:pt idx="9996">
                  <c:v>0.65597790041749515</c:v>
                </c:pt>
                <c:pt idx="9997">
                  <c:v>0.70063807810990664</c:v>
                </c:pt>
                <c:pt idx="9998">
                  <c:v>0.73393273812495419</c:v>
                </c:pt>
                <c:pt idx="9999">
                  <c:v>0.61414663922618695</c:v>
                </c:pt>
                <c:pt idx="10000">
                  <c:v>0.73290439471358726</c:v>
                </c:pt>
                <c:pt idx="10001">
                  <c:v>0.7582043980200257</c:v>
                </c:pt>
                <c:pt idx="10002">
                  <c:v>0.62275212623068965</c:v>
                </c:pt>
                <c:pt idx="10003">
                  <c:v>0.61508528528997375</c:v>
                </c:pt>
                <c:pt idx="10004">
                  <c:v>0.61130417029546769</c:v>
                </c:pt>
                <c:pt idx="10005">
                  <c:v>0.85973647145502663</c:v>
                </c:pt>
                <c:pt idx="10006">
                  <c:v>0.70905435050394061</c:v>
                </c:pt>
                <c:pt idx="10007">
                  <c:v>0.70178888068500012</c:v>
                </c:pt>
                <c:pt idx="10008">
                  <c:v>0.52948898392959476</c:v>
                </c:pt>
                <c:pt idx="10009">
                  <c:v>0.57298053040338748</c:v>
                </c:pt>
                <c:pt idx="10010">
                  <c:v>0.62278722859529123</c:v>
                </c:pt>
                <c:pt idx="10011">
                  <c:v>0.81544610497012049</c:v>
                </c:pt>
                <c:pt idx="10012">
                  <c:v>0.72043802227843179</c:v>
                </c:pt>
                <c:pt idx="10013">
                  <c:v>0.750742167487913</c:v>
                </c:pt>
                <c:pt idx="10014">
                  <c:v>0.71980217432610061</c:v>
                </c:pt>
                <c:pt idx="10015">
                  <c:v>0.80793035411155545</c:v>
                </c:pt>
                <c:pt idx="10016">
                  <c:v>0.64039594700650304</c:v>
                </c:pt>
                <c:pt idx="10017">
                  <c:v>0.66470854443081062</c:v>
                </c:pt>
                <c:pt idx="10018">
                  <c:v>0.6497072859594919</c:v>
                </c:pt>
                <c:pt idx="10019">
                  <c:v>0.63715713785730632</c:v>
                </c:pt>
                <c:pt idx="10020">
                  <c:v>0.59991103729689343</c:v>
                </c:pt>
                <c:pt idx="10021">
                  <c:v>0.76347918832378125</c:v>
                </c:pt>
                <c:pt idx="10022">
                  <c:v>0.75268472565726452</c:v>
                </c:pt>
                <c:pt idx="10023">
                  <c:v>0.7333095155709427</c:v>
                </c:pt>
                <c:pt idx="10024">
                  <c:v>0.72080747305911941</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0.70175902740586749</c:v>
                </c:pt>
                <c:pt idx="10035">
                  <c:v>0.65246782438179063</c:v>
                </c:pt>
                <c:pt idx="10036">
                  <c:v>0.53584600260969273</c:v>
                </c:pt>
                <c:pt idx="10037">
                  <c:v>0.75044963158016775</c:v>
                </c:pt>
                <c:pt idx="10038">
                  <c:v>0.72571482902900963</c:v>
                </c:pt>
                <c:pt idx="10039">
                  <c:v>0.62448429423731722</c:v>
                </c:pt>
                <c:pt idx="10040">
                  <c:v>0.86853636097147358</c:v>
                </c:pt>
                <c:pt idx="10041">
                  <c:v>0.82268594884722157</c:v>
                </c:pt>
                <c:pt idx="10042">
                  <c:v>0.58642094608215356</c:v>
                </c:pt>
                <c:pt idx="10043">
                  <c:v>0.62751314470291264</c:v>
                </c:pt>
                <c:pt idx="10044">
                  <c:v>0.75557912881069045</c:v>
                </c:pt>
                <c:pt idx="10045">
                  <c:v>0.79997435260229299</c:v>
                </c:pt>
                <c:pt idx="10046">
                  <c:v>0.63838600673062529</c:v>
                </c:pt>
                <c:pt idx="10047">
                  <c:v>0.59352510666375569</c:v>
                </c:pt>
                <c:pt idx="10048">
                  <c:v>0.52747894322909061</c:v>
                </c:pt>
                <c:pt idx="10049">
                  <c:v>0.58496014030059051</c:v>
                </c:pt>
                <c:pt idx="10050">
                  <c:v>0.65461278807622558</c:v>
                </c:pt>
                <c:pt idx="10051">
                  <c:v>0.72293427491924889</c:v>
                </c:pt>
                <c:pt idx="10052">
                  <c:v>0.66362396029302784</c:v>
                </c:pt>
                <c:pt idx="10053">
                  <c:v>0.59933600448039359</c:v>
                </c:pt>
                <c:pt idx="10054">
                  <c:v>0.74038932553165537</c:v>
                </c:pt>
                <c:pt idx="10055">
                  <c:v>0.49471806885707487</c:v>
                </c:pt>
                <c:pt idx="10056">
                  <c:v>0.76333878413693057</c:v>
                </c:pt>
                <c:pt idx="10057">
                  <c:v>0.68477947680975004</c:v>
                </c:pt>
                <c:pt idx="10058">
                  <c:v>0.66879951261219173</c:v>
                </c:pt>
                <c:pt idx="10059">
                  <c:v>0.68709919843178213</c:v>
                </c:pt>
                <c:pt idx="10060">
                  <c:v>0.57946953791934286</c:v>
                </c:pt>
                <c:pt idx="10061">
                  <c:v>0.60709755540168664</c:v>
                </c:pt>
                <c:pt idx="10062">
                  <c:v>0.687480816475326</c:v>
                </c:pt>
                <c:pt idx="10063">
                  <c:v>0.68800077744460064</c:v>
                </c:pt>
                <c:pt idx="10064">
                  <c:v>0.65222218810739552</c:v>
                </c:pt>
                <c:pt idx="10065">
                  <c:v>0.63284611526349455</c:v>
                </c:pt>
                <c:pt idx="10066">
                  <c:v>0.73664241193917146</c:v>
                </c:pt>
                <c:pt idx="10067">
                  <c:v>0.64362366074096422</c:v>
                </c:pt>
                <c:pt idx="10068">
                  <c:v>0.59896341398214226</c:v>
                </c:pt>
                <c:pt idx="10069">
                  <c:v>0.72457431032735287</c:v>
                </c:pt>
                <c:pt idx="10070">
                  <c:v>0.57678707156355313</c:v>
                </c:pt>
                <c:pt idx="10071">
                  <c:v>0.69015173568120003</c:v>
                </c:pt>
                <c:pt idx="10072">
                  <c:v>0.6293565437058819</c:v>
                </c:pt>
                <c:pt idx="10073">
                  <c:v>0.70855802088875708</c:v>
                </c:pt>
                <c:pt idx="10074">
                  <c:v>0.74407907604056611</c:v>
                </c:pt>
                <c:pt idx="10075">
                  <c:v>0.73470698618919672</c:v>
                </c:pt>
                <c:pt idx="10076">
                  <c:v>0.64418963947923513</c:v>
                </c:pt>
                <c:pt idx="10077">
                  <c:v>0.7154435754559253</c:v>
                </c:pt>
                <c:pt idx="10078">
                  <c:v>0.50625498507460542</c:v>
                </c:pt>
                <c:pt idx="10079">
                  <c:v>0.58860448919254948</c:v>
                </c:pt>
                <c:pt idx="10080">
                  <c:v>0.76775057437511673</c:v>
                </c:pt>
                <c:pt idx="10081">
                  <c:v>0.61646323213155785</c:v>
                </c:pt>
                <c:pt idx="10082">
                  <c:v>0.73960373053994266</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0.72732360044380295</c:v>
                </c:pt>
                <c:pt idx="10092">
                  <c:v>0.7145085535207587</c:v>
                </c:pt>
                <c:pt idx="10093">
                  <c:v>0.56849882561790777</c:v>
                </c:pt>
                <c:pt idx="10094">
                  <c:v>0.69748841647164195</c:v>
                </c:pt>
                <c:pt idx="10095">
                  <c:v>0.59240907483455207</c:v>
                </c:pt>
                <c:pt idx="10096">
                  <c:v>0.7763193078840066</c:v>
                </c:pt>
                <c:pt idx="10097">
                  <c:v>0.63553468389192658</c:v>
                </c:pt>
                <c:pt idx="10098">
                  <c:v>0.6499944480007892</c:v>
                </c:pt>
                <c:pt idx="10099">
                  <c:v>0.66927257138065466</c:v>
                </c:pt>
                <c:pt idx="10100">
                  <c:v>0.60228343160083664</c:v>
                </c:pt>
                <c:pt idx="10101">
                  <c:v>0.52655761185549921</c:v>
                </c:pt>
                <c:pt idx="10102">
                  <c:v>0.63903067832421623</c:v>
                </c:pt>
                <c:pt idx="10103">
                  <c:v>0.7484922630968458</c:v>
                </c:pt>
                <c:pt idx="10104">
                  <c:v>0.58161575417029221</c:v>
                </c:pt>
                <c:pt idx="10105">
                  <c:v>0.57689348073858504</c:v>
                </c:pt>
                <c:pt idx="10106">
                  <c:v>0.7594385086351948</c:v>
                </c:pt>
                <c:pt idx="10107">
                  <c:v>0.65489162942680024</c:v>
                </c:pt>
                <c:pt idx="10108">
                  <c:v>0.62462961562114883</c:v>
                </c:pt>
                <c:pt idx="10109">
                  <c:v>0.64714009437151565</c:v>
                </c:pt>
                <c:pt idx="10110">
                  <c:v>0.60423348731974913</c:v>
                </c:pt>
                <c:pt idx="10111">
                  <c:v>0.71793873587522927</c:v>
                </c:pt>
                <c:pt idx="10112">
                  <c:v>0.66880724563364369</c:v>
                </c:pt>
                <c:pt idx="10113">
                  <c:v>0.73566317547964832</c:v>
                </c:pt>
                <c:pt idx="10114">
                  <c:v>0.50631552958829829</c:v>
                </c:pt>
                <c:pt idx="10115">
                  <c:v>0.65799374793814847</c:v>
                </c:pt>
                <c:pt idx="10116">
                  <c:v>0.7139273551566977</c:v>
                </c:pt>
                <c:pt idx="10117">
                  <c:v>0.62929432102246452</c:v>
                </c:pt>
                <c:pt idx="10118">
                  <c:v>0.62814497825998439</c:v>
                </c:pt>
                <c:pt idx="10119">
                  <c:v>0.61640135457542866</c:v>
                </c:pt>
                <c:pt idx="10120">
                  <c:v>0.53921123216731803</c:v>
                </c:pt>
                <c:pt idx="10121">
                  <c:v>0.63717986199558241</c:v>
                </c:pt>
                <c:pt idx="10122">
                  <c:v>0.60431522522009362</c:v>
                </c:pt>
                <c:pt idx="10123">
                  <c:v>0.76437958773549275</c:v>
                </c:pt>
                <c:pt idx="10124">
                  <c:v>0.64282851977737965</c:v>
                </c:pt>
                <c:pt idx="10125">
                  <c:v>0.762767069894557</c:v>
                </c:pt>
                <c:pt idx="10126">
                  <c:v>0.54442530597435357</c:v>
                </c:pt>
                <c:pt idx="10127">
                  <c:v>0.73823606950800291</c:v>
                </c:pt>
                <c:pt idx="10128">
                  <c:v>0.62803125157069906</c:v>
                </c:pt>
                <c:pt idx="10129">
                  <c:v>0.72281142948582366</c:v>
                </c:pt>
                <c:pt idx="10130">
                  <c:v>0.74409864149899674</c:v>
                </c:pt>
                <c:pt idx="10131">
                  <c:v>0.6040319030671869</c:v>
                </c:pt>
                <c:pt idx="10132">
                  <c:v>0.65440187492733615</c:v>
                </c:pt>
                <c:pt idx="10133">
                  <c:v>0.65691426642064055</c:v>
                </c:pt>
                <c:pt idx="10134">
                  <c:v>0.59663160323542763</c:v>
                </c:pt>
                <c:pt idx="10135">
                  <c:v>0.71171787124672214</c:v>
                </c:pt>
                <c:pt idx="10136">
                  <c:v>0.68937689474735242</c:v>
                </c:pt>
                <c:pt idx="10137">
                  <c:v>0.60828566892494351</c:v>
                </c:pt>
                <c:pt idx="10138">
                  <c:v>0.67516000095169304</c:v>
                </c:pt>
                <c:pt idx="10139">
                  <c:v>0.61501242089918395</c:v>
                </c:pt>
                <c:pt idx="10140">
                  <c:v>0.53997274650227101</c:v>
                </c:pt>
                <c:pt idx="10141">
                  <c:v>0.72621273426112787</c:v>
                </c:pt>
                <c:pt idx="10142">
                  <c:v>0.75192093000969473</c:v>
                </c:pt>
                <c:pt idx="10143">
                  <c:v>0.66218040358214991</c:v>
                </c:pt>
                <c:pt idx="10144">
                  <c:v>0.78725337967458664</c:v>
                </c:pt>
                <c:pt idx="10145">
                  <c:v>0.5981510172172978</c:v>
                </c:pt>
                <c:pt idx="10146">
                  <c:v>0.61769366242633506</c:v>
                </c:pt>
                <c:pt idx="10147">
                  <c:v>0.77661093186031505</c:v>
                </c:pt>
                <c:pt idx="10148">
                  <c:v>0.85510641712236268</c:v>
                </c:pt>
                <c:pt idx="10149">
                  <c:v>0.74435107197672168</c:v>
                </c:pt>
                <c:pt idx="10150">
                  <c:v>0.68300727523388816</c:v>
                </c:pt>
                <c:pt idx="10151">
                  <c:v>0.71959330909575159</c:v>
                </c:pt>
                <c:pt idx="10152">
                  <c:v>0.71713449545787744</c:v>
                </c:pt>
                <c:pt idx="10153">
                  <c:v>0.5980056533966287</c:v>
                </c:pt>
                <c:pt idx="10154">
                  <c:v>0.54686354469861997</c:v>
                </c:pt>
                <c:pt idx="10155">
                  <c:v>0.63206018570186595</c:v>
                </c:pt>
                <c:pt idx="10156">
                  <c:v>0.65434489480743163</c:v>
                </c:pt>
                <c:pt idx="10157">
                  <c:v>0.57746582141159164</c:v>
                </c:pt>
                <c:pt idx="10158">
                  <c:v>0.61879147928763056</c:v>
                </c:pt>
                <c:pt idx="10159">
                  <c:v>0.62731411654770663</c:v>
                </c:pt>
                <c:pt idx="10160">
                  <c:v>0.62524700404070732</c:v>
                </c:pt>
                <c:pt idx="10161">
                  <c:v>0.70541093565335133</c:v>
                </c:pt>
                <c:pt idx="10162">
                  <c:v>0.62902421050916635</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0.78098587399848274</c:v>
                </c:pt>
                <c:pt idx="10174">
                  <c:v>0.61829729596644445</c:v>
                </c:pt>
                <c:pt idx="10175">
                  <c:v>0.67540511503094569</c:v>
                </c:pt>
                <c:pt idx="10176">
                  <c:v>0.65917293684699285</c:v>
                </c:pt>
                <c:pt idx="10177">
                  <c:v>0.74498235464853901</c:v>
                </c:pt>
                <c:pt idx="10178">
                  <c:v>0.83815578848994754</c:v>
                </c:pt>
                <c:pt idx="10179">
                  <c:v>0.65708338762358043</c:v>
                </c:pt>
                <c:pt idx="10180">
                  <c:v>0.5832093340958876</c:v>
                </c:pt>
                <c:pt idx="10181">
                  <c:v>0.65935983633211037</c:v>
                </c:pt>
                <c:pt idx="10182">
                  <c:v>0.59105067982954251</c:v>
                </c:pt>
                <c:pt idx="10183">
                  <c:v>0.44729830368903339</c:v>
                </c:pt>
                <c:pt idx="10184">
                  <c:v>0.66287094894360354</c:v>
                </c:pt>
                <c:pt idx="10185">
                  <c:v>0.7000820990687695</c:v>
                </c:pt>
                <c:pt idx="10186">
                  <c:v>0.72479695976827263</c:v>
                </c:pt>
                <c:pt idx="10187">
                  <c:v>0.65562444534051734</c:v>
                </c:pt>
                <c:pt idx="10188">
                  <c:v>0.55874887079077529</c:v>
                </c:pt>
                <c:pt idx="10189">
                  <c:v>0.63454379214644363</c:v>
                </c:pt>
                <c:pt idx="10190">
                  <c:v>0.63149634677918165</c:v>
                </c:pt>
                <c:pt idx="10191">
                  <c:v>0.75330258913791093</c:v>
                </c:pt>
                <c:pt idx="10192">
                  <c:v>0.60724362840114265</c:v>
                </c:pt>
                <c:pt idx="10193">
                  <c:v>0.61770655106646311</c:v>
                </c:pt>
                <c:pt idx="10194">
                  <c:v>0.70395206992269876</c:v>
                </c:pt>
                <c:pt idx="10195">
                  <c:v>0.66173829244376681</c:v>
                </c:pt>
                <c:pt idx="10196">
                  <c:v>0.65482572969098318</c:v>
                </c:pt>
                <c:pt idx="10197">
                  <c:v>0.66452590890577479</c:v>
                </c:pt>
                <c:pt idx="10198">
                  <c:v>0.77838731658876215</c:v>
                </c:pt>
                <c:pt idx="10199">
                  <c:v>0.72668690937634339</c:v>
                </c:pt>
                <c:pt idx="10200">
                  <c:v>0.74066330262118973</c:v>
                </c:pt>
                <c:pt idx="10201">
                  <c:v>0.65115711357093264</c:v>
                </c:pt>
                <c:pt idx="10202">
                  <c:v>0.58561098379258558</c:v>
                </c:pt>
                <c:pt idx="10203">
                  <c:v>0.74805594337514958</c:v>
                </c:pt>
                <c:pt idx="10204">
                  <c:v>0.8128551616815749</c:v>
                </c:pt>
                <c:pt idx="10205">
                  <c:v>0.718161081055957</c:v>
                </c:pt>
                <c:pt idx="10206">
                  <c:v>0.63660968491987147</c:v>
                </c:pt>
                <c:pt idx="10207">
                  <c:v>0.6960854596649606</c:v>
                </c:pt>
                <c:pt idx="10208">
                  <c:v>0.66440267782659113</c:v>
                </c:pt>
                <c:pt idx="10209">
                  <c:v>0.7094430682948617</c:v>
                </c:pt>
                <c:pt idx="10210">
                  <c:v>0.67608435116547916</c:v>
                </c:pt>
                <c:pt idx="10211">
                  <c:v>0.66334658511458411</c:v>
                </c:pt>
                <c:pt idx="10212">
                  <c:v>0.69485025207773965</c:v>
                </c:pt>
                <c:pt idx="10213">
                  <c:v>0.6779346022736803</c:v>
                </c:pt>
                <c:pt idx="10214">
                  <c:v>0.61044711488778314</c:v>
                </c:pt>
                <c:pt idx="10215">
                  <c:v>0.64951872436838565</c:v>
                </c:pt>
                <c:pt idx="10216">
                  <c:v>0.60589793615453824</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0.74092780345494491</c:v>
                </c:pt>
                <c:pt idx="10228">
                  <c:v>0.66635339454543363</c:v>
                </c:pt>
                <c:pt idx="10229">
                  <c:v>0.62464991206336773</c:v>
                </c:pt>
                <c:pt idx="10230">
                  <c:v>0.72181432927958822</c:v>
                </c:pt>
                <c:pt idx="10231">
                  <c:v>0.66631621791675744</c:v>
                </c:pt>
                <c:pt idx="10232">
                  <c:v>0.58317428672096561</c:v>
                </c:pt>
                <c:pt idx="10233">
                  <c:v>0.83701980513727403</c:v>
                </c:pt>
                <c:pt idx="10234">
                  <c:v>0.6913031970154685</c:v>
                </c:pt>
                <c:pt idx="10235">
                  <c:v>0.72596783734521964</c:v>
                </c:pt>
                <c:pt idx="10236">
                  <c:v>0.6349303501706427</c:v>
                </c:pt>
                <c:pt idx="10237">
                  <c:v>0.64236984321189083</c:v>
                </c:pt>
                <c:pt idx="10238">
                  <c:v>0.69621949493527269</c:v>
                </c:pt>
                <c:pt idx="10239">
                  <c:v>0.58298928476772971</c:v>
                </c:pt>
                <c:pt idx="10240">
                  <c:v>0.69977916735384715</c:v>
                </c:pt>
                <c:pt idx="10241">
                  <c:v>0.68203623990998252</c:v>
                </c:pt>
                <c:pt idx="10242">
                  <c:v>0.55531230105231222</c:v>
                </c:pt>
                <c:pt idx="10243">
                  <c:v>0.64778474722045765</c:v>
                </c:pt>
                <c:pt idx="10244">
                  <c:v>0.72045333925054877</c:v>
                </c:pt>
                <c:pt idx="10245">
                  <c:v>0.75522227168370426</c:v>
                </c:pt>
                <c:pt idx="10246">
                  <c:v>0.72684884225278457</c:v>
                </c:pt>
                <c:pt idx="10247">
                  <c:v>0.58386430281435719</c:v>
                </c:pt>
                <c:pt idx="10248">
                  <c:v>0.65884353268637874</c:v>
                </c:pt>
                <c:pt idx="10249">
                  <c:v>0.67905250284772822</c:v>
                </c:pt>
                <c:pt idx="10250">
                  <c:v>0.78062433400974662</c:v>
                </c:pt>
                <c:pt idx="10251">
                  <c:v>0.56529090218602163</c:v>
                </c:pt>
                <c:pt idx="10252">
                  <c:v>0.70832197786670592</c:v>
                </c:pt>
                <c:pt idx="10253">
                  <c:v>0.66101112496214742</c:v>
                </c:pt>
                <c:pt idx="10254">
                  <c:v>0.70066742929560732</c:v>
                </c:pt>
                <c:pt idx="10255">
                  <c:v>0.67653943914485315</c:v>
                </c:pt>
                <c:pt idx="10256">
                  <c:v>0.76293551726899878</c:v>
                </c:pt>
                <c:pt idx="10257">
                  <c:v>0.69077419298288378</c:v>
                </c:pt>
                <c:pt idx="10258">
                  <c:v>0.55858792007192037</c:v>
                </c:pt>
                <c:pt idx="10259">
                  <c:v>0.71066272581794088</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0.66718075308058333</c:v>
                </c:pt>
                <c:pt idx="10271">
                  <c:v>0.77786818948173342</c:v>
                </c:pt>
                <c:pt idx="10272">
                  <c:v>0.60571150162704601</c:v>
                </c:pt>
                <c:pt idx="10273">
                  <c:v>0.6759023855370585</c:v>
                </c:pt>
                <c:pt idx="10274">
                  <c:v>0.55881893335475585</c:v>
                </c:pt>
                <c:pt idx="10275">
                  <c:v>0.54933209920278059</c:v>
                </c:pt>
                <c:pt idx="10276">
                  <c:v>0.74875591856409196</c:v>
                </c:pt>
                <c:pt idx="10277">
                  <c:v>0.60743235397172757</c:v>
                </c:pt>
                <c:pt idx="10278">
                  <c:v>0.63294086030749486</c:v>
                </c:pt>
                <c:pt idx="10279">
                  <c:v>0.75520470666578643</c:v>
                </c:pt>
                <c:pt idx="10280">
                  <c:v>0.65063031186929265</c:v>
                </c:pt>
                <c:pt idx="10281">
                  <c:v>0.62692896629548533</c:v>
                </c:pt>
                <c:pt idx="10282">
                  <c:v>0.802144756966501</c:v>
                </c:pt>
                <c:pt idx="10283">
                  <c:v>0.53641694472267465</c:v>
                </c:pt>
                <c:pt idx="10284">
                  <c:v>0.62913310327300165</c:v>
                </c:pt>
                <c:pt idx="10285">
                  <c:v>0.67928264612447531</c:v>
                </c:pt>
                <c:pt idx="10286">
                  <c:v>0.61710496071494558</c:v>
                </c:pt>
                <c:pt idx="10287">
                  <c:v>0.66115878923874005</c:v>
                </c:pt>
                <c:pt idx="10288">
                  <c:v>0.68392760128055563</c:v>
                </c:pt>
                <c:pt idx="10289">
                  <c:v>0.67077282798831706</c:v>
                </c:pt>
                <c:pt idx="10290">
                  <c:v>0.62891525442595564</c:v>
                </c:pt>
                <c:pt idx="10291">
                  <c:v>0.69689780146791769</c:v>
                </c:pt>
                <c:pt idx="10292">
                  <c:v>0.76027574364371076</c:v>
                </c:pt>
                <c:pt idx="10293">
                  <c:v>0.58723755049339954</c:v>
                </c:pt>
                <c:pt idx="10294">
                  <c:v>0.56726723166413162</c:v>
                </c:pt>
                <c:pt idx="10295">
                  <c:v>0.75414227941261902</c:v>
                </c:pt>
                <c:pt idx="10296">
                  <c:v>0.75681331536817831</c:v>
                </c:pt>
                <c:pt idx="10297">
                  <c:v>0.60745264528045606</c:v>
                </c:pt>
                <c:pt idx="10298">
                  <c:v>0.59974328822818135</c:v>
                </c:pt>
                <c:pt idx="10299">
                  <c:v>0.85441990191688622</c:v>
                </c:pt>
                <c:pt idx="10300">
                  <c:v>0.59987304778768957</c:v>
                </c:pt>
                <c:pt idx="10301">
                  <c:v>0.46772093976627482</c:v>
                </c:pt>
                <c:pt idx="10302">
                  <c:v>0.70407849184531934</c:v>
                </c:pt>
                <c:pt idx="10303">
                  <c:v>0.76593214585057723</c:v>
                </c:pt>
                <c:pt idx="10304">
                  <c:v>0.76814070843431614</c:v>
                </c:pt>
                <c:pt idx="10305">
                  <c:v>0.70614806264632801</c:v>
                </c:pt>
                <c:pt idx="10306">
                  <c:v>0.67506888347871974</c:v>
                </c:pt>
                <c:pt idx="10307">
                  <c:v>0.61977277692094268</c:v>
                </c:pt>
                <c:pt idx="10308">
                  <c:v>0.57596994886020136</c:v>
                </c:pt>
                <c:pt idx="10309">
                  <c:v>0.65834413354124965</c:v>
                </c:pt>
                <c:pt idx="10310">
                  <c:v>0.57303305340769062</c:v>
                </c:pt>
                <c:pt idx="10311">
                  <c:v>0.6714864643015096</c:v>
                </c:pt>
                <c:pt idx="10312">
                  <c:v>0.63052555812110911</c:v>
                </c:pt>
                <c:pt idx="10313">
                  <c:v>0.61921961030452521</c:v>
                </c:pt>
                <c:pt idx="10314">
                  <c:v>0.73869494736903063</c:v>
                </c:pt>
                <c:pt idx="10315">
                  <c:v>0.57057895064432862</c:v>
                </c:pt>
                <c:pt idx="10316">
                  <c:v>0.65318699019816862</c:v>
                </c:pt>
                <c:pt idx="10317">
                  <c:v>0.68630628207007915</c:v>
                </c:pt>
                <c:pt idx="10318">
                  <c:v>0.76732236243941465</c:v>
                </c:pt>
                <c:pt idx="10319">
                  <c:v>0.74697725622495914</c:v>
                </c:pt>
                <c:pt idx="10320">
                  <c:v>0.60150069596230826</c:v>
                </c:pt>
                <c:pt idx="10321">
                  <c:v>0.69169357830918665</c:v>
                </c:pt>
                <c:pt idx="10322">
                  <c:v>0.5499867869671704</c:v>
                </c:pt>
                <c:pt idx="10323">
                  <c:v>0.79909988629387307</c:v>
                </c:pt>
                <c:pt idx="10324">
                  <c:v>0.76186498487021859</c:v>
                </c:pt>
                <c:pt idx="10325">
                  <c:v>0.63587704151297564</c:v>
                </c:pt>
                <c:pt idx="10326">
                  <c:v>0.75413713965569062</c:v>
                </c:pt>
                <c:pt idx="10327">
                  <c:v>0.72716161901732468</c:v>
                </c:pt>
                <c:pt idx="10328">
                  <c:v>0.75737107515500368</c:v>
                </c:pt>
                <c:pt idx="10329">
                  <c:v>0.68376410079917094</c:v>
                </c:pt>
                <c:pt idx="10330">
                  <c:v>0.68969966976686292</c:v>
                </c:pt>
                <c:pt idx="10331">
                  <c:v>0.73646927211846414</c:v>
                </c:pt>
                <c:pt idx="10332">
                  <c:v>0.59831042694370751</c:v>
                </c:pt>
                <c:pt idx="10333">
                  <c:v>0.69050698799520138</c:v>
                </c:pt>
                <c:pt idx="10334">
                  <c:v>0.91024738799030236</c:v>
                </c:pt>
                <c:pt idx="10335">
                  <c:v>0.61234244020582695</c:v>
                </c:pt>
                <c:pt idx="10336">
                  <c:v>0.79186794039754549</c:v>
                </c:pt>
                <c:pt idx="10337">
                  <c:v>0.54755995111877365</c:v>
                </c:pt>
                <c:pt idx="10338">
                  <c:v>0.68922981795258675</c:v>
                </c:pt>
                <c:pt idx="10339">
                  <c:v>0.50618845154130576</c:v>
                </c:pt>
                <c:pt idx="10340">
                  <c:v>0.65968283286781826</c:v>
                </c:pt>
                <c:pt idx="10341">
                  <c:v>0.67822871806505713</c:v>
                </c:pt>
                <c:pt idx="10342">
                  <c:v>0.67932828269960843</c:v>
                </c:pt>
                <c:pt idx="10343">
                  <c:v>0.74016329295965722</c:v>
                </c:pt>
                <c:pt idx="10344">
                  <c:v>0.7673629931299385</c:v>
                </c:pt>
                <c:pt idx="10345">
                  <c:v>0.79696772342157263</c:v>
                </c:pt>
                <c:pt idx="10346">
                  <c:v>0.69277422722001303</c:v>
                </c:pt>
                <c:pt idx="10347">
                  <c:v>0.74000019196961919</c:v>
                </c:pt>
                <c:pt idx="10348">
                  <c:v>0.75963217818289663</c:v>
                </c:pt>
                <c:pt idx="10349">
                  <c:v>0.71645598588257153</c:v>
                </c:pt>
                <c:pt idx="10350">
                  <c:v>0.58354611686532376</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0.74565930108845535</c:v>
                </c:pt>
                <c:pt idx="10360">
                  <c:v>0.79475143304176299</c:v>
                </c:pt>
                <c:pt idx="10361">
                  <c:v>0.53461986746814072</c:v>
                </c:pt>
                <c:pt idx="10362">
                  <c:v>0.60383577151535761</c:v>
                </c:pt>
                <c:pt idx="10363">
                  <c:v>0.64876515302094662</c:v>
                </c:pt>
                <c:pt idx="10364">
                  <c:v>0.76006260923315361</c:v>
                </c:pt>
                <c:pt idx="10365">
                  <c:v>0.69120701809332863</c:v>
                </c:pt>
                <c:pt idx="10366">
                  <c:v>0.53928715180235065</c:v>
                </c:pt>
                <c:pt idx="10367">
                  <c:v>0.65569363586229179</c:v>
                </c:pt>
                <c:pt idx="10368">
                  <c:v>0.60143245600920003</c:v>
                </c:pt>
                <c:pt idx="10369">
                  <c:v>0.61729189527328721</c:v>
                </c:pt>
                <c:pt idx="10370">
                  <c:v>0.47757724946983232</c:v>
                </c:pt>
                <c:pt idx="10371">
                  <c:v>0.7429091360791259</c:v>
                </c:pt>
                <c:pt idx="10372">
                  <c:v>0.57176220132511768</c:v>
                </c:pt>
                <c:pt idx="10373">
                  <c:v>0.75076669292665499</c:v>
                </c:pt>
                <c:pt idx="10374">
                  <c:v>0.64434949326170599</c:v>
                </c:pt>
                <c:pt idx="10375">
                  <c:v>0.6814610920058477</c:v>
                </c:pt>
                <c:pt idx="10376">
                  <c:v>0.57316282559699216</c:v>
                </c:pt>
                <c:pt idx="10377">
                  <c:v>0.67836062837765199</c:v>
                </c:pt>
                <c:pt idx="10378">
                  <c:v>0.60453390997215395</c:v>
                </c:pt>
                <c:pt idx="10379">
                  <c:v>0.54091349411003353</c:v>
                </c:pt>
                <c:pt idx="10380">
                  <c:v>0.62365103421058543</c:v>
                </c:pt>
                <c:pt idx="10381">
                  <c:v>0.58661555230695717</c:v>
                </c:pt>
                <c:pt idx="10382">
                  <c:v>0.63922042331505602</c:v>
                </c:pt>
                <c:pt idx="10383">
                  <c:v>0.68298568535062976</c:v>
                </c:pt>
                <c:pt idx="10384">
                  <c:v>0.52553718733487698</c:v>
                </c:pt>
                <c:pt idx="10385">
                  <c:v>0.56236263780399276</c:v>
                </c:pt>
                <c:pt idx="10386">
                  <c:v>0.687117891591292</c:v>
                </c:pt>
                <c:pt idx="10387">
                  <c:v>0.6422496405012823</c:v>
                </c:pt>
                <c:pt idx="10388">
                  <c:v>0.61928576973031157</c:v>
                </c:pt>
                <c:pt idx="10389">
                  <c:v>0.60971414474937868</c:v>
                </c:pt>
                <c:pt idx="10390">
                  <c:v>0.56189798134431979</c:v>
                </c:pt>
                <c:pt idx="10391">
                  <c:v>0.58896788904716035</c:v>
                </c:pt>
                <c:pt idx="10392">
                  <c:v>0.64992477006661964</c:v>
                </c:pt>
                <c:pt idx="10393">
                  <c:v>0.71051395881875656</c:v>
                </c:pt>
                <c:pt idx="10394">
                  <c:v>0.60935812363098163</c:v>
                </c:pt>
                <c:pt idx="10395">
                  <c:v>0.65648418526469909</c:v>
                </c:pt>
                <c:pt idx="10396">
                  <c:v>0.71316530651931564</c:v>
                </c:pt>
                <c:pt idx="10397">
                  <c:v>0.75744911583512164</c:v>
                </c:pt>
                <c:pt idx="10398">
                  <c:v>0.6342679344083918</c:v>
                </c:pt>
                <c:pt idx="10399">
                  <c:v>0.6861633972612875</c:v>
                </c:pt>
                <c:pt idx="10400">
                  <c:v>0.55826712929709021</c:v>
                </c:pt>
                <c:pt idx="10401">
                  <c:v>0.70702162803394963</c:v>
                </c:pt>
                <c:pt idx="10402">
                  <c:v>0.68210865739812299</c:v>
                </c:pt>
                <c:pt idx="10403">
                  <c:v>0.7260042694185298</c:v>
                </c:pt>
                <c:pt idx="10404">
                  <c:v>0.56374826775354525</c:v>
                </c:pt>
                <c:pt idx="10405">
                  <c:v>0.44925678085881082</c:v>
                </c:pt>
                <c:pt idx="10406">
                  <c:v>0.74113097106693249</c:v>
                </c:pt>
                <c:pt idx="10407">
                  <c:v>0.68215688900708826</c:v>
                </c:pt>
                <c:pt idx="10408">
                  <c:v>0.51514512678950264</c:v>
                </c:pt>
                <c:pt idx="10409">
                  <c:v>0.54029882950111663</c:v>
                </c:pt>
                <c:pt idx="10410">
                  <c:v>0.6130867174965835</c:v>
                </c:pt>
                <c:pt idx="10411">
                  <c:v>0.7506960336611892</c:v>
                </c:pt>
                <c:pt idx="10412">
                  <c:v>0.68150262834950182</c:v>
                </c:pt>
                <c:pt idx="10413">
                  <c:v>0.76365460482129865</c:v>
                </c:pt>
                <c:pt idx="10414">
                  <c:v>0.5527243943119593</c:v>
                </c:pt>
                <c:pt idx="10415">
                  <c:v>0.64841659458236256</c:v>
                </c:pt>
                <c:pt idx="10416">
                  <c:v>0.70473256789194305</c:v>
                </c:pt>
                <c:pt idx="10417">
                  <c:v>0.71263894087150992</c:v>
                </c:pt>
                <c:pt idx="10418">
                  <c:v>0.62693901527978591</c:v>
                </c:pt>
                <c:pt idx="10419">
                  <c:v>0.5075557812875745</c:v>
                </c:pt>
                <c:pt idx="10420">
                  <c:v>0.58280602260415393</c:v>
                </c:pt>
                <c:pt idx="10421">
                  <c:v>0.75342671166628705</c:v>
                </c:pt>
                <c:pt idx="10422">
                  <c:v>0.51680958653305464</c:v>
                </c:pt>
                <c:pt idx="10423">
                  <c:v>0.55961160759266915</c:v>
                </c:pt>
                <c:pt idx="10424">
                  <c:v>0.70639571444471305</c:v>
                </c:pt>
                <c:pt idx="10425">
                  <c:v>0.54426615745131657</c:v>
                </c:pt>
                <c:pt idx="10426">
                  <c:v>0.57612632475614656</c:v>
                </c:pt>
                <c:pt idx="10427">
                  <c:v>0.62633705909366255</c:v>
                </c:pt>
                <c:pt idx="10428">
                  <c:v>0.65108341106240664</c:v>
                </c:pt>
                <c:pt idx="10429">
                  <c:v>0.74288062649288922</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0.60270079819883415</c:v>
                </c:pt>
                <c:pt idx="10439">
                  <c:v>0.60892048175835034</c:v>
                </c:pt>
                <c:pt idx="10440">
                  <c:v>0.65977947865586473</c:v>
                </c:pt>
                <c:pt idx="10441">
                  <c:v>0.6177679784350627</c:v>
                </c:pt>
                <c:pt idx="10442">
                  <c:v>0.55349983801919056</c:v>
                </c:pt>
                <c:pt idx="10443">
                  <c:v>0.61734865258040827</c:v>
                </c:pt>
                <c:pt idx="10444">
                  <c:v>0.52219147092543561</c:v>
                </c:pt>
                <c:pt idx="10445">
                  <c:v>0.75966487280919437</c:v>
                </c:pt>
                <c:pt idx="10446">
                  <c:v>0.6760246394230649</c:v>
                </c:pt>
                <c:pt idx="10447">
                  <c:v>0.51905644091215575</c:v>
                </c:pt>
                <c:pt idx="10448">
                  <c:v>0.63159366008799767</c:v>
                </c:pt>
                <c:pt idx="10449">
                  <c:v>0.73942115338636083</c:v>
                </c:pt>
                <c:pt idx="10450">
                  <c:v>0.59177338436293458</c:v>
                </c:pt>
                <c:pt idx="10451">
                  <c:v>0.5675951079846342</c:v>
                </c:pt>
                <c:pt idx="10452">
                  <c:v>0.65781720921028863</c:v>
                </c:pt>
                <c:pt idx="10453">
                  <c:v>0.72590173940515879</c:v>
                </c:pt>
                <c:pt idx="10454">
                  <c:v>0.6834348382609079</c:v>
                </c:pt>
                <c:pt idx="10455">
                  <c:v>0.6132325323289306</c:v>
                </c:pt>
                <c:pt idx="10456">
                  <c:v>0.57509447410092163</c:v>
                </c:pt>
                <c:pt idx="10457">
                  <c:v>0.67659649965082824</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0.61376549798806301</c:v>
                </c:pt>
                <c:pt idx="10466">
                  <c:v>0.72989540955499377</c:v>
                </c:pt>
                <c:pt idx="10467">
                  <c:v>0.6713645658997085</c:v>
                </c:pt>
                <c:pt idx="10468">
                  <c:v>0.56877428016899323</c:v>
                </c:pt>
                <c:pt idx="10469">
                  <c:v>0.66284125815589534</c:v>
                </c:pt>
                <c:pt idx="10470">
                  <c:v>0.62008895833024491</c:v>
                </c:pt>
                <c:pt idx="10471">
                  <c:v>0.62421884372212777</c:v>
                </c:pt>
                <c:pt idx="10472">
                  <c:v>0.72115614312416076</c:v>
                </c:pt>
                <c:pt idx="10473">
                  <c:v>0.68455881797055063</c:v>
                </c:pt>
                <c:pt idx="10474">
                  <c:v>0.60069220520102762</c:v>
                </c:pt>
                <c:pt idx="10475">
                  <c:v>0.64320976576088862</c:v>
                </c:pt>
                <c:pt idx="10476">
                  <c:v>0.76739145138484977</c:v>
                </c:pt>
                <c:pt idx="10477">
                  <c:v>0.69781786636635268</c:v>
                </c:pt>
                <c:pt idx="10478">
                  <c:v>0.61229365444088057</c:v>
                </c:pt>
                <c:pt idx="10479">
                  <c:v>0.58810600067041652</c:v>
                </c:pt>
                <c:pt idx="10480">
                  <c:v>0.62713937255726182</c:v>
                </c:pt>
                <c:pt idx="10481">
                  <c:v>0.65647802884167394</c:v>
                </c:pt>
                <c:pt idx="10482">
                  <c:v>0.73978334081799757</c:v>
                </c:pt>
                <c:pt idx="10483">
                  <c:v>0.75499233238027386</c:v>
                </c:pt>
                <c:pt idx="10484">
                  <c:v>0.73915614214571612</c:v>
                </c:pt>
                <c:pt idx="10485">
                  <c:v>0.56151655752129059</c:v>
                </c:pt>
                <c:pt idx="10486">
                  <c:v>0.61771834763512379</c:v>
                </c:pt>
                <c:pt idx="10487">
                  <c:v>0.66959510054416238</c:v>
                </c:pt>
                <c:pt idx="10488">
                  <c:v>0.63154032799444471</c:v>
                </c:pt>
                <c:pt idx="10489">
                  <c:v>0.60465846851078253</c:v>
                </c:pt>
                <c:pt idx="10490">
                  <c:v>0.59946425820196547</c:v>
                </c:pt>
                <c:pt idx="10491">
                  <c:v>0.56923989305840306</c:v>
                </c:pt>
                <c:pt idx="10492">
                  <c:v>0.48337243712986827</c:v>
                </c:pt>
                <c:pt idx="10493">
                  <c:v>0.58688846920563498</c:v>
                </c:pt>
                <c:pt idx="10494">
                  <c:v>0.69424296066715907</c:v>
                </c:pt>
                <c:pt idx="10495">
                  <c:v>0.55438845307771467</c:v>
                </c:pt>
                <c:pt idx="10496">
                  <c:v>0.66283765856575061</c:v>
                </c:pt>
                <c:pt idx="10497">
                  <c:v>0.71841362112050322</c:v>
                </c:pt>
                <c:pt idx="10498">
                  <c:v>0.53177108928246342</c:v>
                </c:pt>
                <c:pt idx="10499">
                  <c:v>0.67632388608006122</c:v>
                </c:pt>
                <c:pt idx="10500">
                  <c:v>0.65542182042112396</c:v>
                </c:pt>
                <c:pt idx="10501">
                  <c:v>0.53062063530649073</c:v>
                </c:pt>
                <c:pt idx="10502">
                  <c:v>0.6143640678651926</c:v>
                </c:pt>
                <c:pt idx="10503">
                  <c:v>0.63890209283190535</c:v>
                </c:pt>
                <c:pt idx="10504">
                  <c:v>0.46668620466109256</c:v>
                </c:pt>
                <c:pt idx="10505">
                  <c:v>0.59140910631309662</c:v>
                </c:pt>
                <c:pt idx="10506">
                  <c:v>0.58298134242686528</c:v>
                </c:pt>
                <c:pt idx="10507">
                  <c:v>0.71689590551278903</c:v>
                </c:pt>
                <c:pt idx="10508">
                  <c:v>0.64643868203817734</c:v>
                </c:pt>
                <c:pt idx="10509">
                  <c:v>0.67606381508578195</c:v>
                </c:pt>
                <c:pt idx="10510">
                  <c:v>0.6589929928170567</c:v>
                </c:pt>
                <c:pt idx="10511">
                  <c:v>0.49676018771114588</c:v>
                </c:pt>
                <c:pt idx="10512">
                  <c:v>0.66025751330539872</c:v>
                </c:pt>
                <c:pt idx="10513">
                  <c:v>0.51355463571018534</c:v>
                </c:pt>
                <c:pt idx="10514">
                  <c:v>0.60105219795932907</c:v>
                </c:pt>
                <c:pt idx="10515">
                  <c:v>0.56782969879570755</c:v>
                </c:pt>
                <c:pt idx="10516">
                  <c:v>0.72537949524715062</c:v>
                </c:pt>
                <c:pt idx="10517">
                  <c:v>0.5249579304101637</c:v>
                </c:pt>
                <c:pt idx="10518">
                  <c:v>0.55984619049793227</c:v>
                </c:pt>
                <c:pt idx="10519">
                  <c:v>0.63066258041737067</c:v>
                </c:pt>
                <c:pt idx="10520">
                  <c:v>0.47544929031823818</c:v>
                </c:pt>
                <c:pt idx="10521">
                  <c:v>0.62470549148263965</c:v>
                </c:pt>
                <c:pt idx="10522">
                  <c:v>0.75744122598356634</c:v>
                </c:pt>
                <c:pt idx="10523">
                  <c:v>0.68282815545874065</c:v>
                </c:pt>
                <c:pt idx="10524">
                  <c:v>0.56292239164925451</c:v>
                </c:pt>
                <c:pt idx="10525">
                  <c:v>0.57092340840792133</c:v>
                </c:pt>
                <c:pt idx="10526">
                  <c:v>0.57093715749135676</c:v>
                </c:pt>
                <c:pt idx="10527">
                  <c:v>0.69958570985086077</c:v>
                </c:pt>
                <c:pt idx="10528">
                  <c:v>0.63615456354051225</c:v>
                </c:pt>
                <c:pt idx="10529">
                  <c:v>0.58903132732503249</c:v>
                </c:pt>
                <c:pt idx="10530">
                  <c:v>0.48589932971822497</c:v>
                </c:pt>
                <c:pt idx="10531">
                  <c:v>0.61726124787508063</c:v>
                </c:pt>
                <c:pt idx="10532">
                  <c:v>0.61669113390936026</c:v>
                </c:pt>
                <c:pt idx="10533">
                  <c:v>0.54761763003444164</c:v>
                </c:pt>
                <c:pt idx="10534">
                  <c:v>0.48054040693932282</c:v>
                </c:pt>
                <c:pt idx="10535">
                  <c:v>0.57639365249992014</c:v>
                </c:pt>
                <c:pt idx="10536">
                  <c:v>0.60823317591126502</c:v>
                </c:pt>
                <c:pt idx="10537">
                  <c:v>0.66158532198983411</c:v>
                </c:pt>
                <c:pt idx="10538">
                  <c:v>0.59651876473309828</c:v>
                </c:pt>
                <c:pt idx="10539">
                  <c:v>0.69109729749585969</c:v>
                </c:pt>
                <c:pt idx="10540">
                  <c:v>0.5837279079104255</c:v>
                </c:pt>
                <c:pt idx="10541">
                  <c:v>0.57961671257546665</c:v>
                </c:pt>
                <c:pt idx="10542">
                  <c:v>0.65316339371652132</c:v>
                </c:pt>
                <c:pt idx="10543">
                  <c:v>0.50002789318425755</c:v>
                </c:pt>
                <c:pt idx="10544">
                  <c:v>0.72109396152707361</c:v>
                </c:pt>
                <c:pt idx="10545">
                  <c:v>0.7307013268797794</c:v>
                </c:pt>
                <c:pt idx="10546">
                  <c:v>0.66505168934133485</c:v>
                </c:pt>
                <c:pt idx="10547">
                  <c:v>0.55082850757395563</c:v>
                </c:pt>
                <c:pt idx="10548">
                  <c:v>0.48092362997120475</c:v>
                </c:pt>
                <c:pt idx="10549">
                  <c:v>0.5665238037283663</c:v>
                </c:pt>
                <c:pt idx="10550">
                  <c:v>0.74202147107602601</c:v>
                </c:pt>
                <c:pt idx="10551">
                  <c:v>0.59243321372869551</c:v>
                </c:pt>
                <c:pt idx="10552">
                  <c:v>0.57795854798472268</c:v>
                </c:pt>
                <c:pt idx="10553">
                  <c:v>0.61319730321300336</c:v>
                </c:pt>
                <c:pt idx="10554">
                  <c:v>0.70113971783010665</c:v>
                </c:pt>
                <c:pt idx="10555">
                  <c:v>0.71022652800090957</c:v>
                </c:pt>
                <c:pt idx="10556">
                  <c:v>0.67819066433636377</c:v>
                </c:pt>
                <c:pt idx="10557">
                  <c:v>0.59605637362348463</c:v>
                </c:pt>
                <c:pt idx="10558">
                  <c:v>0.61799600708204572</c:v>
                </c:pt>
                <c:pt idx="10559">
                  <c:v>0.61026427547148765</c:v>
                </c:pt>
                <c:pt idx="10560">
                  <c:v>0.57865050295589082</c:v>
                </c:pt>
                <c:pt idx="10561">
                  <c:v>0.71116559471418561</c:v>
                </c:pt>
                <c:pt idx="10562">
                  <c:v>0.66784094461142363</c:v>
                </c:pt>
                <c:pt idx="10563">
                  <c:v>0.63599215585232349</c:v>
                </c:pt>
                <c:pt idx="10564">
                  <c:v>0.52028466777242577</c:v>
                </c:pt>
                <c:pt idx="10565">
                  <c:v>0.64545194913050363</c:v>
                </c:pt>
                <c:pt idx="10566">
                  <c:v>0.56743609781098558</c:v>
                </c:pt>
                <c:pt idx="10567">
                  <c:v>0.49396873084557164</c:v>
                </c:pt>
                <c:pt idx="10568">
                  <c:v>0.61864025572612613</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0.63816044334010325</c:v>
                </c:pt>
                <c:pt idx="10579">
                  <c:v>0.58415049530438068</c:v>
                </c:pt>
                <c:pt idx="10580">
                  <c:v>0.66366972566408688</c:v>
                </c:pt>
                <c:pt idx="10581">
                  <c:v>0.62468162506469116</c:v>
                </c:pt>
                <c:pt idx="10582">
                  <c:v>0.63219478659009665</c:v>
                </c:pt>
                <c:pt idx="10583">
                  <c:v>0.56280706163498462</c:v>
                </c:pt>
                <c:pt idx="10584">
                  <c:v>0.43437233274577397</c:v>
                </c:pt>
                <c:pt idx="10585">
                  <c:v>0.64334545482014194</c:v>
                </c:pt>
                <c:pt idx="10586">
                  <c:v>0.68401487750718692</c:v>
                </c:pt>
                <c:pt idx="10587">
                  <c:v>0.61822580705506636</c:v>
                </c:pt>
                <c:pt idx="10588">
                  <c:v>0.59677892681418265</c:v>
                </c:pt>
                <c:pt idx="10589">
                  <c:v>0.67684515441028814</c:v>
                </c:pt>
                <c:pt idx="10590">
                  <c:v>0.53747064507815379</c:v>
                </c:pt>
                <c:pt idx="10591">
                  <c:v>0.52244920104934711</c:v>
                </c:pt>
                <c:pt idx="10592">
                  <c:v>0.70110874362432563</c:v>
                </c:pt>
                <c:pt idx="10593">
                  <c:v>0.63651983574736259</c:v>
                </c:pt>
                <c:pt idx="10594">
                  <c:v>0.59844777468586619</c:v>
                </c:pt>
                <c:pt idx="10595">
                  <c:v>0.6023881123151924</c:v>
                </c:pt>
                <c:pt idx="10596">
                  <c:v>0.57364275884828564</c:v>
                </c:pt>
                <c:pt idx="10597">
                  <c:v>0.68408674158368621</c:v>
                </c:pt>
                <c:pt idx="10598">
                  <c:v>0.64772113804880704</c:v>
                </c:pt>
                <c:pt idx="10599">
                  <c:v>0.60137252385546636</c:v>
                </c:pt>
                <c:pt idx="10600">
                  <c:v>0.64006511911313924</c:v>
                </c:pt>
                <c:pt idx="10601">
                  <c:v>0.55380968699304578</c:v>
                </c:pt>
                <c:pt idx="10602">
                  <c:v>0.5544235103216284</c:v>
                </c:pt>
                <c:pt idx="10603">
                  <c:v>0.83054766876591657</c:v>
                </c:pt>
                <c:pt idx="10604">
                  <c:v>0.62352124202909098</c:v>
                </c:pt>
                <c:pt idx="10605">
                  <c:v>0.63118613154388326</c:v>
                </c:pt>
                <c:pt idx="10606">
                  <c:v>0.55820295772063022</c:v>
                </c:pt>
                <c:pt idx="10607">
                  <c:v>0.61697818861795317</c:v>
                </c:pt>
                <c:pt idx="10608">
                  <c:v>0.6452465021216427</c:v>
                </c:pt>
                <c:pt idx="10609">
                  <c:v>0.57783590387844763</c:v>
                </c:pt>
                <c:pt idx="10610">
                  <c:v>0.52273335805414634</c:v>
                </c:pt>
                <c:pt idx="10611">
                  <c:v>0.58147360407014959</c:v>
                </c:pt>
                <c:pt idx="10612">
                  <c:v>0.75867593293359303</c:v>
                </c:pt>
                <c:pt idx="10613">
                  <c:v>0.56133393384665442</c:v>
                </c:pt>
                <c:pt idx="10614">
                  <c:v>0.48800089690077064</c:v>
                </c:pt>
                <c:pt idx="10615">
                  <c:v>0.68908373217118002</c:v>
                </c:pt>
                <c:pt idx="10616">
                  <c:v>0.66757322258993856</c:v>
                </c:pt>
                <c:pt idx="10617">
                  <c:v>0.57860210411937563</c:v>
                </c:pt>
                <c:pt idx="10618">
                  <c:v>0.68206329005771948</c:v>
                </c:pt>
                <c:pt idx="10619">
                  <c:v>0.64461335466517111</c:v>
                </c:pt>
                <c:pt idx="10620">
                  <c:v>0.69124675196466157</c:v>
                </c:pt>
                <c:pt idx="10621">
                  <c:v>0.59360992909893451</c:v>
                </c:pt>
                <c:pt idx="10622">
                  <c:v>0.62546677148242957</c:v>
                </c:pt>
                <c:pt idx="10623">
                  <c:v>0.632235288559026</c:v>
                </c:pt>
                <c:pt idx="10624">
                  <c:v>0.71246125836776353</c:v>
                </c:pt>
                <c:pt idx="10625">
                  <c:v>0.6158237491507369</c:v>
                </c:pt>
                <c:pt idx="10626">
                  <c:v>0.52987852676224456</c:v>
                </c:pt>
                <c:pt idx="10627">
                  <c:v>0.60921560973544442</c:v>
                </c:pt>
                <c:pt idx="10628">
                  <c:v>0.52250236064059519</c:v>
                </c:pt>
                <c:pt idx="10629">
                  <c:v>0.54429622720240567</c:v>
                </c:pt>
                <c:pt idx="10630">
                  <c:v>0.54700736579006171</c:v>
                </c:pt>
                <c:pt idx="10631">
                  <c:v>0.54802030904009014</c:v>
                </c:pt>
                <c:pt idx="10632">
                  <c:v>0.62330532295316465</c:v>
                </c:pt>
                <c:pt idx="10633">
                  <c:v>0.53906236406055319</c:v>
                </c:pt>
                <c:pt idx="10634">
                  <c:v>0.47092355437229638</c:v>
                </c:pt>
                <c:pt idx="10635">
                  <c:v>0.58740743160149145</c:v>
                </c:pt>
                <c:pt idx="10636">
                  <c:v>0.56520745784988702</c:v>
                </c:pt>
                <c:pt idx="10637">
                  <c:v>0.66578080652321847</c:v>
                </c:pt>
                <c:pt idx="10638">
                  <c:v>0.59507490408438579</c:v>
                </c:pt>
                <c:pt idx="10639">
                  <c:v>0.56649506310014475</c:v>
                </c:pt>
                <c:pt idx="10640">
                  <c:v>0.62817617305342865</c:v>
                </c:pt>
                <c:pt idx="10641">
                  <c:v>0.64623380831235988</c:v>
                </c:pt>
                <c:pt idx="10642">
                  <c:v>0.62438898123287201</c:v>
                </c:pt>
                <c:pt idx="10643">
                  <c:v>0.57858716501722629</c:v>
                </c:pt>
                <c:pt idx="10644">
                  <c:v>0.51159430602178124</c:v>
                </c:pt>
                <c:pt idx="10645">
                  <c:v>0.7299949603251783</c:v>
                </c:pt>
                <c:pt idx="10646">
                  <c:v>0.57211961863462624</c:v>
                </c:pt>
                <c:pt idx="10647">
                  <c:v>0.59445405945842189</c:v>
                </c:pt>
                <c:pt idx="10648">
                  <c:v>0.5911173963705717</c:v>
                </c:pt>
                <c:pt idx="10649">
                  <c:v>0.67062703799487966</c:v>
                </c:pt>
                <c:pt idx="10650">
                  <c:v>0.62425645907615512</c:v>
                </c:pt>
                <c:pt idx="10651">
                  <c:v>0.49265351957181358</c:v>
                </c:pt>
                <c:pt idx="10652">
                  <c:v>0.57721189657345062</c:v>
                </c:pt>
                <c:pt idx="10653">
                  <c:v>0.47531071129306968</c:v>
                </c:pt>
                <c:pt idx="10654">
                  <c:v>0.5626146323798854</c:v>
                </c:pt>
                <c:pt idx="10655">
                  <c:v>0.67004711633764946</c:v>
                </c:pt>
                <c:pt idx="10656">
                  <c:v>0.69832272846919163</c:v>
                </c:pt>
                <c:pt idx="10657">
                  <c:v>0.5322991942409383</c:v>
                </c:pt>
                <c:pt idx="10658">
                  <c:v>0.67571035988762651</c:v>
                </c:pt>
                <c:pt idx="10659">
                  <c:v>0.5155423461977322</c:v>
                </c:pt>
                <c:pt idx="10660">
                  <c:v>0.7762165148990241</c:v>
                </c:pt>
                <c:pt idx="10661">
                  <c:v>0.49105437559340342</c:v>
                </c:pt>
                <c:pt idx="10662">
                  <c:v>0.67649949156109435</c:v>
                </c:pt>
                <c:pt idx="10663">
                  <c:v>0.57713228693263963</c:v>
                </c:pt>
                <c:pt idx="10664">
                  <c:v>0.65250752711031623</c:v>
                </c:pt>
                <c:pt idx="10665">
                  <c:v>0.6033491649901046</c:v>
                </c:pt>
                <c:pt idx="10666">
                  <c:v>0.63455750301615554</c:v>
                </c:pt>
                <c:pt idx="10667">
                  <c:v>0.65838300294070862</c:v>
                </c:pt>
                <c:pt idx="10668">
                  <c:v>0.62095112738054115</c:v>
                </c:pt>
                <c:pt idx="10669">
                  <c:v>0.56655265306885361</c:v>
                </c:pt>
                <c:pt idx="10670">
                  <c:v>0.67605929841904622</c:v>
                </c:pt>
                <c:pt idx="10671">
                  <c:v>0.55375289914364345</c:v>
                </c:pt>
                <c:pt idx="10672">
                  <c:v>0.56995724583751251</c:v>
                </c:pt>
                <c:pt idx="10673">
                  <c:v>0.50149887513280078</c:v>
                </c:pt>
                <c:pt idx="10674">
                  <c:v>0.66091415858316827</c:v>
                </c:pt>
                <c:pt idx="10675">
                  <c:v>0.76610360383108533</c:v>
                </c:pt>
                <c:pt idx="10676">
                  <c:v>0.69468745168108093</c:v>
                </c:pt>
                <c:pt idx="10677">
                  <c:v>0.57178767835714683</c:v>
                </c:pt>
                <c:pt idx="10678">
                  <c:v>0.6957713592383834</c:v>
                </c:pt>
                <c:pt idx="10679">
                  <c:v>0.75642276091391858</c:v>
                </c:pt>
                <c:pt idx="10680">
                  <c:v>0.61249880451287952</c:v>
                </c:pt>
                <c:pt idx="10681">
                  <c:v>0.60855898438008893</c:v>
                </c:pt>
                <c:pt idx="10682">
                  <c:v>0.53336939488785817</c:v>
                </c:pt>
                <c:pt idx="10683">
                  <c:v>0.58253901207202308</c:v>
                </c:pt>
                <c:pt idx="10684">
                  <c:v>0.53004033461263933</c:v>
                </c:pt>
                <c:pt idx="10685">
                  <c:v>0.62682625708704265</c:v>
                </c:pt>
                <c:pt idx="10686">
                  <c:v>0.54876153132048455</c:v>
                </c:pt>
                <c:pt idx="10687">
                  <c:v>0.72904424044496863</c:v>
                </c:pt>
                <c:pt idx="10688">
                  <c:v>0.65919465174428116</c:v>
                </c:pt>
                <c:pt idx="10689">
                  <c:v>0.63219606342562762</c:v>
                </c:pt>
                <c:pt idx="10690">
                  <c:v>0.54398575222818213</c:v>
                </c:pt>
                <c:pt idx="10691">
                  <c:v>0.66020044185647964</c:v>
                </c:pt>
                <c:pt idx="10692">
                  <c:v>0.59231953367798296</c:v>
                </c:pt>
                <c:pt idx="10693">
                  <c:v>0.61778308861452791</c:v>
                </c:pt>
                <c:pt idx="10694">
                  <c:v>0.58056675943120084</c:v>
                </c:pt>
                <c:pt idx="10695">
                  <c:v>0.69485888245756666</c:v>
                </c:pt>
                <c:pt idx="10696">
                  <c:v>0.69083980317852689</c:v>
                </c:pt>
                <c:pt idx="10697">
                  <c:v>0.62078779874828061</c:v>
                </c:pt>
                <c:pt idx="10698">
                  <c:v>0.58676570118966498</c:v>
                </c:pt>
                <c:pt idx="10699">
                  <c:v>0.59470856025978114</c:v>
                </c:pt>
                <c:pt idx="10700">
                  <c:v>0.63751079149540268</c:v>
                </c:pt>
                <c:pt idx="10701">
                  <c:v>0.4815787779923158</c:v>
                </c:pt>
                <c:pt idx="10702">
                  <c:v>0.65959147396202134</c:v>
                </c:pt>
                <c:pt idx="10703">
                  <c:v>0.73231960787416761</c:v>
                </c:pt>
                <c:pt idx="10704">
                  <c:v>0.62991746027107465</c:v>
                </c:pt>
                <c:pt idx="10705">
                  <c:v>0.63681351941734854</c:v>
                </c:pt>
                <c:pt idx="10706">
                  <c:v>0.6678442578755287</c:v>
                </c:pt>
                <c:pt idx="10707">
                  <c:v>0.57568820576076551</c:v>
                </c:pt>
                <c:pt idx="10708">
                  <c:v>0.63755347001504425</c:v>
                </c:pt>
                <c:pt idx="10709">
                  <c:v>0.7219895869320595</c:v>
                </c:pt>
                <c:pt idx="10710">
                  <c:v>0.59822172054038025</c:v>
                </c:pt>
                <c:pt idx="10711">
                  <c:v>0.72003236775779622</c:v>
                </c:pt>
                <c:pt idx="10712">
                  <c:v>0.57866373716723851</c:v>
                </c:pt>
                <c:pt idx="10713">
                  <c:v>0.59937992783705285</c:v>
                </c:pt>
                <c:pt idx="10714">
                  <c:v>0.63494115471670365</c:v>
                </c:pt>
                <c:pt idx="10715">
                  <c:v>0.70402379088927769</c:v>
                </c:pt>
                <c:pt idx="10716">
                  <c:v>0.48504481902590174</c:v>
                </c:pt>
                <c:pt idx="10717">
                  <c:v>0.62282165210752005</c:v>
                </c:pt>
                <c:pt idx="10718">
                  <c:v>0.62738306103131258</c:v>
                </c:pt>
                <c:pt idx="10719">
                  <c:v>0.50406450980648521</c:v>
                </c:pt>
                <c:pt idx="10720">
                  <c:v>0.62615913657059785</c:v>
                </c:pt>
                <c:pt idx="10721">
                  <c:v>0.72427162466245365</c:v>
                </c:pt>
                <c:pt idx="10722">
                  <c:v>0.6992467736079413</c:v>
                </c:pt>
                <c:pt idx="10723">
                  <c:v>0.50123532893559553</c:v>
                </c:pt>
                <c:pt idx="10724">
                  <c:v>0.69587407261333856</c:v>
                </c:pt>
                <c:pt idx="10725">
                  <c:v>0.66017556273775613</c:v>
                </c:pt>
                <c:pt idx="10726">
                  <c:v>0.59214788802175278</c:v>
                </c:pt>
                <c:pt idx="10727">
                  <c:v>0.70463914661495464</c:v>
                </c:pt>
                <c:pt idx="10728">
                  <c:v>0.58575663164279923</c:v>
                </c:pt>
                <c:pt idx="10729">
                  <c:v>0.58585213304063721</c:v>
                </c:pt>
                <c:pt idx="10730">
                  <c:v>0.53109769841047405</c:v>
                </c:pt>
                <c:pt idx="10731">
                  <c:v>0.52779010149472194</c:v>
                </c:pt>
                <c:pt idx="10732">
                  <c:v>0.56643826030248623</c:v>
                </c:pt>
                <c:pt idx="10733">
                  <c:v>0.68326857890528547</c:v>
                </c:pt>
                <c:pt idx="10734">
                  <c:v>0.51452742997240597</c:v>
                </c:pt>
                <c:pt idx="10735">
                  <c:v>0.58035718517680801</c:v>
                </c:pt>
                <c:pt idx="10736">
                  <c:v>0.6121396926414242</c:v>
                </c:pt>
                <c:pt idx="10737">
                  <c:v>0.55459948783199631</c:v>
                </c:pt>
                <c:pt idx="10738">
                  <c:v>0.541205472898041</c:v>
                </c:pt>
                <c:pt idx="10739">
                  <c:v>0.57669555225760083</c:v>
                </c:pt>
                <c:pt idx="10740">
                  <c:v>0.63719033766119915</c:v>
                </c:pt>
                <c:pt idx="10741">
                  <c:v>0.62552008527467962</c:v>
                </c:pt>
                <c:pt idx="10742">
                  <c:v>0.57028975983613406</c:v>
                </c:pt>
                <c:pt idx="10743">
                  <c:v>0.61644799433733588</c:v>
                </c:pt>
                <c:pt idx="10744">
                  <c:v>0.60571788278067074</c:v>
                </c:pt>
                <c:pt idx="10745">
                  <c:v>0.64835523419857299</c:v>
                </c:pt>
                <c:pt idx="10746">
                  <c:v>0.6239844826913854</c:v>
                </c:pt>
                <c:pt idx="10747">
                  <c:v>0.57083664385404587</c:v>
                </c:pt>
                <c:pt idx="10748">
                  <c:v>0.64082712850375589</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0.47595199787174264</c:v>
                </c:pt>
                <c:pt idx="10757">
                  <c:v>0.68648605856606626</c:v>
                </c:pt>
                <c:pt idx="10758">
                  <c:v>0.6584231370178657</c:v>
                </c:pt>
                <c:pt idx="10759">
                  <c:v>0.56882225393386143</c:v>
                </c:pt>
                <c:pt idx="10760">
                  <c:v>0.62519591497797466</c:v>
                </c:pt>
                <c:pt idx="10761">
                  <c:v>0.63893527998590005</c:v>
                </c:pt>
                <c:pt idx="10762">
                  <c:v>0.6294634427693766</c:v>
                </c:pt>
                <c:pt idx="10763">
                  <c:v>0.61556957215182762</c:v>
                </c:pt>
                <c:pt idx="10764">
                  <c:v>0.62507065483289526</c:v>
                </c:pt>
                <c:pt idx="10765">
                  <c:v>0.51755346003057723</c:v>
                </c:pt>
                <c:pt idx="10766">
                  <c:v>0.5522687672561114</c:v>
                </c:pt>
                <c:pt idx="10767">
                  <c:v>0.69923442724818174</c:v>
                </c:pt>
                <c:pt idx="10768">
                  <c:v>0.61909960546452802</c:v>
                </c:pt>
                <c:pt idx="10769">
                  <c:v>0.58060907519783589</c:v>
                </c:pt>
                <c:pt idx="10770">
                  <c:v>0.77076408972178068</c:v>
                </c:pt>
                <c:pt idx="10771">
                  <c:v>0.59006573702571852</c:v>
                </c:pt>
                <c:pt idx="10772">
                  <c:v>0.53995863041100534</c:v>
                </c:pt>
                <c:pt idx="10773">
                  <c:v>0.5520738128041317</c:v>
                </c:pt>
                <c:pt idx="10774">
                  <c:v>0.64291571691646165</c:v>
                </c:pt>
                <c:pt idx="10775">
                  <c:v>0.71317249666024962</c:v>
                </c:pt>
                <c:pt idx="10776">
                  <c:v>0.51712193917724358</c:v>
                </c:pt>
                <c:pt idx="10777">
                  <c:v>0.53374074240923763</c:v>
                </c:pt>
                <c:pt idx="10778">
                  <c:v>0.49853839035083852</c:v>
                </c:pt>
                <c:pt idx="10779">
                  <c:v>0.52701145066905863</c:v>
                </c:pt>
                <c:pt idx="10780">
                  <c:v>0.79184849356382536</c:v>
                </c:pt>
                <c:pt idx="10781">
                  <c:v>0.59183918590666085</c:v>
                </c:pt>
                <c:pt idx="10782">
                  <c:v>0.60914413247634902</c:v>
                </c:pt>
                <c:pt idx="10783">
                  <c:v>0.60457824642773961</c:v>
                </c:pt>
                <c:pt idx="10784">
                  <c:v>0.62481136315858699</c:v>
                </c:pt>
                <c:pt idx="10785">
                  <c:v>0.53988451365126944</c:v>
                </c:pt>
                <c:pt idx="10786">
                  <c:v>0.63818505378868806</c:v>
                </c:pt>
                <c:pt idx="10787">
                  <c:v>0.60367386994822714</c:v>
                </c:pt>
                <c:pt idx="10788">
                  <c:v>0.58971001548683988</c:v>
                </c:pt>
                <c:pt idx="10789">
                  <c:v>0.68738748828128649</c:v>
                </c:pt>
                <c:pt idx="10790">
                  <c:v>0.5700856359157237</c:v>
                </c:pt>
                <c:pt idx="10791">
                  <c:v>0.45752508133767228</c:v>
                </c:pt>
                <c:pt idx="10792">
                  <c:v>0.59395280176413656</c:v>
                </c:pt>
                <c:pt idx="10793">
                  <c:v>0.65683125011843124</c:v>
                </c:pt>
                <c:pt idx="10794">
                  <c:v>0.58693537322616851</c:v>
                </c:pt>
                <c:pt idx="10795">
                  <c:v>0.60782711686014335</c:v>
                </c:pt>
                <c:pt idx="10796">
                  <c:v>0.52461950144569713</c:v>
                </c:pt>
                <c:pt idx="10797">
                  <c:v>0.43511821915125692</c:v>
                </c:pt>
                <c:pt idx="10798">
                  <c:v>0.6164504553348058</c:v>
                </c:pt>
                <c:pt idx="10799">
                  <c:v>0.70952826415312675</c:v>
                </c:pt>
                <c:pt idx="10800">
                  <c:v>0.49167132762940757</c:v>
                </c:pt>
                <c:pt idx="10801">
                  <c:v>0.69118087856462385</c:v>
                </c:pt>
                <c:pt idx="10802">
                  <c:v>0.60467248071857516</c:v>
                </c:pt>
                <c:pt idx="10803">
                  <c:v>0.56591824853508377</c:v>
                </c:pt>
                <c:pt idx="10804">
                  <c:v>0.53315090998158177</c:v>
                </c:pt>
                <c:pt idx="10805">
                  <c:v>0.66502773570837581</c:v>
                </c:pt>
                <c:pt idx="10806">
                  <c:v>0.5644541187451575</c:v>
                </c:pt>
                <c:pt idx="10807">
                  <c:v>0.5563558719196986</c:v>
                </c:pt>
                <c:pt idx="10808">
                  <c:v>0.58193577169760358</c:v>
                </c:pt>
                <c:pt idx="10809">
                  <c:v>0.56767748964513065</c:v>
                </c:pt>
                <c:pt idx="10810">
                  <c:v>0.75029350297536812</c:v>
                </c:pt>
                <c:pt idx="10811">
                  <c:v>0.56994662935619844</c:v>
                </c:pt>
                <c:pt idx="10812">
                  <c:v>0.66354117058179563</c:v>
                </c:pt>
                <c:pt idx="10813">
                  <c:v>0.57802309264816298</c:v>
                </c:pt>
                <c:pt idx="10814">
                  <c:v>0.52153545807363522</c:v>
                </c:pt>
                <c:pt idx="10815">
                  <c:v>0.6366350704712006</c:v>
                </c:pt>
                <c:pt idx="10816">
                  <c:v>0.54339923911655363</c:v>
                </c:pt>
                <c:pt idx="10817">
                  <c:v>0.57551086654947925</c:v>
                </c:pt>
                <c:pt idx="10818">
                  <c:v>0.68001000070704776</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0.62671228363383202</c:v>
                </c:pt>
                <c:pt idx="10830">
                  <c:v>0.65935987054756018</c:v>
                </c:pt>
                <c:pt idx="10831">
                  <c:v>0.60514577037331063</c:v>
                </c:pt>
                <c:pt idx="10832">
                  <c:v>0.7152330166469566</c:v>
                </c:pt>
                <c:pt idx="10833">
                  <c:v>0.61032308716083572</c:v>
                </c:pt>
                <c:pt idx="10834">
                  <c:v>0.57961023329036065</c:v>
                </c:pt>
                <c:pt idx="10835">
                  <c:v>0.67863909627408781</c:v>
                </c:pt>
                <c:pt idx="10836">
                  <c:v>0.73029800838474179</c:v>
                </c:pt>
                <c:pt idx="10837">
                  <c:v>0.57893278149528848</c:v>
                </c:pt>
                <c:pt idx="10838">
                  <c:v>0.6342930421778239</c:v>
                </c:pt>
                <c:pt idx="10839">
                  <c:v>0.53686805390059178</c:v>
                </c:pt>
                <c:pt idx="10840">
                  <c:v>0.57720166124609873</c:v>
                </c:pt>
                <c:pt idx="10841">
                  <c:v>0.60312155850994575</c:v>
                </c:pt>
                <c:pt idx="10842">
                  <c:v>0.59582292927448066</c:v>
                </c:pt>
                <c:pt idx="10843">
                  <c:v>0.7405762870499345</c:v>
                </c:pt>
                <c:pt idx="10844">
                  <c:v>0.52557096010785187</c:v>
                </c:pt>
                <c:pt idx="10845">
                  <c:v>0.57274170107562272</c:v>
                </c:pt>
                <c:pt idx="10846">
                  <c:v>0.59662360758785593</c:v>
                </c:pt>
                <c:pt idx="10847">
                  <c:v>0.48675960383516581</c:v>
                </c:pt>
                <c:pt idx="10848">
                  <c:v>0.59747513629671212</c:v>
                </c:pt>
                <c:pt idx="10849">
                  <c:v>0.56831295773846846</c:v>
                </c:pt>
                <c:pt idx="10850">
                  <c:v>0.70510323830348143</c:v>
                </c:pt>
                <c:pt idx="10851">
                  <c:v>0.58285086188031143</c:v>
                </c:pt>
                <c:pt idx="10852">
                  <c:v>0.67839461563265835</c:v>
                </c:pt>
                <c:pt idx="10853">
                  <c:v>0.80542455229922683</c:v>
                </c:pt>
                <c:pt idx="10854">
                  <c:v>0.57857281133430605</c:v>
                </c:pt>
                <c:pt idx="10855">
                  <c:v>0.59092763929684988</c:v>
                </c:pt>
                <c:pt idx="10856">
                  <c:v>0.62251091497064459</c:v>
                </c:pt>
                <c:pt idx="10857">
                  <c:v>0.63296829223947793</c:v>
                </c:pt>
                <c:pt idx="10858">
                  <c:v>0.61195438429900761</c:v>
                </c:pt>
                <c:pt idx="10859">
                  <c:v>0.60377936123360665</c:v>
                </c:pt>
                <c:pt idx="10860">
                  <c:v>0.61679245452493681</c:v>
                </c:pt>
                <c:pt idx="10861">
                  <c:v>0.58714052025481855</c:v>
                </c:pt>
                <c:pt idx="10862">
                  <c:v>0.61467244045648195</c:v>
                </c:pt>
                <c:pt idx="10863">
                  <c:v>0.58111762763756847</c:v>
                </c:pt>
                <c:pt idx="10864">
                  <c:v>0.56082667474182724</c:v>
                </c:pt>
                <c:pt idx="10865">
                  <c:v>0.52498095897431252</c:v>
                </c:pt>
                <c:pt idx="10866">
                  <c:v>0.60083201688015764</c:v>
                </c:pt>
                <c:pt idx="10867">
                  <c:v>0.63577992952360185</c:v>
                </c:pt>
                <c:pt idx="10868">
                  <c:v>0.59395679714079108</c:v>
                </c:pt>
                <c:pt idx="10869">
                  <c:v>0.5736450109823924</c:v>
                </c:pt>
                <c:pt idx="10870">
                  <c:v>0.52941702695984749</c:v>
                </c:pt>
                <c:pt idx="10871">
                  <c:v>0.61109263435563144</c:v>
                </c:pt>
                <c:pt idx="10872">
                  <c:v>0.55017670263465845</c:v>
                </c:pt>
                <c:pt idx="10873">
                  <c:v>0.64227626823532469</c:v>
                </c:pt>
                <c:pt idx="10874">
                  <c:v>0.59366313816061356</c:v>
                </c:pt>
                <c:pt idx="10875">
                  <c:v>0.55635656531181876</c:v>
                </c:pt>
                <c:pt idx="10876">
                  <c:v>0.7179674969697506</c:v>
                </c:pt>
                <c:pt idx="10877">
                  <c:v>0.63158560767269012</c:v>
                </c:pt>
                <c:pt idx="10878">
                  <c:v>0.54921293777128621</c:v>
                </c:pt>
                <c:pt idx="10879">
                  <c:v>0.56231984564599391</c:v>
                </c:pt>
                <c:pt idx="10880">
                  <c:v>0.65233615080775809</c:v>
                </c:pt>
                <c:pt idx="10881">
                  <c:v>0.50451523715914215</c:v>
                </c:pt>
                <c:pt idx="10882">
                  <c:v>0.61628227777380462</c:v>
                </c:pt>
                <c:pt idx="10883">
                  <c:v>0.73511864355548806</c:v>
                </c:pt>
                <c:pt idx="10884">
                  <c:v>0.67181436873368261</c:v>
                </c:pt>
                <c:pt idx="10885">
                  <c:v>0.60839185388482708</c:v>
                </c:pt>
                <c:pt idx="10886">
                  <c:v>0.62526568811531003</c:v>
                </c:pt>
                <c:pt idx="10887">
                  <c:v>0.49687015167757614</c:v>
                </c:pt>
                <c:pt idx="10888">
                  <c:v>0.6381092480249676</c:v>
                </c:pt>
                <c:pt idx="10889">
                  <c:v>0.75598771349731264</c:v>
                </c:pt>
                <c:pt idx="10890">
                  <c:v>0.46373883950778699</c:v>
                </c:pt>
                <c:pt idx="10891">
                  <c:v>0.46449625151586582</c:v>
                </c:pt>
                <c:pt idx="10892">
                  <c:v>0.56947062714550256</c:v>
                </c:pt>
                <c:pt idx="10893">
                  <c:v>0.58192533775137811</c:v>
                </c:pt>
                <c:pt idx="10894">
                  <c:v>0.62446691621032491</c:v>
                </c:pt>
                <c:pt idx="10895">
                  <c:v>0.61982657864997714</c:v>
                </c:pt>
                <c:pt idx="10896">
                  <c:v>0.6711284906648507</c:v>
                </c:pt>
                <c:pt idx="10897">
                  <c:v>0.58183542003764677</c:v>
                </c:pt>
                <c:pt idx="10898">
                  <c:v>0.5127945542266551</c:v>
                </c:pt>
                <c:pt idx="10899">
                  <c:v>0.60563172398476661</c:v>
                </c:pt>
                <c:pt idx="10900">
                  <c:v>0.62215632890176187</c:v>
                </c:pt>
                <c:pt idx="10901">
                  <c:v>0.55019083065778096</c:v>
                </c:pt>
                <c:pt idx="10902">
                  <c:v>0.50943004049473217</c:v>
                </c:pt>
                <c:pt idx="10903">
                  <c:v>0.58581671035442751</c:v>
                </c:pt>
                <c:pt idx="10904">
                  <c:v>0.57946274155655297</c:v>
                </c:pt>
                <c:pt idx="10905">
                  <c:v>0.57855661372628631</c:v>
                </c:pt>
                <c:pt idx="10906">
                  <c:v>0.42234427582177975</c:v>
                </c:pt>
                <c:pt idx="10907">
                  <c:v>0.60695306299424012</c:v>
                </c:pt>
                <c:pt idx="10908">
                  <c:v>0.52127309870421956</c:v>
                </c:pt>
                <c:pt idx="10909">
                  <c:v>0.51271083222979863</c:v>
                </c:pt>
                <c:pt idx="10910">
                  <c:v>0.51744207671813369</c:v>
                </c:pt>
                <c:pt idx="10911">
                  <c:v>0.58821891809245419</c:v>
                </c:pt>
                <c:pt idx="10912">
                  <c:v>0.52216030370135813</c:v>
                </c:pt>
                <c:pt idx="10913">
                  <c:v>0.52665435781358771</c:v>
                </c:pt>
                <c:pt idx="10914">
                  <c:v>0.58748150650691455</c:v>
                </c:pt>
                <c:pt idx="10915">
                  <c:v>0.53871165673472365</c:v>
                </c:pt>
                <c:pt idx="10916">
                  <c:v>0.53026120781426767</c:v>
                </c:pt>
                <c:pt idx="10917">
                  <c:v>0.58408519132044556</c:v>
                </c:pt>
                <c:pt idx="10918">
                  <c:v>0.69156378895497639</c:v>
                </c:pt>
                <c:pt idx="10919">
                  <c:v>0.61160642886068461</c:v>
                </c:pt>
                <c:pt idx="10920">
                  <c:v>0.54210956174861558</c:v>
                </c:pt>
                <c:pt idx="10921">
                  <c:v>0.62542641636802221</c:v>
                </c:pt>
                <c:pt idx="10922">
                  <c:v>0.60389267005244374</c:v>
                </c:pt>
                <c:pt idx="10923">
                  <c:v>0.50557592802487983</c:v>
                </c:pt>
                <c:pt idx="10924">
                  <c:v>0.52983622999545821</c:v>
                </c:pt>
                <c:pt idx="10925">
                  <c:v>0.58478691970534225</c:v>
                </c:pt>
                <c:pt idx="10926">
                  <c:v>0.59654593701377945</c:v>
                </c:pt>
                <c:pt idx="10927">
                  <c:v>0.47781719186499089</c:v>
                </c:pt>
                <c:pt idx="10928">
                  <c:v>0.64742322199102853</c:v>
                </c:pt>
                <c:pt idx="10929">
                  <c:v>0.57250807594333841</c:v>
                </c:pt>
                <c:pt idx="10930">
                  <c:v>0.64736541052514185</c:v>
                </c:pt>
                <c:pt idx="10931">
                  <c:v>0.53460266109776056</c:v>
                </c:pt>
                <c:pt idx="10932">
                  <c:v>0.62345467586604519</c:v>
                </c:pt>
                <c:pt idx="10933">
                  <c:v>0.59368895653995768</c:v>
                </c:pt>
                <c:pt idx="10934">
                  <c:v>0.68281372760013692</c:v>
                </c:pt>
                <c:pt idx="10935">
                  <c:v>0.57986338553342909</c:v>
                </c:pt>
                <c:pt idx="10936">
                  <c:v>0.53594932399521089</c:v>
                </c:pt>
                <c:pt idx="10937">
                  <c:v>0.68821960677089944</c:v>
                </c:pt>
                <c:pt idx="10938">
                  <c:v>0.54369183300404433</c:v>
                </c:pt>
                <c:pt idx="10939">
                  <c:v>0.67941685423319498</c:v>
                </c:pt>
                <c:pt idx="10940">
                  <c:v>0.6454514965170115</c:v>
                </c:pt>
                <c:pt idx="10941">
                  <c:v>0.68909412790727842</c:v>
                </c:pt>
                <c:pt idx="10942">
                  <c:v>0.69648116357722356</c:v>
                </c:pt>
                <c:pt idx="10943">
                  <c:v>0.50252592889077319</c:v>
                </c:pt>
                <c:pt idx="10944">
                  <c:v>0.5946430701018367</c:v>
                </c:pt>
                <c:pt idx="10945">
                  <c:v>0.59315270516859631</c:v>
                </c:pt>
                <c:pt idx="10946">
                  <c:v>0.57572326050892364</c:v>
                </c:pt>
                <c:pt idx="10947">
                  <c:v>0.67314743087811735</c:v>
                </c:pt>
                <c:pt idx="10948">
                  <c:v>0.47176443698984277</c:v>
                </c:pt>
                <c:pt idx="10949">
                  <c:v>0.51380093772821211</c:v>
                </c:pt>
                <c:pt idx="10950">
                  <c:v>0.60110814538930502</c:v>
                </c:pt>
                <c:pt idx="10951">
                  <c:v>0.6324095392597755</c:v>
                </c:pt>
                <c:pt idx="10952">
                  <c:v>0.61565092228690377</c:v>
                </c:pt>
                <c:pt idx="10953">
                  <c:v>0.57327990929284223</c:v>
                </c:pt>
                <c:pt idx="10954">
                  <c:v>0.57098053123355164</c:v>
                </c:pt>
                <c:pt idx="10955">
                  <c:v>0.34871797467042132</c:v>
                </c:pt>
                <c:pt idx="10956">
                  <c:v>0.61530901246476155</c:v>
                </c:pt>
                <c:pt idx="10957">
                  <c:v>0.58484959902088862</c:v>
                </c:pt>
                <c:pt idx="10958">
                  <c:v>0.63071394271556769</c:v>
                </c:pt>
                <c:pt idx="10959">
                  <c:v>0.49283155265408657</c:v>
                </c:pt>
                <c:pt idx="10960">
                  <c:v>0.57597766061529965</c:v>
                </c:pt>
                <c:pt idx="10961">
                  <c:v>0.6446574183624858</c:v>
                </c:pt>
                <c:pt idx="10962">
                  <c:v>0.62238687990046437</c:v>
                </c:pt>
                <c:pt idx="10963">
                  <c:v>0.52541308201398251</c:v>
                </c:pt>
                <c:pt idx="10964">
                  <c:v>0.6709152874495089</c:v>
                </c:pt>
                <c:pt idx="10965">
                  <c:v>0.49814219771439466</c:v>
                </c:pt>
                <c:pt idx="10966">
                  <c:v>0.56488493411456864</c:v>
                </c:pt>
                <c:pt idx="10967">
                  <c:v>0.59842506942474349</c:v>
                </c:pt>
                <c:pt idx="10968">
                  <c:v>0.43369017794973164</c:v>
                </c:pt>
                <c:pt idx="10969">
                  <c:v>0.68519915438309575</c:v>
                </c:pt>
                <c:pt idx="10970">
                  <c:v>0.53388009233843214</c:v>
                </c:pt>
                <c:pt idx="10971">
                  <c:v>0.58389276090708819</c:v>
                </c:pt>
                <c:pt idx="10972">
                  <c:v>0.57871676421430751</c:v>
                </c:pt>
                <c:pt idx="10973">
                  <c:v>0.64747888633412765</c:v>
                </c:pt>
                <c:pt idx="10974">
                  <c:v>0.50642578180103293</c:v>
                </c:pt>
                <c:pt idx="10975">
                  <c:v>0.57636802094871487</c:v>
                </c:pt>
                <c:pt idx="10976">
                  <c:v>0.59566540427923031</c:v>
                </c:pt>
                <c:pt idx="10977">
                  <c:v>0.54961393137725856</c:v>
                </c:pt>
                <c:pt idx="10978">
                  <c:v>0.6073027643465615</c:v>
                </c:pt>
                <c:pt idx="10979">
                  <c:v>0.60534003556628146</c:v>
                </c:pt>
                <c:pt idx="10980">
                  <c:v>0.59620422355930935</c:v>
                </c:pt>
                <c:pt idx="10981">
                  <c:v>0.57598815878961329</c:v>
                </c:pt>
                <c:pt idx="10982">
                  <c:v>0.61223681117935691</c:v>
                </c:pt>
                <c:pt idx="10983">
                  <c:v>0.58442760599915544</c:v>
                </c:pt>
                <c:pt idx="10984">
                  <c:v>0.65141301030848975</c:v>
                </c:pt>
                <c:pt idx="10985">
                  <c:v>0.62198661336465333</c:v>
                </c:pt>
                <c:pt idx="10986">
                  <c:v>0.56925258366293896</c:v>
                </c:pt>
                <c:pt idx="10987">
                  <c:v>0.52335751331922276</c:v>
                </c:pt>
                <c:pt idx="10988">
                  <c:v>0.55706706617923252</c:v>
                </c:pt>
                <c:pt idx="10989">
                  <c:v>0.54819115134594676</c:v>
                </c:pt>
                <c:pt idx="10990">
                  <c:v>0.55000556217459184</c:v>
                </c:pt>
                <c:pt idx="10991">
                  <c:v>0.55559291962479262</c:v>
                </c:pt>
                <c:pt idx="10992">
                  <c:v>0.69092861255864546</c:v>
                </c:pt>
                <c:pt idx="10993">
                  <c:v>0.65052464424567358</c:v>
                </c:pt>
                <c:pt idx="10994">
                  <c:v>0.60332760834089905</c:v>
                </c:pt>
                <c:pt idx="10995">
                  <c:v>0.5887177558769171</c:v>
                </c:pt>
                <c:pt idx="10996">
                  <c:v>0.65440267696695154</c:v>
                </c:pt>
                <c:pt idx="10997">
                  <c:v>0.54431615825716595</c:v>
                </c:pt>
                <c:pt idx="10998">
                  <c:v>0.66088838024657826</c:v>
                </c:pt>
                <c:pt idx="10999">
                  <c:v>0.60760585811818968</c:v>
                </c:pt>
                <c:pt idx="11000">
                  <c:v>0.5822004184570041</c:v>
                </c:pt>
                <c:pt idx="11001">
                  <c:v>0.67138458995488404</c:v>
                </c:pt>
                <c:pt idx="11002">
                  <c:v>0.70088804340114363</c:v>
                </c:pt>
                <c:pt idx="11003">
                  <c:v>0.62136751886314545</c:v>
                </c:pt>
                <c:pt idx="11004">
                  <c:v>0.63599270022401044</c:v>
                </c:pt>
                <c:pt idx="11005">
                  <c:v>0.57787635975892548</c:v>
                </c:pt>
                <c:pt idx="11006">
                  <c:v>0.60229428296899701</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0.59623144890279978</c:v>
                </c:pt>
                <c:pt idx="11015">
                  <c:v>0.66818947792723793</c:v>
                </c:pt>
                <c:pt idx="11016">
                  <c:v>0.57068008598117304</c:v>
                </c:pt>
                <c:pt idx="11017">
                  <c:v>0.60707267892296057</c:v>
                </c:pt>
                <c:pt idx="11018">
                  <c:v>0.57666840004554465</c:v>
                </c:pt>
                <c:pt idx="11019">
                  <c:v>0.52600820628198564</c:v>
                </c:pt>
                <c:pt idx="11020">
                  <c:v>0.47297809373099337</c:v>
                </c:pt>
                <c:pt idx="11021">
                  <c:v>0.55826680704650378</c:v>
                </c:pt>
                <c:pt idx="11022">
                  <c:v>0.4658076649398965</c:v>
                </c:pt>
                <c:pt idx="11023">
                  <c:v>0.47607360391031439</c:v>
                </c:pt>
                <c:pt idx="11024">
                  <c:v>0.59914859659661668</c:v>
                </c:pt>
                <c:pt idx="11025">
                  <c:v>0.65601698067991643</c:v>
                </c:pt>
                <c:pt idx="11026">
                  <c:v>0.5460157749582375</c:v>
                </c:pt>
                <c:pt idx="11027">
                  <c:v>0.58483754355588691</c:v>
                </c:pt>
                <c:pt idx="11028">
                  <c:v>0.63359428925833794</c:v>
                </c:pt>
                <c:pt idx="11029">
                  <c:v>0.55893580777340734</c:v>
                </c:pt>
                <c:pt idx="11030">
                  <c:v>0.54576662138552767</c:v>
                </c:pt>
                <c:pt idx="11031">
                  <c:v>0.55008878480535695</c:v>
                </c:pt>
                <c:pt idx="11032">
                  <c:v>0.62594166894941672</c:v>
                </c:pt>
                <c:pt idx="11033">
                  <c:v>0.52178859813629286</c:v>
                </c:pt>
                <c:pt idx="11034">
                  <c:v>0.58024132458205058</c:v>
                </c:pt>
                <c:pt idx="11035">
                  <c:v>0.672858073959549</c:v>
                </c:pt>
                <c:pt idx="11036">
                  <c:v>0.48422480749409497</c:v>
                </c:pt>
                <c:pt idx="11037">
                  <c:v>0.5535019245051026</c:v>
                </c:pt>
                <c:pt idx="11038">
                  <c:v>0.52270775838205008</c:v>
                </c:pt>
                <c:pt idx="11039">
                  <c:v>0.56025537006566639</c:v>
                </c:pt>
                <c:pt idx="11040">
                  <c:v>0.60119874265350615</c:v>
                </c:pt>
                <c:pt idx="11041">
                  <c:v>0.4900403308476704</c:v>
                </c:pt>
                <c:pt idx="11042">
                  <c:v>0.59586355207725272</c:v>
                </c:pt>
                <c:pt idx="11043">
                  <c:v>0.66731511383722353</c:v>
                </c:pt>
                <c:pt idx="11044">
                  <c:v>0.51707815514399169</c:v>
                </c:pt>
                <c:pt idx="11045">
                  <c:v>0.6934566528064946</c:v>
                </c:pt>
                <c:pt idx="11046">
                  <c:v>0.5154504482289165</c:v>
                </c:pt>
                <c:pt idx="11047">
                  <c:v>0.54741282662266189</c:v>
                </c:pt>
                <c:pt idx="11048">
                  <c:v>0.66809856847342575</c:v>
                </c:pt>
                <c:pt idx="11049">
                  <c:v>0.61679018951630205</c:v>
                </c:pt>
                <c:pt idx="11050">
                  <c:v>0.50856477497498309</c:v>
                </c:pt>
                <c:pt idx="11051">
                  <c:v>0.5577923198858199</c:v>
                </c:pt>
                <c:pt idx="11052">
                  <c:v>0.6753499569841257</c:v>
                </c:pt>
                <c:pt idx="11053">
                  <c:v>0.48428972981631008</c:v>
                </c:pt>
                <c:pt idx="11054">
                  <c:v>0.59953385169443452</c:v>
                </c:pt>
                <c:pt idx="11055">
                  <c:v>0.5108383152830589</c:v>
                </c:pt>
                <c:pt idx="11056">
                  <c:v>0.56992505587709463</c:v>
                </c:pt>
                <c:pt idx="11057">
                  <c:v>0.54552034123308568</c:v>
                </c:pt>
                <c:pt idx="11058">
                  <c:v>0.67488211114927299</c:v>
                </c:pt>
                <c:pt idx="11059">
                  <c:v>0.58625546845505749</c:v>
                </c:pt>
                <c:pt idx="11060">
                  <c:v>0.60214703553364735</c:v>
                </c:pt>
                <c:pt idx="11061">
                  <c:v>0.5078441968985129</c:v>
                </c:pt>
                <c:pt idx="11062">
                  <c:v>0.48358661548340853</c:v>
                </c:pt>
                <c:pt idx="11063">
                  <c:v>0.63077144989751166</c:v>
                </c:pt>
                <c:pt idx="11064">
                  <c:v>0.64706977926779363</c:v>
                </c:pt>
                <c:pt idx="11065">
                  <c:v>0.59347129786052755</c:v>
                </c:pt>
                <c:pt idx="11066">
                  <c:v>0.59805930803700158</c:v>
                </c:pt>
                <c:pt idx="11067">
                  <c:v>0.49866155837055931</c:v>
                </c:pt>
                <c:pt idx="11068">
                  <c:v>0.57302235831011161</c:v>
                </c:pt>
                <c:pt idx="11069">
                  <c:v>0.56210615031945899</c:v>
                </c:pt>
                <c:pt idx="11070">
                  <c:v>0.49221828564237186</c:v>
                </c:pt>
                <c:pt idx="11071">
                  <c:v>0.52220389961026226</c:v>
                </c:pt>
                <c:pt idx="11072">
                  <c:v>0.59458689542550236</c:v>
                </c:pt>
                <c:pt idx="11073">
                  <c:v>0.67376220817154264</c:v>
                </c:pt>
                <c:pt idx="11074">
                  <c:v>0.59108768903483788</c:v>
                </c:pt>
                <c:pt idx="11075">
                  <c:v>0.60177940687320175</c:v>
                </c:pt>
                <c:pt idx="11076">
                  <c:v>0.67636945463653531</c:v>
                </c:pt>
                <c:pt idx="11077">
                  <c:v>0.55263725599946667</c:v>
                </c:pt>
                <c:pt idx="11078">
                  <c:v>0.58623072092168749</c:v>
                </c:pt>
                <c:pt idx="11079">
                  <c:v>0.45697608362610287</c:v>
                </c:pt>
                <c:pt idx="11080">
                  <c:v>0.43326445367942307</c:v>
                </c:pt>
                <c:pt idx="11081">
                  <c:v>0.58662695475830839</c:v>
                </c:pt>
                <c:pt idx="11082">
                  <c:v>0.60690140583885688</c:v>
                </c:pt>
                <c:pt idx="11083">
                  <c:v>0.43916721472651399</c:v>
                </c:pt>
                <c:pt idx="11084">
                  <c:v>0.62017474970770758</c:v>
                </c:pt>
                <c:pt idx="11085">
                  <c:v>0.51742867497806166</c:v>
                </c:pt>
                <c:pt idx="11086">
                  <c:v>0.49095253365455466</c:v>
                </c:pt>
                <c:pt idx="11087">
                  <c:v>0.63293155312671856</c:v>
                </c:pt>
                <c:pt idx="11088">
                  <c:v>0.43386043574946997</c:v>
                </c:pt>
                <c:pt idx="11089">
                  <c:v>0.41619197735424729</c:v>
                </c:pt>
                <c:pt idx="11090">
                  <c:v>0.55973500234265572</c:v>
                </c:pt>
                <c:pt idx="11091">
                  <c:v>0.59837180532699241</c:v>
                </c:pt>
                <c:pt idx="11092">
                  <c:v>0.58797449316030082</c:v>
                </c:pt>
                <c:pt idx="11093">
                  <c:v>0.51373969179430712</c:v>
                </c:pt>
                <c:pt idx="11094">
                  <c:v>0.58128275233752558</c:v>
                </c:pt>
                <c:pt idx="11095">
                  <c:v>0.58472014991143506</c:v>
                </c:pt>
                <c:pt idx="11096">
                  <c:v>0.56407908814388774</c:v>
                </c:pt>
                <c:pt idx="11097">
                  <c:v>0.59996613294798262</c:v>
                </c:pt>
                <c:pt idx="11098">
                  <c:v>0.58892690839215156</c:v>
                </c:pt>
                <c:pt idx="11099">
                  <c:v>0.59199373260695887</c:v>
                </c:pt>
                <c:pt idx="11100">
                  <c:v>0.58201094679730758</c:v>
                </c:pt>
                <c:pt idx="11101">
                  <c:v>0.53753892026986949</c:v>
                </c:pt>
                <c:pt idx="11102">
                  <c:v>0.53735094858985222</c:v>
                </c:pt>
                <c:pt idx="11103">
                  <c:v>0.59034192746539993</c:v>
                </c:pt>
                <c:pt idx="11104">
                  <c:v>0.49607683956451393</c:v>
                </c:pt>
                <c:pt idx="11105">
                  <c:v>0.46980216503898675</c:v>
                </c:pt>
                <c:pt idx="11106">
                  <c:v>0.53600452014388655</c:v>
                </c:pt>
                <c:pt idx="11107">
                  <c:v>0.49029368352064839</c:v>
                </c:pt>
                <c:pt idx="11108">
                  <c:v>0.58054381943450462</c:v>
                </c:pt>
                <c:pt idx="11109">
                  <c:v>0.55420192626760978</c:v>
                </c:pt>
                <c:pt idx="11110">
                  <c:v>0.56446171552853663</c:v>
                </c:pt>
                <c:pt idx="11111">
                  <c:v>0.50042234344558534</c:v>
                </c:pt>
                <c:pt idx="11112">
                  <c:v>0.48482867852917338</c:v>
                </c:pt>
                <c:pt idx="11113">
                  <c:v>0.62778468568270884</c:v>
                </c:pt>
                <c:pt idx="11114">
                  <c:v>0.56029831205003378</c:v>
                </c:pt>
                <c:pt idx="11115">
                  <c:v>0.46686508582256736</c:v>
                </c:pt>
                <c:pt idx="11116">
                  <c:v>0.68642563575073345</c:v>
                </c:pt>
                <c:pt idx="11117">
                  <c:v>0.59560306575221156</c:v>
                </c:pt>
                <c:pt idx="11118">
                  <c:v>0.49304890119556716</c:v>
                </c:pt>
                <c:pt idx="11119">
                  <c:v>0.52383018643335399</c:v>
                </c:pt>
                <c:pt idx="11120">
                  <c:v>0.67867084182451975</c:v>
                </c:pt>
                <c:pt idx="11121">
                  <c:v>0.49537195046932181</c:v>
                </c:pt>
                <c:pt idx="11122">
                  <c:v>0.52246071448669251</c:v>
                </c:pt>
                <c:pt idx="11123">
                  <c:v>0.57281771252468183</c:v>
                </c:pt>
                <c:pt idx="11124">
                  <c:v>0.50780136503505247</c:v>
                </c:pt>
                <c:pt idx="11125">
                  <c:v>0.52519277741088288</c:v>
                </c:pt>
                <c:pt idx="11126">
                  <c:v>0.66569890350020866</c:v>
                </c:pt>
                <c:pt idx="11127">
                  <c:v>0.61836812942093278</c:v>
                </c:pt>
                <c:pt idx="11128">
                  <c:v>0.55958750912827548</c:v>
                </c:pt>
                <c:pt idx="11129">
                  <c:v>0.58062203624577535</c:v>
                </c:pt>
                <c:pt idx="11130">
                  <c:v>0.60111384565200199</c:v>
                </c:pt>
                <c:pt idx="11131">
                  <c:v>0.50108189493204547</c:v>
                </c:pt>
                <c:pt idx="11132">
                  <c:v>0.55545643027218694</c:v>
                </c:pt>
                <c:pt idx="11133">
                  <c:v>0.48790576606077457</c:v>
                </c:pt>
                <c:pt idx="11134">
                  <c:v>0.57137611632719765</c:v>
                </c:pt>
                <c:pt idx="11135">
                  <c:v>0.48267310713214517</c:v>
                </c:pt>
                <c:pt idx="11136">
                  <c:v>0.46536421242683762</c:v>
                </c:pt>
                <c:pt idx="11137">
                  <c:v>0.48415522032067981</c:v>
                </c:pt>
                <c:pt idx="11138">
                  <c:v>0.56235793805188594</c:v>
                </c:pt>
                <c:pt idx="11139">
                  <c:v>0.65152756771289133</c:v>
                </c:pt>
                <c:pt idx="11140">
                  <c:v>0.47657323737690982</c:v>
                </c:pt>
                <c:pt idx="11141">
                  <c:v>0.56506546288005455</c:v>
                </c:pt>
                <c:pt idx="11142">
                  <c:v>0.45257382993489315</c:v>
                </c:pt>
                <c:pt idx="11143">
                  <c:v>0.57818206100359393</c:v>
                </c:pt>
                <c:pt idx="11144">
                  <c:v>0.53948761129663458</c:v>
                </c:pt>
                <c:pt idx="11145">
                  <c:v>0.58074459504633746</c:v>
                </c:pt>
                <c:pt idx="11146">
                  <c:v>0.42368210455246147</c:v>
                </c:pt>
                <c:pt idx="11147">
                  <c:v>0.44399555887677922</c:v>
                </c:pt>
                <c:pt idx="11148">
                  <c:v>0.62313548763854876</c:v>
                </c:pt>
                <c:pt idx="11149">
                  <c:v>0.44266545666236479</c:v>
                </c:pt>
                <c:pt idx="11150">
                  <c:v>0.63648620340054163</c:v>
                </c:pt>
                <c:pt idx="11151">
                  <c:v>0.55556506041814568</c:v>
                </c:pt>
                <c:pt idx="11152">
                  <c:v>0.58957318400512071</c:v>
                </c:pt>
                <c:pt idx="11153">
                  <c:v>0.50630121061653133</c:v>
                </c:pt>
                <c:pt idx="11154">
                  <c:v>0.45569255652923024</c:v>
                </c:pt>
                <c:pt idx="11155">
                  <c:v>0.65535322699878851</c:v>
                </c:pt>
                <c:pt idx="11156">
                  <c:v>0.66799249738945565</c:v>
                </c:pt>
                <c:pt idx="11157">
                  <c:v>0.51190640654900432</c:v>
                </c:pt>
                <c:pt idx="11158">
                  <c:v>0.53367874174760366</c:v>
                </c:pt>
                <c:pt idx="11159">
                  <c:v>0.67502871289818667</c:v>
                </c:pt>
                <c:pt idx="11160">
                  <c:v>0.46628872694126522</c:v>
                </c:pt>
                <c:pt idx="11161">
                  <c:v>0.50387593608998393</c:v>
                </c:pt>
                <c:pt idx="11162">
                  <c:v>0.46431233110764386</c:v>
                </c:pt>
                <c:pt idx="11163">
                  <c:v>0.46521043273600876</c:v>
                </c:pt>
                <c:pt idx="11164">
                  <c:v>0.5369700157762165</c:v>
                </c:pt>
                <c:pt idx="11165">
                  <c:v>0.565283353468503</c:v>
                </c:pt>
                <c:pt idx="11166">
                  <c:v>0.44888943739387993</c:v>
                </c:pt>
                <c:pt idx="11167">
                  <c:v>0.53242404136864907</c:v>
                </c:pt>
                <c:pt idx="11168">
                  <c:v>0.59418229915370058</c:v>
                </c:pt>
                <c:pt idx="11169">
                  <c:v>0.62210152287798492</c:v>
                </c:pt>
                <c:pt idx="11170">
                  <c:v>0.61525380233236415</c:v>
                </c:pt>
                <c:pt idx="11171">
                  <c:v>0.44871532316924784</c:v>
                </c:pt>
                <c:pt idx="11172">
                  <c:v>0.49791720466667888</c:v>
                </c:pt>
                <c:pt idx="11173">
                  <c:v>0.44015552053103768</c:v>
                </c:pt>
                <c:pt idx="11174">
                  <c:v>0.45197403957350596</c:v>
                </c:pt>
                <c:pt idx="11175">
                  <c:v>0.57062105525256235</c:v>
                </c:pt>
                <c:pt idx="11176">
                  <c:v>0.63901761878248864</c:v>
                </c:pt>
                <c:pt idx="11177">
                  <c:v>0.57390519566087628</c:v>
                </c:pt>
                <c:pt idx="11178">
                  <c:v>0.57515678787639157</c:v>
                </c:pt>
                <c:pt idx="11179">
                  <c:v>0.66847153940648163</c:v>
                </c:pt>
                <c:pt idx="11180">
                  <c:v>0.51783437539831323</c:v>
                </c:pt>
                <c:pt idx="11181">
                  <c:v>0.47175271472479291</c:v>
                </c:pt>
                <c:pt idx="11182">
                  <c:v>0.53007591777653684</c:v>
                </c:pt>
                <c:pt idx="11183">
                  <c:v>0.46471950625335501</c:v>
                </c:pt>
                <c:pt idx="11184">
                  <c:v>0.60136321728477393</c:v>
                </c:pt>
                <c:pt idx="11185">
                  <c:v>0.48744362260018315</c:v>
                </c:pt>
                <c:pt idx="11186">
                  <c:v>0.62563197782042579</c:v>
                </c:pt>
                <c:pt idx="11187">
                  <c:v>0.56520488708924954</c:v>
                </c:pt>
                <c:pt idx="11188">
                  <c:v>0.62357980399163382</c:v>
                </c:pt>
                <c:pt idx="11189">
                  <c:v>0.52998385550742322</c:v>
                </c:pt>
                <c:pt idx="11190">
                  <c:v>0.662782457586364</c:v>
                </c:pt>
                <c:pt idx="11191">
                  <c:v>0.58448886892676155</c:v>
                </c:pt>
                <c:pt idx="11192">
                  <c:v>0.49202570479242597</c:v>
                </c:pt>
                <c:pt idx="11193">
                  <c:v>0.59346319534355862</c:v>
                </c:pt>
                <c:pt idx="11194">
                  <c:v>0.48301086586387593</c:v>
                </c:pt>
                <c:pt idx="11195">
                  <c:v>0.45659104021975866</c:v>
                </c:pt>
                <c:pt idx="11196">
                  <c:v>0.60269134430337146</c:v>
                </c:pt>
                <c:pt idx="11197">
                  <c:v>0.5729996481837939</c:v>
                </c:pt>
                <c:pt idx="11198">
                  <c:v>0.51770771404271554</c:v>
                </c:pt>
                <c:pt idx="11199">
                  <c:v>0.60550144600101963</c:v>
                </c:pt>
                <c:pt idx="11200">
                  <c:v>0.67670218822712869</c:v>
                </c:pt>
                <c:pt idx="11201">
                  <c:v>0.53170026091691258</c:v>
                </c:pt>
                <c:pt idx="11202">
                  <c:v>0.62437955231595865</c:v>
                </c:pt>
                <c:pt idx="11203">
                  <c:v>0.5754018763653953</c:v>
                </c:pt>
                <c:pt idx="11204">
                  <c:v>0.62039380874182493</c:v>
                </c:pt>
                <c:pt idx="11205">
                  <c:v>0.62935843144086223</c:v>
                </c:pt>
                <c:pt idx="11206">
                  <c:v>0.55569240830948585</c:v>
                </c:pt>
                <c:pt idx="11207">
                  <c:v>0.53466223285089864</c:v>
                </c:pt>
                <c:pt idx="11208">
                  <c:v>0.62453346188272429</c:v>
                </c:pt>
                <c:pt idx="11209">
                  <c:v>0.50742908057074287</c:v>
                </c:pt>
                <c:pt idx="11210">
                  <c:v>0.62141011746609365</c:v>
                </c:pt>
                <c:pt idx="11211">
                  <c:v>0.60796645558366968</c:v>
                </c:pt>
                <c:pt idx="11212">
                  <c:v>0.4581622380734065</c:v>
                </c:pt>
                <c:pt idx="11213">
                  <c:v>0.50568269403706356</c:v>
                </c:pt>
                <c:pt idx="11214">
                  <c:v>0.56287751070546799</c:v>
                </c:pt>
                <c:pt idx="11215">
                  <c:v>0.58993792892863073</c:v>
                </c:pt>
                <c:pt idx="11216">
                  <c:v>0.57566507164981795</c:v>
                </c:pt>
                <c:pt idx="11217">
                  <c:v>0.56372290330640962</c:v>
                </c:pt>
                <c:pt idx="11218">
                  <c:v>0.57364310215949132</c:v>
                </c:pt>
                <c:pt idx="11219">
                  <c:v>0.63274803758273346</c:v>
                </c:pt>
                <c:pt idx="11220">
                  <c:v>0.55024222250753863</c:v>
                </c:pt>
                <c:pt idx="11221">
                  <c:v>0.45233278515840497</c:v>
                </c:pt>
                <c:pt idx="11222">
                  <c:v>0.59360358108287958</c:v>
                </c:pt>
                <c:pt idx="11223">
                  <c:v>0.39971192298526664</c:v>
                </c:pt>
                <c:pt idx="11224">
                  <c:v>0.50077976678287872</c:v>
                </c:pt>
                <c:pt idx="11225">
                  <c:v>0.67123610606663497</c:v>
                </c:pt>
                <c:pt idx="11226">
                  <c:v>0.41248310038993252</c:v>
                </c:pt>
                <c:pt idx="11227">
                  <c:v>0.48927706389887426</c:v>
                </c:pt>
                <c:pt idx="11228">
                  <c:v>0.54507883666648804</c:v>
                </c:pt>
                <c:pt idx="11229">
                  <c:v>0.46660949882374758</c:v>
                </c:pt>
                <c:pt idx="11230">
                  <c:v>0.56590387076065107</c:v>
                </c:pt>
                <c:pt idx="11231">
                  <c:v>0.50018240248829204</c:v>
                </c:pt>
                <c:pt idx="11232">
                  <c:v>0.53958458769522832</c:v>
                </c:pt>
                <c:pt idx="11233">
                  <c:v>0.62655759940570577</c:v>
                </c:pt>
                <c:pt idx="11234">
                  <c:v>0.50811286374043485</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0.53478655079783965</c:v>
                </c:pt>
                <c:pt idx="11243">
                  <c:v>0.54975332777528341</c:v>
                </c:pt>
                <c:pt idx="11244">
                  <c:v>0.60572489234654991</c:v>
                </c:pt>
                <c:pt idx="11245">
                  <c:v>0.60779162501041906</c:v>
                </c:pt>
                <c:pt idx="11246">
                  <c:v>0.4638754902687634</c:v>
                </c:pt>
                <c:pt idx="11247">
                  <c:v>0.48674695937780627</c:v>
                </c:pt>
                <c:pt idx="11248">
                  <c:v>0.44758851907165725</c:v>
                </c:pt>
                <c:pt idx="11249">
                  <c:v>0.5896261320465559</c:v>
                </c:pt>
                <c:pt idx="11250">
                  <c:v>0.52797610156261676</c:v>
                </c:pt>
                <c:pt idx="11251">
                  <c:v>0.63469443310215534</c:v>
                </c:pt>
                <c:pt idx="11252">
                  <c:v>0.56672064971214553</c:v>
                </c:pt>
                <c:pt idx="11253">
                  <c:v>0.6226885663928019</c:v>
                </c:pt>
                <c:pt idx="11254">
                  <c:v>0.52854118183120036</c:v>
                </c:pt>
                <c:pt idx="11255">
                  <c:v>0.69087886512473262</c:v>
                </c:pt>
                <c:pt idx="11256">
                  <c:v>0.5118607362531048</c:v>
                </c:pt>
                <c:pt idx="11257">
                  <c:v>0.52748750436660308</c:v>
                </c:pt>
                <c:pt idx="11258">
                  <c:v>0.63862777996669962</c:v>
                </c:pt>
                <c:pt idx="11259">
                  <c:v>0.51566615076969358</c:v>
                </c:pt>
                <c:pt idx="11260">
                  <c:v>0.5097210987848757</c:v>
                </c:pt>
                <c:pt idx="11261">
                  <c:v>0.70117588750722104</c:v>
                </c:pt>
                <c:pt idx="11262">
                  <c:v>0.49243012061468</c:v>
                </c:pt>
                <c:pt idx="11263">
                  <c:v>0.4689592941001321</c:v>
                </c:pt>
                <c:pt idx="11264">
                  <c:v>0.5367629012171995</c:v>
                </c:pt>
                <c:pt idx="11265">
                  <c:v>0.56490750776073451</c:v>
                </c:pt>
                <c:pt idx="11266">
                  <c:v>0.54503849813099392</c:v>
                </c:pt>
                <c:pt idx="11267">
                  <c:v>0.65156747332093079</c:v>
                </c:pt>
                <c:pt idx="11268">
                  <c:v>0.5356381913108027</c:v>
                </c:pt>
                <c:pt idx="11269">
                  <c:v>0.50713691907190839</c:v>
                </c:pt>
                <c:pt idx="11270">
                  <c:v>0.55754591522391062</c:v>
                </c:pt>
                <c:pt idx="11271">
                  <c:v>0.45508075156767402</c:v>
                </c:pt>
                <c:pt idx="11272">
                  <c:v>0.5126262444872195</c:v>
                </c:pt>
                <c:pt idx="11273">
                  <c:v>0.51799518023129021</c:v>
                </c:pt>
                <c:pt idx="11274">
                  <c:v>0.66305742310123483</c:v>
                </c:pt>
                <c:pt idx="11275">
                  <c:v>0.61807939240752463</c:v>
                </c:pt>
                <c:pt idx="11276">
                  <c:v>0.52051925058437865</c:v>
                </c:pt>
                <c:pt idx="11277">
                  <c:v>0.52902223401590942</c:v>
                </c:pt>
                <c:pt idx="11278">
                  <c:v>0.56511550870407523</c:v>
                </c:pt>
                <c:pt idx="11279">
                  <c:v>0.57526742672886133</c:v>
                </c:pt>
                <c:pt idx="11280">
                  <c:v>0.42112237260167051</c:v>
                </c:pt>
                <c:pt idx="11281">
                  <c:v>0.62845392423830382</c:v>
                </c:pt>
                <c:pt idx="11282">
                  <c:v>0.56241058468370442</c:v>
                </c:pt>
                <c:pt idx="11283">
                  <c:v>0.52903639981219897</c:v>
                </c:pt>
                <c:pt idx="11284">
                  <c:v>0.51231194675063385</c:v>
                </c:pt>
                <c:pt idx="11285">
                  <c:v>0.51867829064631565</c:v>
                </c:pt>
                <c:pt idx="11286">
                  <c:v>0.59624855327941961</c:v>
                </c:pt>
                <c:pt idx="11287">
                  <c:v>0.46614473215797481</c:v>
                </c:pt>
                <c:pt idx="11288">
                  <c:v>0.60930498703814495</c:v>
                </c:pt>
                <c:pt idx="11289">
                  <c:v>0.48435569465392142</c:v>
                </c:pt>
                <c:pt idx="11290">
                  <c:v>0.48629367393470213</c:v>
                </c:pt>
                <c:pt idx="11291">
                  <c:v>0.60308680228424161</c:v>
                </c:pt>
                <c:pt idx="11292">
                  <c:v>0.58392598586403999</c:v>
                </c:pt>
                <c:pt idx="11293">
                  <c:v>0.592381056958589</c:v>
                </c:pt>
                <c:pt idx="11294">
                  <c:v>0.54392070982791718</c:v>
                </c:pt>
                <c:pt idx="11295">
                  <c:v>0.63282042651952086</c:v>
                </c:pt>
                <c:pt idx="11296">
                  <c:v>0.57800878157286439</c:v>
                </c:pt>
                <c:pt idx="11297">
                  <c:v>0.49082218202268957</c:v>
                </c:pt>
                <c:pt idx="11298">
                  <c:v>0.60599451016097794</c:v>
                </c:pt>
                <c:pt idx="11299">
                  <c:v>0.62531803853913281</c:v>
                </c:pt>
                <c:pt idx="11300">
                  <c:v>0.54611635372154399</c:v>
                </c:pt>
                <c:pt idx="11301">
                  <c:v>0.52912893079343792</c:v>
                </c:pt>
                <c:pt idx="11302">
                  <c:v>0.49615078152390968</c:v>
                </c:pt>
                <c:pt idx="11303">
                  <c:v>0.70152959669678983</c:v>
                </c:pt>
                <c:pt idx="11304">
                  <c:v>0.49176107199233582</c:v>
                </c:pt>
                <c:pt idx="11305">
                  <c:v>0.39331129976453122</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0.56792046760183479</c:v>
                </c:pt>
                <c:pt idx="11319">
                  <c:v>0.52126439317635709</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0.49348042323670244</c:v>
                </c:pt>
                <c:pt idx="11328">
                  <c:v>0.54449022261159763</c:v>
                </c:pt>
                <c:pt idx="11329">
                  <c:v>0.58681798083341297</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0.4939099474044254</c:v>
                </c:pt>
                <c:pt idx="11341">
                  <c:v>0.48309397634938556</c:v>
                </c:pt>
                <c:pt idx="11342">
                  <c:v>0.55671230913578551</c:v>
                </c:pt>
                <c:pt idx="11343">
                  <c:v>0.6144826355020897</c:v>
                </c:pt>
                <c:pt idx="11344">
                  <c:v>0.47764697768637032</c:v>
                </c:pt>
                <c:pt idx="11345">
                  <c:v>0.48306292652361232</c:v>
                </c:pt>
                <c:pt idx="11346">
                  <c:v>0.61896892983246299</c:v>
                </c:pt>
                <c:pt idx="11347">
                  <c:v>0.52156881413819856</c:v>
                </c:pt>
                <c:pt idx="11348">
                  <c:v>0.50083225593456637</c:v>
                </c:pt>
                <c:pt idx="11349">
                  <c:v>0.50816829188613455</c:v>
                </c:pt>
                <c:pt idx="11350">
                  <c:v>0.57582468589055613</c:v>
                </c:pt>
                <c:pt idx="11351">
                  <c:v>0.70032665192347165</c:v>
                </c:pt>
                <c:pt idx="11352">
                  <c:v>0.53046799224341867</c:v>
                </c:pt>
                <c:pt idx="11353">
                  <c:v>0.49660847886824055</c:v>
                </c:pt>
                <c:pt idx="11354">
                  <c:v>0.49915404664342883</c:v>
                </c:pt>
                <c:pt idx="11355">
                  <c:v>0.53356081171811298</c:v>
                </c:pt>
                <c:pt idx="11356">
                  <c:v>0.49408863348465609</c:v>
                </c:pt>
                <c:pt idx="11357">
                  <c:v>0.49382848037201443</c:v>
                </c:pt>
                <c:pt idx="11358">
                  <c:v>0.6696883037681105</c:v>
                </c:pt>
                <c:pt idx="11359">
                  <c:v>0.43786266356538101</c:v>
                </c:pt>
                <c:pt idx="11360">
                  <c:v>0.4530191659119735</c:v>
                </c:pt>
                <c:pt idx="11361">
                  <c:v>0.49291863537587249</c:v>
                </c:pt>
                <c:pt idx="11362">
                  <c:v>0.54011632092507977</c:v>
                </c:pt>
                <c:pt idx="11363">
                  <c:v>0.49855261092963093</c:v>
                </c:pt>
                <c:pt idx="11364">
                  <c:v>0.46003370947494948</c:v>
                </c:pt>
                <c:pt idx="11365">
                  <c:v>0.54117928050661168</c:v>
                </c:pt>
                <c:pt idx="11366">
                  <c:v>0.40979485844921809</c:v>
                </c:pt>
                <c:pt idx="11367">
                  <c:v>0.49038316679169264</c:v>
                </c:pt>
                <c:pt idx="11368">
                  <c:v>0.5181439776792669</c:v>
                </c:pt>
                <c:pt idx="11369">
                  <c:v>0.57275069698443271</c:v>
                </c:pt>
                <c:pt idx="11370">
                  <c:v>0.55270124652904951</c:v>
                </c:pt>
                <c:pt idx="11371">
                  <c:v>0.50782638121307866</c:v>
                </c:pt>
                <c:pt idx="11372">
                  <c:v>0.49226622716452695</c:v>
                </c:pt>
                <c:pt idx="11373">
                  <c:v>0.56357031562890569</c:v>
                </c:pt>
                <c:pt idx="11374">
                  <c:v>0.48698678871962403</c:v>
                </c:pt>
                <c:pt idx="11375">
                  <c:v>0.57158246797861356</c:v>
                </c:pt>
                <c:pt idx="11376">
                  <c:v>0.66868102897348147</c:v>
                </c:pt>
                <c:pt idx="11377">
                  <c:v>0.55772055847741864</c:v>
                </c:pt>
                <c:pt idx="11378">
                  <c:v>0.56382679601915664</c:v>
                </c:pt>
                <c:pt idx="11379">
                  <c:v>0.54760487050564599</c:v>
                </c:pt>
                <c:pt idx="11380">
                  <c:v>0.48636776706411927</c:v>
                </c:pt>
                <c:pt idx="11381">
                  <c:v>0.53622522051663568</c:v>
                </c:pt>
                <c:pt idx="11382">
                  <c:v>0.5555165908200127</c:v>
                </c:pt>
                <c:pt idx="11383">
                  <c:v>0.54507100185811574</c:v>
                </c:pt>
                <c:pt idx="11384">
                  <c:v>0.63869631492304968</c:v>
                </c:pt>
                <c:pt idx="11385">
                  <c:v>0.62228114329772055</c:v>
                </c:pt>
                <c:pt idx="11386">
                  <c:v>0.54996176458607571</c:v>
                </c:pt>
                <c:pt idx="11387">
                  <c:v>0.59051661516048226</c:v>
                </c:pt>
                <c:pt idx="11388">
                  <c:v>0.49534046763392103</c:v>
                </c:pt>
                <c:pt idx="11389">
                  <c:v>0.62110601868124282</c:v>
                </c:pt>
                <c:pt idx="11390">
                  <c:v>0.61470061774212192</c:v>
                </c:pt>
                <c:pt idx="11391">
                  <c:v>0.60686105283908931</c:v>
                </c:pt>
                <c:pt idx="11392">
                  <c:v>0.58514988479397978</c:v>
                </c:pt>
                <c:pt idx="11393">
                  <c:v>0.55011472135315886</c:v>
                </c:pt>
                <c:pt idx="11394">
                  <c:v>0.43620969456959457</c:v>
                </c:pt>
                <c:pt idx="11395">
                  <c:v>0.49939718875950589</c:v>
                </c:pt>
                <c:pt idx="11396">
                  <c:v>0.53980224503819685</c:v>
                </c:pt>
                <c:pt idx="11397">
                  <c:v>0.56334732231948192</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0.65306673244758506</c:v>
                </c:pt>
                <c:pt idx="11406">
                  <c:v>0.55203801096780902</c:v>
                </c:pt>
                <c:pt idx="11407">
                  <c:v>0.4510612146199201</c:v>
                </c:pt>
                <c:pt idx="11408">
                  <c:v>0.54129043179934011</c:v>
                </c:pt>
                <c:pt idx="11409">
                  <c:v>0.58176545876018804</c:v>
                </c:pt>
                <c:pt idx="11410">
                  <c:v>0.49393667158545518</c:v>
                </c:pt>
                <c:pt idx="11411">
                  <c:v>0.52809082333958879</c:v>
                </c:pt>
                <c:pt idx="11412">
                  <c:v>0.52230961606191573</c:v>
                </c:pt>
                <c:pt idx="11413">
                  <c:v>0.61278836824040284</c:v>
                </c:pt>
                <c:pt idx="11414">
                  <c:v>0.58642197251870065</c:v>
                </c:pt>
                <c:pt idx="11415">
                  <c:v>0.59040985605048635</c:v>
                </c:pt>
                <c:pt idx="11416">
                  <c:v>0.52964736864721351</c:v>
                </c:pt>
                <c:pt idx="11417">
                  <c:v>0.52673342412039714</c:v>
                </c:pt>
                <c:pt idx="11418">
                  <c:v>0.51951619880221633</c:v>
                </c:pt>
                <c:pt idx="11419">
                  <c:v>0.60528506527276749</c:v>
                </c:pt>
                <c:pt idx="11420">
                  <c:v>0.56439278708838503</c:v>
                </c:pt>
                <c:pt idx="11421">
                  <c:v>0.47816033183118928</c:v>
                </c:pt>
                <c:pt idx="11422">
                  <c:v>0.53239540760947279</c:v>
                </c:pt>
                <c:pt idx="11423">
                  <c:v>0.42460217503232367</c:v>
                </c:pt>
                <c:pt idx="11424">
                  <c:v>0.66017732223524861</c:v>
                </c:pt>
                <c:pt idx="11425">
                  <c:v>0.50923661874760251</c:v>
                </c:pt>
                <c:pt idx="11426">
                  <c:v>0.50076206002802126</c:v>
                </c:pt>
                <c:pt idx="11427">
                  <c:v>0.56997784498812065</c:v>
                </c:pt>
                <c:pt idx="11428">
                  <c:v>0.47898146932494434</c:v>
                </c:pt>
                <c:pt idx="11429">
                  <c:v>0.6688944987639559</c:v>
                </c:pt>
                <c:pt idx="11430">
                  <c:v>0.55192316787052731</c:v>
                </c:pt>
                <c:pt idx="11431">
                  <c:v>0.57851362362302161</c:v>
                </c:pt>
                <c:pt idx="11432">
                  <c:v>0.41772596286999125</c:v>
                </c:pt>
                <c:pt idx="11433">
                  <c:v>0.51058899049883899</c:v>
                </c:pt>
                <c:pt idx="11434">
                  <c:v>0.52390804654001044</c:v>
                </c:pt>
                <c:pt idx="11435">
                  <c:v>0.53225622218668323</c:v>
                </c:pt>
                <c:pt idx="11436">
                  <c:v>0.53782408671318849</c:v>
                </c:pt>
                <c:pt idx="11437">
                  <c:v>0.52202297606613612</c:v>
                </c:pt>
                <c:pt idx="11438">
                  <c:v>0.5127262512318167</c:v>
                </c:pt>
                <c:pt idx="11439">
                  <c:v>0.62089351020821482</c:v>
                </c:pt>
                <c:pt idx="11440">
                  <c:v>0.40890800398776994</c:v>
                </c:pt>
                <c:pt idx="11441">
                  <c:v>0.46336135573695392</c:v>
                </c:pt>
                <c:pt idx="11442">
                  <c:v>0.55684916813212093</c:v>
                </c:pt>
                <c:pt idx="11443">
                  <c:v>0.44422576722684343</c:v>
                </c:pt>
                <c:pt idx="11444">
                  <c:v>0.48370444399254292</c:v>
                </c:pt>
                <c:pt idx="11445">
                  <c:v>0.52095202972030019</c:v>
                </c:pt>
                <c:pt idx="11446">
                  <c:v>0.59018605171021288</c:v>
                </c:pt>
                <c:pt idx="11447">
                  <c:v>0.52039219402002757</c:v>
                </c:pt>
                <c:pt idx="11448">
                  <c:v>0.53198574498937001</c:v>
                </c:pt>
                <c:pt idx="11449">
                  <c:v>0.50807183046552196</c:v>
                </c:pt>
                <c:pt idx="11450">
                  <c:v>0.51162959016557585</c:v>
                </c:pt>
                <c:pt idx="11451">
                  <c:v>0.50332944064724849</c:v>
                </c:pt>
                <c:pt idx="11452">
                  <c:v>0.55059172619186425</c:v>
                </c:pt>
                <c:pt idx="11453">
                  <c:v>0.53908815163004553</c:v>
                </c:pt>
                <c:pt idx="11454">
                  <c:v>0.58289507663141371</c:v>
                </c:pt>
                <c:pt idx="11455">
                  <c:v>0.48950883962290365</c:v>
                </c:pt>
                <c:pt idx="11456">
                  <c:v>0.4640039760958935</c:v>
                </c:pt>
                <c:pt idx="11457">
                  <c:v>0.62461956599886592</c:v>
                </c:pt>
                <c:pt idx="11458">
                  <c:v>0.48749342172286664</c:v>
                </c:pt>
                <c:pt idx="11459">
                  <c:v>0.57801987348273864</c:v>
                </c:pt>
                <c:pt idx="11460">
                  <c:v>0.62638978270045853</c:v>
                </c:pt>
                <c:pt idx="11461">
                  <c:v>0.5504991455203625</c:v>
                </c:pt>
                <c:pt idx="11462">
                  <c:v>0.59162145258737631</c:v>
                </c:pt>
                <c:pt idx="11463">
                  <c:v>0.62289371852936815</c:v>
                </c:pt>
                <c:pt idx="11464">
                  <c:v>0.5712208464076558</c:v>
                </c:pt>
                <c:pt idx="11465">
                  <c:v>0.48585578587866179</c:v>
                </c:pt>
                <c:pt idx="11466">
                  <c:v>0.47994575158229508</c:v>
                </c:pt>
                <c:pt idx="11467">
                  <c:v>0.63060728642651465</c:v>
                </c:pt>
                <c:pt idx="11468">
                  <c:v>0.55373626353952365</c:v>
                </c:pt>
                <c:pt idx="11469">
                  <c:v>0.56900377217860021</c:v>
                </c:pt>
                <c:pt idx="11470">
                  <c:v>0.48056545911306536</c:v>
                </c:pt>
                <c:pt idx="11471">
                  <c:v>0.57313729761704302</c:v>
                </c:pt>
                <c:pt idx="11472">
                  <c:v>0.55138493968221158</c:v>
                </c:pt>
                <c:pt idx="11473">
                  <c:v>0.49695698434437818</c:v>
                </c:pt>
                <c:pt idx="11474">
                  <c:v>0.45852225356997223</c:v>
                </c:pt>
                <c:pt idx="11475">
                  <c:v>0.52430729829269607</c:v>
                </c:pt>
                <c:pt idx="11476">
                  <c:v>0.50681108196044256</c:v>
                </c:pt>
                <c:pt idx="11477">
                  <c:v>0.5580658042065616</c:v>
                </c:pt>
                <c:pt idx="11478">
                  <c:v>0.50922178377742744</c:v>
                </c:pt>
                <c:pt idx="11479">
                  <c:v>0.49018052624027286</c:v>
                </c:pt>
                <c:pt idx="11480">
                  <c:v>0.57543754235048261</c:v>
                </c:pt>
                <c:pt idx="11481">
                  <c:v>0.59119485950472594</c:v>
                </c:pt>
                <c:pt idx="11482">
                  <c:v>0.45833624302185638</c:v>
                </c:pt>
                <c:pt idx="11483">
                  <c:v>0.48441563936945148</c:v>
                </c:pt>
                <c:pt idx="11484">
                  <c:v>0.61375497077814856</c:v>
                </c:pt>
                <c:pt idx="11485">
                  <c:v>0.54911855541482468</c:v>
                </c:pt>
                <c:pt idx="11486">
                  <c:v>0.63345750636872133</c:v>
                </c:pt>
                <c:pt idx="11487">
                  <c:v>0.47539016051713162</c:v>
                </c:pt>
                <c:pt idx="11488">
                  <c:v>0.65291958471060552</c:v>
                </c:pt>
                <c:pt idx="11489">
                  <c:v>0.47582857727527827</c:v>
                </c:pt>
                <c:pt idx="11490">
                  <c:v>0.48267266990557173</c:v>
                </c:pt>
                <c:pt idx="11491">
                  <c:v>0.40702522750230041</c:v>
                </c:pt>
                <c:pt idx="11492">
                  <c:v>0.64976767349980735</c:v>
                </c:pt>
                <c:pt idx="11493">
                  <c:v>0.54799338018888821</c:v>
                </c:pt>
                <c:pt idx="11494">
                  <c:v>0.55845774737103049</c:v>
                </c:pt>
                <c:pt idx="11495">
                  <c:v>0.5796956234991234</c:v>
                </c:pt>
                <c:pt idx="11496">
                  <c:v>0.46835378640113373</c:v>
                </c:pt>
                <c:pt idx="11497">
                  <c:v>0.39029345604449545</c:v>
                </c:pt>
                <c:pt idx="11498">
                  <c:v>0.49796890344047418</c:v>
                </c:pt>
                <c:pt idx="11499">
                  <c:v>0.45294929120044553</c:v>
                </c:pt>
                <c:pt idx="11500">
                  <c:v>0.55517953236340656</c:v>
                </c:pt>
                <c:pt idx="11501">
                  <c:v>0.54497357166787874</c:v>
                </c:pt>
                <c:pt idx="11502">
                  <c:v>0.52773139713933992</c:v>
                </c:pt>
                <c:pt idx="11503">
                  <c:v>0.51767360219995073</c:v>
                </c:pt>
                <c:pt idx="11504">
                  <c:v>0.59393852849671258</c:v>
                </c:pt>
                <c:pt idx="11505">
                  <c:v>0.56365811751372941</c:v>
                </c:pt>
                <c:pt idx="11506">
                  <c:v>0.50779485828469695</c:v>
                </c:pt>
                <c:pt idx="11507">
                  <c:v>0.55186202638424042</c:v>
                </c:pt>
                <c:pt idx="11508">
                  <c:v>0.50086008532656456</c:v>
                </c:pt>
                <c:pt idx="11509">
                  <c:v>0.50322161588130954</c:v>
                </c:pt>
                <c:pt idx="11510">
                  <c:v>0.43368787014682603</c:v>
                </c:pt>
                <c:pt idx="11511">
                  <c:v>0.48178319630545291</c:v>
                </c:pt>
                <c:pt idx="11512">
                  <c:v>0.63921268431523748</c:v>
                </c:pt>
                <c:pt idx="11513">
                  <c:v>0.46167801939479175</c:v>
                </c:pt>
                <c:pt idx="11514">
                  <c:v>0.5259218576925877</c:v>
                </c:pt>
                <c:pt idx="11515">
                  <c:v>0.43333835716975311</c:v>
                </c:pt>
                <c:pt idx="11516">
                  <c:v>0.55198699977471866</c:v>
                </c:pt>
                <c:pt idx="11517">
                  <c:v>0.53559646216763646</c:v>
                </c:pt>
                <c:pt idx="11518">
                  <c:v>0.52790369646526625</c:v>
                </c:pt>
                <c:pt idx="11519">
                  <c:v>0.50281415724567402</c:v>
                </c:pt>
                <c:pt idx="11520">
                  <c:v>0.47583337418323285</c:v>
                </c:pt>
                <c:pt idx="11521">
                  <c:v>0.54450506869822535</c:v>
                </c:pt>
                <c:pt idx="11522">
                  <c:v>0.52893581257470756</c:v>
                </c:pt>
                <c:pt idx="11523">
                  <c:v>0.5304340435107544</c:v>
                </c:pt>
                <c:pt idx="11524">
                  <c:v>0.52286759535993621</c:v>
                </c:pt>
                <c:pt idx="11525">
                  <c:v>0.59672789100833967</c:v>
                </c:pt>
                <c:pt idx="11526">
                  <c:v>0.52301126858562819</c:v>
                </c:pt>
                <c:pt idx="11527">
                  <c:v>0.52759189012459695</c:v>
                </c:pt>
                <c:pt idx="11528">
                  <c:v>0.59355270976787677</c:v>
                </c:pt>
                <c:pt idx="11529">
                  <c:v>0.60589069113315575</c:v>
                </c:pt>
                <c:pt idx="11530">
                  <c:v>0.59862412676524956</c:v>
                </c:pt>
                <c:pt idx="11531">
                  <c:v>0.56019896927860469</c:v>
                </c:pt>
                <c:pt idx="11532">
                  <c:v>0.6625662696685356</c:v>
                </c:pt>
                <c:pt idx="11533">
                  <c:v>0.54223819344759772</c:v>
                </c:pt>
                <c:pt idx="11534">
                  <c:v>0.47896076029864493</c:v>
                </c:pt>
                <c:pt idx="11535">
                  <c:v>0.47763277438411672</c:v>
                </c:pt>
                <c:pt idx="11536">
                  <c:v>0.6765124096120575</c:v>
                </c:pt>
                <c:pt idx="11537">
                  <c:v>0.49779900689197576</c:v>
                </c:pt>
                <c:pt idx="11538">
                  <c:v>0.48468683516879513</c:v>
                </c:pt>
                <c:pt idx="11539">
                  <c:v>0.59245841239266506</c:v>
                </c:pt>
                <c:pt idx="11540">
                  <c:v>0.56877401897269564</c:v>
                </c:pt>
                <c:pt idx="11541">
                  <c:v>0.48693237718312182</c:v>
                </c:pt>
                <c:pt idx="11542">
                  <c:v>0.52602936653510179</c:v>
                </c:pt>
                <c:pt idx="11543">
                  <c:v>0.60003143794208036</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0.52597073237974457</c:v>
                </c:pt>
                <c:pt idx="11556">
                  <c:v>0.53794470271532602</c:v>
                </c:pt>
                <c:pt idx="11557">
                  <c:v>0.49074665063440431</c:v>
                </c:pt>
                <c:pt idx="11558">
                  <c:v>0.5193608017467054</c:v>
                </c:pt>
                <c:pt idx="11559">
                  <c:v>0.46888346109239143</c:v>
                </c:pt>
                <c:pt idx="11560">
                  <c:v>0.55740191782004467</c:v>
                </c:pt>
                <c:pt idx="11561">
                  <c:v>0.4688879054749493</c:v>
                </c:pt>
                <c:pt idx="11562">
                  <c:v>0.52267560116775669</c:v>
                </c:pt>
                <c:pt idx="11563">
                  <c:v>0.48032393900280168</c:v>
                </c:pt>
                <c:pt idx="11564">
                  <c:v>0.5105300103425876</c:v>
                </c:pt>
                <c:pt idx="11565">
                  <c:v>0.4535280275571093</c:v>
                </c:pt>
                <c:pt idx="11566">
                  <c:v>0.49020128919643935</c:v>
                </c:pt>
                <c:pt idx="11567">
                  <c:v>0.55468464008483165</c:v>
                </c:pt>
                <c:pt idx="11568">
                  <c:v>0.51387751219371192</c:v>
                </c:pt>
                <c:pt idx="11569">
                  <c:v>0.53733924674087574</c:v>
                </c:pt>
                <c:pt idx="11570">
                  <c:v>0.47935630316203354</c:v>
                </c:pt>
                <c:pt idx="11571">
                  <c:v>0.48617979134423395</c:v>
                </c:pt>
                <c:pt idx="11572">
                  <c:v>0.58296503515597653</c:v>
                </c:pt>
                <c:pt idx="11573">
                  <c:v>0.53544978024023149</c:v>
                </c:pt>
                <c:pt idx="11574">
                  <c:v>0.50775234782580458</c:v>
                </c:pt>
                <c:pt idx="11575">
                  <c:v>0.52851541394255253</c:v>
                </c:pt>
                <c:pt idx="11576">
                  <c:v>0.55555240082216351</c:v>
                </c:pt>
                <c:pt idx="11577">
                  <c:v>0.66200928924909652</c:v>
                </c:pt>
                <c:pt idx="11578">
                  <c:v>0.44299344936970397</c:v>
                </c:pt>
                <c:pt idx="11579">
                  <c:v>0.58705670374269014</c:v>
                </c:pt>
                <c:pt idx="11580">
                  <c:v>0.4869835224618308</c:v>
                </c:pt>
                <c:pt idx="11581">
                  <c:v>0.54899968831019008</c:v>
                </c:pt>
                <c:pt idx="11582">
                  <c:v>0.53971827118270199</c:v>
                </c:pt>
                <c:pt idx="11583">
                  <c:v>0.5926462780324826</c:v>
                </c:pt>
                <c:pt idx="11584">
                  <c:v>0.5414363948691383</c:v>
                </c:pt>
                <c:pt idx="11585">
                  <c:v>0.5814291407628418</c:v>
                </c:pt>
                <c:pt idx="11586">
                  <c:v>0.51846564500518222</c:v>
                </c:pt>
                <c:pt idx="11587">
                  <c:v>0.52072092361349476</c:v>
                </c:pt>
                <c:pt idx="11588">
                  <c:v>0.52426093101077698</c:v>
                </c:pt>
                <c:pt idx="11589">
                  <c:v>0.51410561285227763</c:v>
                </c:pt>
                <c:pt idx="11590">
                  <c:v>0.54978480231836324</c:v>
                </c:pt>
                <c:pt idx="11591">
                  <c:v>0.54322619492671342</c:v>
                </c:pt>
                <c:pt idx="11592">
                  <c:v>0.42630173637057567</c:v>
                </c:pt>
                <c:pt idx="11593">
                  <c:v>0.5033083150247093</c:v>
                </c:pt>
                <c:pt idx="11594">
                  <c:v>0.42826933341279294</c:v>
                </c:pt>
                <c:pt idx="11595">
                  <c:v>0.51602568279825867</c:v>
                </c:pt>
                <c:pt idx="11596">
                  <c:v>0.51782183276540961</c:v>
                </c:pt>
                <c:pt idx="11597">
                  <c:v>0.55010663133230542</c:v>
                </c:pt>
                <c:pt idx="11598">
                  <c:v>0.43605736874146628</c:v>
                </c:pt>
                <c:pt idx="11599">
                  <c:v>0.50959122368677445</c:v>
                </c:pt>
                <c:pt idx="11600">
                  <c:v>0.54563686219056384</c:v>
                </c:pt>
                <c:pt idx="11601">
                  <c:v>0.46464931738500781</c:v>
                </c:pt>
                <c:pt idx="11602">
                  <c:v>0.49696216036040719</c:v>
                </c:pt>
                <c:pt idx="11603">
                  <c:v>0.64397885472481609</c:v>
                </c:pt>
                <c:pt idx="11604">
                  <c:v>0.50802470089327889</c:v>
                </c:pt>
                <c:pt idx="11605">
                  <c:v>0.48596159630822988</c:v>
                </c:pt>
                <c:pt idx="11606">
                  <c:v>0.53370174177428142</c:v>
                </c:pt>
                <c:pt idx="11607">
                  <c:v>0.4473388074052273</c:v>
                </c:pt>
                <c:pt idx="11608">
                  <c:v>0.54928115890841911</c:v>
                </c:pt>
                <c:pt idx="11609">
                  <c:v>0.47043376350270188</c:v>
                </c:pt>
                <c:pt idx="11610">
                  <c:v>0.51091561353650805</c:v>
                </c:pt>
                <c:pt idx="11611">
                  <c:v>0.5812751460015857</c:v>
                </c:pt>
                <c:pt idx="11612">
                  <c:v>0.42962721174935037</c:v>
                </c:pt>
                <c:pt idx="11613">
                  <c:v>0.53712947297713365</c:v>
                </c:pt>
                <c:pt idx="11614">
                  <c:v>0.4731502868750343</c:v>
                </c:pt>
                <c:pt idx="11615">
                  <c:v>0.47269299592930225</c:v>
                </c:pt>
                <c:pt idx="11616">
                  <c:v>0.56397230858098391</c:v>
                </c:pt>
                <c:pt idx="11617">
                  <c:v>0.66075805634269447</c:v>
                </c:pt>
                <c:pt idx="11618">
                  <c:v>0.553567101076331</c:v>
                </c:pt>
                <c:pt idx="11619">
                  <c:v>0.49774474047075018</c:v>
                </c:pt>
                <c:pt idx="11620">
                  <c:v>0.50401626881044115</c:v>
                </c:pt>
                <c:pt idx="11621">
                  <c:v>0.52117786541364752</c:v>
                </c:pt>
                <c:pt idx="11622">
                  <c:v>0.61000716064068805</c:v>
                </c:pt>
                <c:pt idx="11623">
                  <c:v>0.5319228066957431</c:v>
                </c:pt>
                <c:pt idx="11624">
                  <c:v>0.50381282422375906</c:v>
                </c:pt>
                <c:pt idx="11625">
                  <c:v>0.54584338427571688</c:v>
                </c:pt>
                <c:pt idx="11626">
                  <c:v>0.55018403214161693</c:v>
                </c:pt>
                <c:pt idx="11627">
                  <c:v>0.60954954066082445</c:v>
                </c:pt>
                <c:pt idx="11628">
                  <c:v>0.61140697623503015</c:v>
                </c:pt>
                <c:pt idx="11629">
                  <c:v>0.48202142849086432</c:v>
                </c:pt>
                <c:pt idx="11630">
                  <c:v>0.42103273823910947</c:v>
                </c:pt>
                <c:pt idx="11631">
                  <c:v>0.50685650031886298</c:v>
                </c:pt>
                <c:pt idx="11632">
                  <c:v>0.53671762382288468</c:v>
                </c:pt>
                <c:pt idx="11633">
                  <c:v>0.63570161073229425</c:v>
                </c:pt>
                <c:pt idx="11634">
                  <c:v>0.45739617451717668</c:v>
                </c:pt>
                <c:pt idx="11635">
                  <c:v>0.46643160632608116</c:v>
                </c:pt>
                <c:pt idx="11636">
                  <c:v>0.47637751573074044</c:v>
                </c:pt>
                <c:pt idx="11637">
                  <c:v>0.49590243514477522</c:v>
                </c:pt>
                <c:pt idx="11638">
                  <c:v>0.55081358967119032</c:v>
                </c:pt>
                <c:pt idx="11639">
                  <c:v>0.51356326968559296</c:v>
                </c:pt>
                <c:pt idx="11640">
                  <c:v>0.57774940895146765</c:v>
                </c:pt>
                <c:pt idx="11641">
                  <c:v>0.50593934527236395</c:v>
                </c:pt>
                <c:pt idx="11642">
                  <c:v>0.50532436722551477</c:v>
                </c:pt>
                <c:pt idx="11643">
                  <c:v>0.44719750456853619</c:v>
                </c:pt>
                <c:pt idx="11644">
                  <c:v>0.48341089701278162</c:v>
                </c:pt>
                <c:pt idx="11645">
                  <c:v>0.52134747841415163</c:v>
                </c:pt>
                <c:pt idx="11646">
                  <c:v>0.5649791848436867</c:v>
                </c:pt>
                <c:pt idx="11647">
                  <c:v>0.48379045306946988</c:v>
                </c:pt>
                <c:pt idx="11648">
                  <c:v>0.44662881190220555</c:v>
                </c:pt>
                <c:pt idx="11649">
                  <c:v>0.54946554862719688</c:v>
                </c:pt>
                <c:pt idx="11650">
                  <c:v>0.56221366694638497</c:v>
                </c:pt>
                <c:pt idx="11651">
                  <c:v>0.54559019225476302</c:v>
                </c:pt>
                <c:pt idx="11652">
                  <c:v>0.44986257764870857</c:v>
                </c:pt>
                <c:pt idx="11653">
                  <c:v>0.52264852978445009</c:v>
                </c:pt>
                <c:pt idx="11654">
                  <c:v>0.44593142525227797</c:v>
                </c:pt>
                <c:pt idx="11655">
                  <c:v>0.50903962037014661</c:v>
                </c:pt>
                <c:pt idx="11656">
                  <c:v>0.5374452729098953</c:v>
                </c:pt>
                <c:pt idx="11657">
                  <c:v>0.47013264743526095</c:v>
                </c:pt>
                <c:pt idx="11658">
                  <c:v>0.5167366337012701</c:v>
                </c:pt>
                <c:pt idx="11659">
                  <c:v>0.50831389664061388</c:v>
                </c:pt>
                <c:pt idx="11660">
                  <c:v>0.4797180475810145</c:v>
                </c:pt>
                <c:pt idx="11661">
                  <c:v>0.59575297551271456</c:v>
                </c:pt>
                <c:pt idx="11662">
                  <c:v>0.48739173618733583</c:v>
                </c:pt>
                <c:pt idx="11663">
                  <c:v>0.47635806228976402</c:v>
                </c:pt>
                <c:pt idx="11664">
                  <c:v>0.53888185882608663</c:v>
                </c:pt>
                <c:pt idx="11665">
                  <c:v>0.42078578617309842</c:v>
                </c:pt>
                <c:pt idx="11666">
                  <c:v>0.5182600486250154</c:v>
                </c:pt>
                <c:pt idx="11667">
                  <c:v>0.54156375187889949</c:v>
                </c:pt>
                <c:pt idx="11668">
                  <c:v>0.61289040552824103</c:v>
                </c:pt>
                <c:pt idx="11669">
                  <c:v>0.51773785369652414</c:v>
                </c:pt>
                <c:pt idx="11670">
                  <c:v>0.53199842860288371</c:v>
                </c:pt>
                <c:pt idx="11671">
                  <c:v>0.50700921124611265</c:v>
                </c:pt>
                <c:pt idx="11672">
                  <c:v>0.54068782423305783</c:v>
                </c:pt>
                <c:pt idx="11673">
                  <c:v>0.51775945321496464</c:v>
                </c:pt>
                <c:pt idx="11674">
                  <c:v>0.50217404975601609</c:v>
                </c:pt>
                <c:pt idx="11675">
                  <c:v>0.42205891591876493</c:v>
                </c:pt>
                <c:pt idx="11676">
                  <c:v>0.46233167961859878</c:v>
                </c:pt>
                <c:pt idx="11677">
                  <c:v>0.47432336668609831</c:v>
                </c:pt>
                <c:pt idx="11678">
                  <c:v>0.49750333750722731</c:v>
                </c:pt>
                <c:pt idx="11679">
                  <c:v>0.53371135393252289</c:v>
                </c:pt>
                <c:pt idx="11680">
                  <c:v>0.61608055260326244</c:v>
                </c:pt>
                <c:pt idx="11681">
                  <c:v>0.40331334866373025</c:v>
                </c:pt>
                <c:pt idx="11682">
                  <c:v>0.50066702258382356</c:v>
                </c:pt>
                <c:pt idx="11683">
                  <c:v>0.5250163078494402</c:v>
                </c:pt>
                <c:pt idx="11684">
                  <c:v>0.50768031195246688</c:v>
                </c:pt>
                <c:pt idx="11685">
                  <c:v>0.46025713369066334</c:v>
                </c:pt>
                <c:pt idx="11686">
                  <c:v>0.56655608579549543</c:v>
                </c:pt>
                <c:pt idx="11687">
                  <c:v>0.59850031098080148</c:v>
                </c:pt>
                <c:pt idx="11688">
                  <c:v>0.4894893628972582</c:v>
                </c:pt>
                <c:pt idx="11689">
                  <c:v>0.54543830711218877</c:v>
                </c:pt>
                <c:pt idx="11690">
                  <c:v>0.53383744892614859</c:v>
                </c:pt>
                <c:pt idx="11691">
                  <c:v>0.50313478092102515</c:v>
                </c:pt>
                <c:pt idx="11692">
                  <c:v>0.55243372034720195</c:v>
                </c:pt>
                <c:pt idx="11693">
                  <c:v>0.40336861313617162</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0.41521156235493156</c:v>
                </c:pt>
                <c:pt idx="11703">
                  <c:v>0.42521408523375154</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0.47080899643242907</c:v>
                </c:pt>
                <c:pt idx="11712">
                  <c:v>0.48314889729449362</c:v>
                </c:pt>
                <c:pt idx="11713">
                  <c:v>0.47257428632342996</c:v>
                </c:pt>
                <c:pt idx="11714">
                  <c:v>0.47038475504937965</c:v>
                </c:pt>
                <c:pt idx="11715">
                  <c:v>0.47942569992251177</c:v>
                </c:pt>
                <c:pt idx="11716">
                  <c:v>0.54705684007894728</c:v>
                </c:pt>
                <c:pt idx="11717">
                  <c:v>0.43204922700709081</c:v>
                </c:pt>
                <c:pt idx="11718">
                  <c:v>0.44851497731615647</c:v>
                </c:pt>
                <c:pt idx="11719">
                  <c:v>0.51119084205705323</c:v>
                </c:pt>
                <c:pt idx="11720">
                  <c:v>0.43067962396433568</c:v>
                </c:pt>
                <c:pt idx="11721">
                  <c:v>0.38598466240604751</c:v>
                </c:pt>
                <c:pt idx="11722">
                  <c:v>0.5166803407157593</c:v>
                </c:pt>
                <c:pt idx="11723">
                  <c:v>0.46877874451371943</c:v>
                </c:pt>
                <c:pt idx="11724">
                  <c:v>0.54072997171892534</c:v>
                </c:pt>
                <c:pt idx="11725">
                  <c:v>0.51665015588600438</c:v>
                </c:pt>
                <c:pt idx="11726">
                  <c:v>0.55464378223479704</c:v>
                </c:pt>
                <c:pt idx="11727">
                  <c:v>0.48370302137716681</c:v>
                </c:pt>
                <c:pt idx="11728">
                  <c:v>0.44684042223214682</c:v>
                </c:pt>
                <c:pt idx="11729">
                  <c:v>0.58438764140121491</c:v>
                </c:pt>
                <c:pt idx="11730">
                  <c:v>0.49259286227886973</c:v>
                </c:pt>
                <c:pt idx="11731">
                  <c:v>0.49518933182979386</c:v>
                </c:pt>
                <c:pt idx="11732">
                  <c:v>0.49629932522815534</c:v>
                </c:pt>
                <c:pt idx="11733">
                  <c:v>0.45814113778064797</c:v>
                </c:pt>
                <c:pt idx="11734">
                  <c:v>0.47281209636459615</c:v>
                </c:pt>
                <c:pt idx="11735">
                  <c:v>0.51568500619471602</c:v>
                </c:pt>
                <c:pt idx="11736">
                  <c:v>0.43462979448920908</c:v>
                </c:pt>
                <c:pt idx="11737">
                  <c:v>0.60658849610493493</c:v>
                </c:pt>
                <c:pt idx="11738">
                  <c:v>0.50319862007455973</c:v>
                </c:pt>
                <c:pt idx="11739">
                  <c:v>0.49536882027692614</c:v>
                </c:pt>
                <c:pt idx="11740">
                  <c:v>0.44425715468099258</c:v>
                </c:pt>
                <c:pt idx="11741">
                  <c:v>0.47325200740182694</c:v>
                </c:pt>
                <c:pt idx="11742">
                  <c:v>0.46180832171009395</c:v>
                </c:pt>
                <c:pt idx="11743">
                  <c:v>0.51586181802876363</c:v>
                </c:pt>
                <c:pt idx="11744">
                  <c:v>0.50335272280162047</c:v>
                </c:pt>
                <c:pt idx="11745">
                  <c:v>0.51531676072834409</c:v>
                </c:pt>
                <c:pt idx="11746">
                  <c:v>0.52457232679344357</c:v>
                </c:pt>
                <c:pt idx="11747">
                  <c:v>0.50229765411751681</c:v>
                </c:pt>
                <c:pt idx="11748">
                  <c:v>0.42413072938113833</c:v>
                </c:pt>
                <c:pt idx="11749">
                  <c:v>0.41576895606517433</c:v>
                </c:pt>
                <c:pt idx="11750">
                  <c:v>0.50534234158286717</c:v>
                </c:pt>
                <c:pt idx="11751">
                  <c:v>0.4537659855230281</c:v>
                </c:pt>
                <c:pt idx="11752">
                  <c:v>0.54898985775744769</c:v>
                </c:pt>
                <c:pt idx="11753">
                  <c:v>0.5561490955189331</c:v>
                </c:pt>
                <c:pt idx="11754">
                  <c:v>0.51149746217588177</c:v>
                </c:pt>
                <c:pt idx="11755">
                  <c:v>0.55620888421409265</c:v>
                </c:pt>
                <c:pt idx="11756">
                  <c:v>0.54557836277125105</c:v>
                </c:pt>
                <c:pt idx="11757">
                  <c:v>0.50456139932842548</c:v>
                </c:pt>
                <c:pt idx="11758">
                  <c:v>0.45255928461063294</c:v>
                </c:pt>
                <c:pt idx="11759">
                  <c:v>0.50880187717767555</c:v>
                </c:pt>
                <c:pt idx="11760">
                  <c:v>0.50911018735067048</c:v>
                </c:pt>
                <c:pt idx="11761">
                  <c:v>0.47500063839022238</c:v>
                </c:pt>
                <c:pt idx="11762">
                  <c:v>0.53400557460248532</c:v>
                </c:pt>
                <c:pt idx="11763">
                  <c:v>0.58922035053845667</c:v>
                </c:pt>
                <c:pt idx="11764">
                  <c:v>0.47801528086448491</c:v>
                </c:pt>
                <c:pt idx="11765">
                  <c:v>0.57601606634832903</c:v>
                </c:pt>
                <c:pt idx="11766">
                  <c:v>0.47370030539938462</c:v>
                </c:pt>
                <c:pt idx="11767">
                  <c:v>0.7021510146405685</c:v>
                </c:pt>
                <c:pt idx="11768">
                  <c:v>0.58571464285521257</c:v>
                </c:pt>
                <c:pt idx="11769">
                  <c:v>0.51256911992634313</c:v>
                </c:pt>
                <c:pt idx="11770">
                  <c:v>0.49643384670610274</c:v>
                </c:pt>
                <c:pt idx="11771">
                  <c:v>0.43594802662867932</c:v>
                </c:pt>
                <c:pt idx="11772">
                  <c:v>0.59256059812878759</c:v>
                </c:pt>
                <c:pt idx="11773">
                  <c:v>0.44171860995701445</c:v>
                </c:pt>
                <c:pt idx="11774">
                  <c:v>0.49223906071550877</c:v>
                </c:pt>
                <c:pt idx="11775">
                  <c:v>0.47643737170078698</c:v>
                </c:pt>
                <c:pt idx="11776">
                  <c:v>0.6148351902691036</c:v>
                </c:pt>
                <c:pt idx="11777">
                  <c:v>0.50331269111880039</c:v>
                </c:pt>
                <c:pt idx="11778">
                  <c:v>0.53657653589943144</c:v>
                </c:pt>
                <c:pt idx="11779">
                  <c:v>0.46397056402065168</c:v>
                </c:pt>
                <c:pt idx="11780">
                  <c:v>0.59694672752829969</c:v>
                </c:pt>
                <c:pt idx="11781">
                  <c:v>0.46633839644226482</c:v>
                </c:pt>
                <c:pt idx="11782">
                  <c:v>0.46834276549576936</c:v>
                </c:pt>
                <c:pt idx="11783">
                  <c:v>0.53077419807009363</c:v>
                </c:pt>
                <c:pt idx="11784">
                  <c:v>0.56371402663821113</c:v>
                </c:pt>
                <c:pt idx="11785">
                  <c:v>0.53399127649731915</c:v>
                </c:pt>
                <c:pt idx="11786">
                  <c:v>0.47796440834108622</c:v>
                </c:pt>
                <c:pt idx="11787">
                  <c:v>0.49771770792054898</c:v>
                </c:pt>
                <c:pt idx="11788">
                  <c:v>0.47274462561597347</c:v>
                </c:pt>
                <c:pt idx="11789">
                  <c:v>0.45779035342740393</c:v>
                </c:pt>
                <c:pt idx="11790">
                  <c:v>0.63374859159069818</c:v>
                </c:pt>
                <c:pt idx="11791">
                  <c:v>0.54341249816110448</c:v>
                </c:pt>
                <c:pt idx="11792">
                  <c:v>0.42786842462930175</c:v>
                </c:pt>
                <c:pt idx="11793">
                  <c:v>0.59854793980692456</c:v>
                </c:pt>
                <c:pt idx="11794">
                  <c:v>0.54479899365952411</c:v>
                </c:pt>
                <c:pt idx="11795">
                  <c:v>0.52671412402814832</c:v>
                </c:pt>
                <c:pt idx="11796">
                  <c:v>0.45755657600405758</c:v>
                </c:pt>
                <c:pt idx="11797">
                  <c:v>0.50257883327590724</c:v>
                </c:pt>
                <c:pt idx="11798">
                  <c:v>0.53345658430567156</c:v>
                </c:pt>
                <c:pt idx="11799">
                  <c:v>0.48259818249336778</c:v>
                </c:pt>
                <c:pt idx="11800">
                  <c:v>0.51481957099832554</c:v>
                </c:pt>
                <c:pt idx="11801">
                  <c:v>0.49610166501525588</c:v>
                </c:pt>
                <c:pt idx="11802">
                  <c:v>0.42314141760405538</c:v>
                </c:pt>
                <c:pt idx="11803">
                  <c:v>0.54662577446486904</c:v>
                </c:pt>
                <c:pt idx="11804">
                  <c:v>0.49999273764687435</c:v>
                </c:pt>
                <c:pt idx="11805">
                  <c:v>0.51799532917998603</c:v>
                </c:pt>
                <c:pt idx="11806">
                  <c:v>0.50022159623751061</c:v>
                </c:pt>
                <c:pt idx="11807">
                  <c:v>0.53379956222998826</c:v>
                </c:pt>
                <c:pt idx="11808">
                  <c:v>0.49914771383628692</c:v>
                </c:pt>
                <c:pt idx="11809">
                  <c:v>0.51926172579053365</c:v>
                </c:pt>
                <c:pt idx="11810">
                  <c:v>0.43929011672280338</c:v>
                </c:pt>
                <c:pt idx="11811">
                  <c:v>0.46308562509651841</c:v>
                </c:pt>
                <c:pt idx="11812">
                  <c:v>0.49495330135923793</c:v>
                </c:pt>
                <c:pt idx="11813">
                  <c:v>0.52729977001023243</c:v>
                </c:pt>
                <c:pt idx="11814">
                  <c:v>0.54595210236446667</c:v>
                </c:pt>
                <c:pt idx="11815">
                  <c:v>0.54154674925852808</c:v>
                </c:pt>
                <c:pt idx="11816">
                  <c:v>0.44616630626402332</c:v>
                </c:pt>
                <c:pt idx="11817">
                  <c:v>0.5332631049109493</c:v>
                </c:pt>
                <c:pt idx="11818">
                  <c:v>0.42052732167265167</c:v>
                </c:pt>
                <c:pt idx="11819">
                  <c:v>0.40996198024228236</c:v>
                </c:pt>
                <c:pt idx="11820">
                  <c:v>0.52887563801584725</c:v>
                </c:pt>
                <c:pt idx="11821">
                  <c:v>0.56711778604844598</c:v>
                </c:pt>
                <c:pt idx="11822">
                  <c:v>0.48600953862535062</c:v>
                </c:pt>
                <c:pt idx="11823">
                  <c:v>0.54987695493368105</c:v>
                </c:pt>
                <c:pt idx="11824">
                  <c:v>0.40661094148132576</c:v>
                </c:pt>
                <c:pt idx="11825">
                  <c:v>0.48280360489929663</c:v>
                </c:pt>
                <c:pt idx="11826">
                  <c:v>0.50671772979599194</c:v>
                </c:pt>
                <c:pt idx="11827">
                  <c:v>0.51193672022995396</c:v>
                </c:pt>
                <c:pt idx="11828">
                  <c:v>0.49629991634016635</c:v>
                </c:pt>
                <c:pt idx="11829">
                  <c:v>0.55867801180001164</c:v>
                </c:pt>
                <c:pt idx="11830">
                  <c:v>0.47561533756026708</c:v>
                </c:pt>
                <c:pt idx="11831">
                  <c:v>0.52893532251548891</c:v>
                </c:pt>
                <c:pt idx="11832">
                  <c:v>0.44940849682253731</c:v>
                </c:pt>
                <c:pt idx="11833">
                  <c:v>0.48587912666582289</c:v>
                </c:pt>
                <c:pt idx="11834">
                  <c:v>0.52930926926358735</c:v>
                </c:pt>
                <c:pt idx="11835">
                  <c:v>0.52718245910665384</c:v>
                </c:pt>
                <c:pt idx="11836">
                  <c:v>0.50265189562485024</c:v>
                </c:pt>
                <c:pt idx="11837">
                  <c:v>0.54617867140934162</c:v>
                </c:pt>
                <c:pt idx="11838">
                  <c:v>0.57237849285932463</c:v>
                </c:pt>
                <c:pt idx="11839">
                  <c:v>0.5339916674362456</c:v>
                </c:pt>
                <c:pt idx="11840">
                  <c:v>0.52263531619729264</c:v>
                </c:pt>
                <c:pt idx="11841">
                  <c:v>0.60296974429053884</c:v>
                </c:pt>
                <c:pt idx="11842">
                  <c:v>0.39937014230932039</c:v>
                </c:pt>
                <c:pt idx="11843">
                  <c:v>0.54037213548217244</c:v>
                </c:pt>
                <c:pt idx="11844">
                  <c:v>0.56601158859460277</c:v>
                </c:pt>
                <c:pt idx="11845">
                  <c:v>0.51117409731068764</c:v>
                </c:pt>
                <c:pt idx="11846">
                  <c:v>0.49144659007107266</c:v>
                </c:pt>
                <c:pt idx="11847">
                  <c:v>0.4459186507293374</c:v>
                </c:pt>
                <c:pt idx="11848">
                  <c:v>0.47662818890385944</c:v>
                </c:pt>
                <c:pt idx="11849">
                  <c:v>0.49351715238879584</c:v>
                </c:pt>
                <c:pt idx="11850">
                  <c:v>0.51563282149937195</c:v>
                </c:pt>
                <c:pt idx="11851">
                  <c:v>0.50401488747524259</c:v>
                </c:pt>
                <c:pt idx="11852">
                  <c:v>0.4772950859622368</c:v>
                </c:pt>
                <c:pt idx="11853">
                  <c:v>0.52284055043361843</c:v>
                </c:pt>
                <c:pt idx="11854">
                  <c:v>0.56967971579069165</c:v>
                </c:pt>
                <c:pt idx="11855">
                  <c:v>0.49556796927074825</c:v>
                </c:pt>
                <c:pt idx="11856">
                  <c:v>0.52088221859106432</c:v>
                </c:pt>
                <c:pt idx="11857">
                  <c:v>0.40144832426434618</c:v>
                </c:pt>
                <c:pt idx="11858">
                  <c:v>0.42850848024728805</c:v>
                </c:pt>
                <c:pt idx="11859">
                  <c:v>0.56145648991098007</c:v>
                </c:pt>
                <c:pt idx="11860">
                  <c:v>0.49411534411332864</c:v>
                </c:pt>
                <c:pt idx="11861">
                  <c:v>0.49985991452133405</c:v>
                </c:pt>
                <c:pt idx="11862">
                  <c:v>0.52006537794093044</c:v>
                </c:pt>
                <c:pt idx="11863">
                  <c:v>0.46202717569313428</c:v>
                </c:pt>
                <c:pt idx="11864">
                  <c:v>0.44188506990432552</c:v>
                </c:pt>
                <c:pt idx="11865">
                  <c:v>0.48496399236965659</c:v>
                </c:pt>
                <c:pt idx="11866">
                  <c:v>0.43701199107486083</c:v>
                </c:pt>
                <c:pt idx="11867">
                  <c:v>0.48311068289149006</c:v>
                </c:pt>
                <c:pt idx="11868">
                  <c:v>0.46772974892464825</c:v>
                </c:pt>
                <c:pt idx="11869">
                  <c:v>0.5689826510007685</c:v>
                </c:pt>
                <c:pt idx="11870">
                  <c:v>0.37440264998347711</c:v>
                </c:pt>
                <c:pt idx="11871">
                  <c:v>0.41750028608828182</c:v>
                </c:pt>
                <c:pt idx="11872">
                  <c:v>0.40187136396626788</c:v>
                </c:pt>
                <c:pt idx="11873">
                  <c:v>0.5570161674902584</c:v>
                </c:pt>
                <c:pt idx="11874">
                  <c:v>0.49160974868501817</c:v>
                </c:pt>
                <c:pt idx="11875">
                  <c:v>0.61143461150639677</c:v>
                </c:pt>
                <c:pt idx="11876">
                  <c:v>0.48245990884195261</c:v>
                </c:pt>
                <c:pt idx="11877">
                  <c:v>0.49925330529117307</c:v>
                </c:pt>
                <c:pt idx="11878">
                  <c:v>0.50568268404524574</c:v>
                </c:pt>
                <c:pt idx="11879">
                  <c:v>0.55319905957076065</c:v>
                </c:pt>
                <c:pt idx="11880">
                  <c:v>0.46569044362346784</c:v>
                </c:pt>
                <c:pt idx="11881">
                  <c:v>0.58435071862338361</c:v>
                </c:pt>
                <c:pt idx="11882">
                  <c:v>0.50175934656583165</c:v>
                </c:pt>
                <c:pt idx="11883">
                  <c:v>0.39928235793685496</c:v>
                </c:pt>
                <c:pt idx="11884">
                  <c:v>0.49558136102893235</c:v>
                </c:pt>
                <c:pt idx="11885">
                  <c:v>0.45451894724049546</c:v>
                </c:pt>
                <c:pt idx="11886">
                  <c:v>0.46886312012536735</c:v>
                </c:pt>
                <c:pt idx="11887">
                  <c:v>0.54778894862868233</c:v>
                </c:pt>
                <c:pt idx="11888">
                  <c:v>0.47508537127795103</c:v>
                </c:pt>
                <c:pt idx="11889">
                  <c:v>0.52197459822542891</c:v>
                </c:pt>
                <c:pt idx="11890">
                  <c:v>0.5705269731530086</c:v>
                </c:pt>
                <c:pt idx="11891">
                  <c:v>0.47560890552293117</c:v>
                </c:pt>
                <c:pt idx="11892">
                  <c:v>0.48531746689317939</c:v>
                </c:pt>
                <c:pt idx="11893">
                  <c:v>0.54470194327278365</c:v>
                </c:pt>
                <c:pt idx="11894">
                  <c:v>0.42835709652858678</c:v>
                </c:pt>
                <c:pt idx="11895">
                  <c:v>0.49175465284659453</c:v>
                </c:pt>
                <c:pt idx="11896">
                  <c:v>0.56925141915571764</c:v>
                </c:pt>
                <c:pt idx="11897">
                  <c:v>0.5549444305677792</c:v>
                </c:pt>
                <c:pt idx="11898">
                  <c:v>0.53478483577320002</c:v>
                </c:pt>
                <c:pt idx="11899">
                  <c:v>0.47805304292419726</c:v>
                </c:pt>
                <c:pt idx="11900">
                  <c:v>0.45603699712474594</c:v>
                </c:pt>
                <c:pt idx="11901">
                  <c:v>0.47866607495401386</c:v>
                </c:pt>
                <c:pt idx="11902">
                  <c:v>0.48780499575561492</c:v>
                </c:pt>
                <c:pt idx="11903">
                  <c:v>0.47681241086275955</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0.53215982514657889</c:v>
                </c:pt>
                <c:pt idx="11914">
                  <c:v>0.62346571037637777</c:v>
                </c:pt>
                <c:pt idx="11915">
                  <c:v>0.45801684367575835</c:v>
                </c:pt>
                <c:pt idx="11916">
                  <c:v>0.42964133900620272</c:v>
                </c:pt>
                <c:pt idx="11917">
                  <c:v>0.54140961696643564</c:v>
                </c:pt>
                <c:pt idx="11918">
                  <c:v>0.51324479152436531</c:v>
                </c:pt>
                <c:pt idx="11919">
                  <c:v>0.41458807151283023</c:v>
                </c:pt>
                <c:pt idx="11920">
                  <c:v>0.48678757244808851</c:v>
                </c:pt>
                <c:pt idx="11921">
                  <c:v>0.49625098014563263</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0.48477266102816602</c:v>
                </c:pt>
                <c:pt idx="11930">
                  <c:v>0.48950950611983701</c:v>
                </c:pt>
                <c:pt idx="11931">
                  <c:v>0.39264419502188852</c:v>
                </c:pt>
                <c:pt idx="11932">
                  <c:v>0.50689184598174941</c:v>
                </c:pt>
                <c:pt idx="11933">
                  <c:v>0.57003158044750801</c:v>
                </c:pt>
                <c:pt idx="11934">
                  <c:v>0.44968109149078511</c:v>
                </c:pt>
                <c:pt idx="11935">
                  <c:v>0.46210000580637617</c:v>
                </c:pt>
                <c:pt idx="11936">
                  <c:v>0.42932949406978405</c:v>
                </c:pt>
                <c:pt idx="11937">
                  <c:v>0.43090498898495466</c:v>
                </c:pt>
                <c:pt idx="11938">
                  <c:v>0.55569425534322181</c:v>
                </c:pt>
                <c:pt idx="11939">
                  <c:v>0.46412191473075431</c:v>
                </c:pt>
                <c:pt idx="11940">
                  <c:v>0.48020198960485538</c:v>
                </c:pt>
                <c:pt idx="11941">
                  <c:v>0.49818567279518083</c:v>
                </c:pt>
                <c:pt idx="11942">
                  <c:v>0.52907758098476765</c:v>
                </c:pt>
                <c:pt idx="11943">
                  <c:v>0.52337899259125087</c:v>
                </c:pt>
                <c:pt idx="11944">
                  <c:v>0.48381176310351004</c:v>
                </c:pt>
                <c:pt idx="11945">
                  <c:v>0.47322034702365701</c:v>
                </c:pt>
                <c:pt idx="11946">
                  <c:v>0.49563269056007031</c:v>
                </c:pt>
                <c:pt idx="11947">
                  <c:v>0.49934145689233028</c:v>
                </c:pt>
                <c:pt idx="11948">
                  <c:v>0.48411831220338486</c:v>
                </c:pt>
                <c:pt idx="11949">
                  <c:v>0.36095042972599206</c:v>
                </c:pt>
                <c:pt idx="11950">
                  <c:v>0.64277380869908962</c:v>
                </c:pt>
                <c:pt idx="11951">
                  <c:v>0.51641784393201806</c:v>
                </c:pt>
                <c:pt idx="11952">
                  <c:v>0.57156064122336558</c:v>
                </c:pt>
                <c:pt idx="11953">
                  <c:v>0.45930222031546636</c:v>
                </c:pt>
                <c:pt idx="11954">
                  <c:v>0.42112225878601467</c:v>
                </c:pt>
                <c:pt idx="11955">
                  <c:v>0.48548653070608266</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0.43808172719802951</c:v>
                </c:pt>
                <c:pt idx="11965">
                  <c:v>0.46737191214001317</c:v>
                </c:pt>
                <c:pt idx="11966">
                  <c:v>0.53852615083432331</c:v>
                </c:pt>
                <c:pt idx="11967">
                  <c:v>0.60130733955786653</c:v>
                </c:pt>
                <c:pt idx="11968">
                  <c:v>0.42286388873411623</c:v>
                </c:pt>
                <c:pt idx="11969">
                  <c:v>0.47649600750155835</c:v>
                </c:pt>
                <c:pt idx="11970">
                  <c:v>0.48177333290870411</c:v>
                </c:pt>
                <c:pt idx="11971">
                  <c:v>0.49234763982289126</c:v>
                </c:pt>
                <c:pt idx="11972">
                  <c:v>0.52899776598696135</c:v>
                </c:pt>
                <c:pt idx="11973">
                  <c:v>0.52933565193629217</c:v>
                </c:pt>
                <c:pt idx="11974">
                  <c:v>0.54622996784136257</c:v>
                </c:pt>
                <c:pt idx="11975">
                  <c:v>0.44165249506922638</c:v>
                </c:pt>
                <c:pt idx="11976">
                  <c:v>0.51371421119138061</c:v>
                </c:pt>
                <c:pt idx="11977">
                  <c:v>0.43090822721871297</c:v>
                </c:pt>
                <c:pt idx="11978">
                  <c:v>0.52516049662683262</c:v>
                </c:pt>
                <c:pt idx="11979">
                  <c:v>0.42631401025090637</c:v>
                </c:pt>
                <c:pt idx="11980">
                  <c:v>0.54247759031661036</c:v>
                </c:pt>
                <c:pt idx="11981">
                  <c:v>0.42630607412784416</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0.43912140177561187</c:v>
                </c:pt>
                <c:pt idx="11990">
                  <c:v>0.54052655113248649</c:v>
                </c:pt>
                <c:pt idx="11991">
                  <c:v>0.55735835553669566</c:v>
                </c:pt>
                <c:pt idx="11992">
                  <c:v>0.47530084774421455</c:v>
                </c:pt>
                <c:pt idx="11993">
                  <c:v>0.48896071333814273</c:v>
                </c:pt>
                <c:pt idx="11994">
                  <c:v>0.46935850776265287</c:v>
                </c:pt>
                <c:pt idx="11995">
                  <c:v>0.38831583222417165</c:v>
                </c:pt>
                <c:pt idx="11996">
                  <c:v>0.51842203783035956</c:v>
                </c:pt>
                <c:pt idx="11997">
                  <c:v>0.47626174868500226</c:v>
                </c:pt>
                <c:pt idx="11998">
                  <c:v>0.58422403965124636</c:v>
                </c:pt>
                <c:pt idx="11999">
                  <c:v>0.55579957520049894</c:v>
                </c:pt>
                <c:pt idx="12000">
                  <c:v>0.48009008911811335</c:v>
                </c:pt>
                <c:pt idx="12001">
                  <c:v>0.40275951064168114</c:v>
                </c:pt>
                <c:pt idx="12002">
                  <c:v>0.51540914786964276</c:v>
                </c:pt>
                <c:pt idx="12003">
                  <c:v>0.55724804580837395</c:v>
                </c:pt>
                <c:pt idx="12004">
                  <c:v>0.44699620711715232</c:v>
                </c:pt>
                <c:pt idx="12005">
                  <c:v>0.50462101601169618</c:v>
                </c:pt>
                <c:pt idx="12006">
                  <c:v>0.50408355066940269</c:v>
                </c:pt>
                <c:pt idx="12007">
                  <c:v>0.44751595664120669</c:v>
                </c:pt>
                <c:pt idx="12008">
                  <c:v>0.4362935148699269</c:v>
                </c:pt>
                <c:pt idx="12009">
                  <c:v>0.503472455710684</c:v>
                </c:pt>
                <c:pt idx="12010">
                  <c:v>0.50260385023039023</c:v>
                </c:pt>
                <c:pt idx="12011">
                  <c:v>0.56522330729444614</c:v>
                </c:pt>
                <c:pt idx="12012">
                  <c:v>0.40909068124154407</c:v>
                </c:pt>
                <c:pt idx="12013">
                  <c:v>0.52048711300892658</c:v>
                </c:pt>
                <c:pt idx="12014">
                  <c:v>0.50933422332521439</c:v>
                </c:pt>
                <c:pt idx="12015">
                  <c:v>0.45504803611816225</c:v>
                </c:pt>
                <c:pt idx="12016">
                  <c:v>0.40281177492250997</c:v>
                </c:pt>
                <c:pt idx="12017">
                  <c:v>0.40950704109487013</c:v>
                </c:pt>
                <c:pt idx="12018">
                  <c:v>0.41014449508628437</c:v>
                </c:pt>
                <c:pt idx="12019">
                  <c:v>0.46444950173846838</c:v>
                </c:pt>
                <c:pt idx="12020">
                  <c:v>0.47638305853545082</c:v>
                </c:pt>
                <c:pt idx="12021">
                  <c:v>0.42111512682710167</c:v>
                </c:pt>
                <c:pt idx="12022">
                  <c:v>0.57825963780756495</c:v>
                </c:pt>
                <c:pt idx="12023">
                  <c:v>0.49997643525009866</c:v>
                </c:pt>
                <c:pt idx="12024">
                  <c:v>0.44703305861788523</c:v>
                </c:pt>
                <c:pt idx="12025">
                  <c:v>0.47476718052109779</c:v>
                </c:pt>
                <c:pt idx="12026">
                  <c:v>0.5318237184652036</c:v>
                </c:pt>
                <c:pt idx="12027">
                  <c:v>0.4303789584442459</c:v>
                </c:pt>
                <c:pt idx="12028">
                  <c:v>0.52950346138899851</c:v>
                </c:pt>
                <c:pt idx="12029">
                  <c:v>0.40287921003267491</c:v>
                </c:pt>
                <c:pt idx="12030">
                  <c:v>0.54485015145151561</c:v>
                </c:pt>
                <c:pt idx="12031">
                  <c:v>0.48526728520199691</c:v>
                </c:pt>
                <c:pt idx="12032">
                  <c:v>0.44873521115055665</c:v>
                </c:pt>
                <c:pt idx="12033">
                  <c:v>0.52659021853916643</c:v>
                </c:pt>
                <c:pt idx="12034">
                  <c:v>0.49154663374461266</c:v>
                </c:pt>
                <c:pt idx="12035">
                  <c:v>0.57804139274351374</c:v>
                </c:pt>
                <c:pt idx="12036">
                  <c:v>0.44824484389545632</c:v>
                </c:pt>
                <c:pt idx="12037">
                  <c:v>0.44504074705369978</c:v>
                </c:pt>
                <c:pt idx="12038">
                  <c:v>0.47758159565643582</c:v>
                </c:pt>
                <c:pt idx="12039">
                  <c:v>0.40787773911248087</c:v>
                </c:pt>
                <c:pt idx="12040">
                  <c:v>0.44039542789238378</c:v>
                </c:pt>
                <c:pt idx="12041">
                  <c:v>0.43016247078168102</c:v>
                </c:pt>
                <c:pt idx="12042">
                  <c:v>0.49742630831792606</c:v>
                </c:pt>
                <c:pt idx="12043">
                  <c:v>0.49622135983826382</c:v>
                </c:pt>
                <c:pt idx="12044">
                  <c:v>0.40075506698470487</c:v>
                </c:pt>
                <c:pt idx="12045">
                  <c:v>0.42948262334499826</c:v>
                </c:pt>
                <c:pt idx="12046">
                  <c:v>0.52634660924548871</c:v>
                </c:pt>
                <c:pt idx="12047">
                  <c:v>0.48686256225338415</c:v>
                </c:pt>
                <c:pt idx="12048">
                  <c:v>0.3562376778530208</c:v>
                </c:pt>
                <c:pt idx="12049">
                  <c:v>0.52941356528290429</c:v>
                </c:pt>
                <c:pt idx="12050">
                  <c:v>0.52167484466202863</c:v>
                </c:pt>
                <c:pt idx="12051">
                  <c:v>0.5041080158984147</c:v>
                </c:pt>
                <c:pt idx="12052">
                  <c:v>0.48944246749179382</c:v>
                </c:pt>
                <c:pt idx="12053">
                  <c:v>0.49766159018777539</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0.5142188309122443</c:v>
                </c:pt>
                <c:pt idx="12068">
                  <c:v>0.38507227637143387</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0.59286135592291733</c:v>
                </c:pt>
                <c:pt idx="12077">
                  <c:v>0.5087105715106135</c:v>
                </c:pt>
                <c:pt idx="12078">
                  <c:v>0.44725886517140184</c:v>
                </c:pt>
                <c:pt idx="12079">
                  <c:v>0.61307220160445874</c:v>
                </c:pt>
                <c:pt idx="12080">
                  <c:v>0.37065484219881895</c:v>
                </c:pt>
                <c:pt idx="12081">
                  <c:v>0.46751050348355305</c:v>
                </c:pt>
                <c:pt idx="12082">
                  <c:v>0.51623094149072857</c:v>
                </c:pt>
                <c:pt idx="12083">
                  <c:v>0.48534585487805981</c:v>
                </c:pt>
                <c:pt idx="12084">
                  <c:v>0.41577203047434491</c:v>
                </c:pt>
                <c:pt idx="12085">
                  <c:v>0.44221869743624381</c:v>
                </c:pt>
                <c:pt idx="12086">
                  <c:v>0.53424993739774562</c:v>
                </c:pt>
                <c:pt idx="12087">
                  <c:v>0.46235027145172702</c:v>
                </c:pt>
                <c:pt idx="12088">
                  <c:v>0.49057937071973945</c:v>
                </c:pt>
                <c:pt idx="12089">
                  <c:v>0.47320149956484375</c:v>
                </c:pt>
                <c:pt idx="12090">
                  <c:v>0.41124470277304331</c:v>
                </c:pt>
                <c:pt idx="12091">
                  <c:v>0.47595970882338645</c:v>
                </c:pt>
                <c:pt idx="12092">
                  <c:v>0.57992891715895101</c:v>
                </c:pt>
                <c:pt idx="12093">
                  <c:v>0.51492700672460689</c:v>
                </c:pt>
                <c:pt idx="12094">
                  <c:v>0.50110342453841072</c:v>
                </c:pt>
                <c:pt idx="12095">
                  <c:v>0.44346004836958691</c:v>
                </c:pt>
                <c:pt idx="12096">
                  <c:v>0.5158745127939427</c:v>
                </c:pt>
                <c:pt idx="12097">
                  <c:v>0.48367900026314831</c:v>
                </c:pt>
                <c:pt idx="12098">
                  <c:v>0.44092752906364346</c:v>
                </c:pt>
                <c:pt idx="12099">
                  <c:v>0.44006878893281265</c:v>
                </c:pt>
                <c:pt idx="12100">
                  <c:v>0.39237860819461118</c:v>
                </c:pt>
                <c:pt idx="12101">
                  <c:v>0.48409916432931338</c:v>
                </c:pt>
                <c:pt idx="12102">
                  <c:v>0.37707952716943044</c:v>
                </c:pt>
                <c:pt idx="12103">
                  <c:v>0.49110273539492294</c:v>
                </c:pt>
                <c:pt idx="12104">
                  <c:v>0.50599436921229157</c:v>
                </c:pt>
                <c:pt idx="12105">
                  <c:v>0.40010130903522406</c:v>
                </c:pt>
                <c:pt idx="12106">
                  <c:v>0.45196932707094511</c:v>
                </c:pt>
                <c:pt idx="12107">
                  <c:v>0.42199245900065407</c:v>
                </c:pt>
                <c:pt idx="12108">
                  <c:v>0.45340916521225805</c:v>
                </c:pt>
                <c:pt idx="12109">
                  <c:v>0.57119620850889774</c:v>
                </c:pt>
                <c:pt idx="12110">
                  <c:v>0.41010546189423991</c:v>
                </c:pt>
                <c:pt idx="12111">
                  <c:v>0.44244891164211497</c:v>
                </c:pt>
                <c:pt idx="12112">
                  <c:v>0.4118945205341793</c:v>
                </c:pt>
                <c:pt idx="12113">
                  <c:v>0.47514075966369496</c:v>
                </c:pt>
                <c:pt idx="12114">
                  <c:v>0.39247034118268959</c:v>
                </c:pt>
                <c:pt idx="12115">
                  <c:v>0.44031306834148537</c:v>
                </c:pt>
                <c:pt idx="12116">
                  <c:v>0.40421579425709681</c:v>
                </c:pt>
                <c:pt idx="12117">
                  <c:v>0.44612961785846217</c:v>
                </c:pt>
                <c:pt idx="12118">
                  <c:v>0.50517078466670917</c:v>
                </c:pt>
                <c:pt idx="12119">
                  <c:v>0.43013666784261589</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0.54414828344887889</c:v>
                </c:pt>
                <c:pt idx="12128">
                  <c:v>0.43416108319969343</c:v>
                </c:pt>
                <c:pt idx="12129">
                  <c:v>0.46787037373612572</c:v>
                </c:pt>
                <c:pt idx="12130">
                  <c:v>0.54772560821288796</c:v>
                </c:pt>
                <c:pt idx="12131">
                  <c:v>0.52133152265067262</c:v>
                </c:pt>
                <c:pt idx="12132">
                  <c:v>0.5533176878791215</c:v>
                </c:pt>
                <c:pt idx="12133">
                  <c:v>0.49605449331533247</c:v>
                </c:pt>
                <c:pt idx="12134">
                  <c:v>0.4631493045302032</c:v>
                </c:pt>
                <c:pt idx="12135">
                  <c:v>0.47316958575804802</c:v>
                </c:pt>
                <c:pt idx="12136">
                  <c:v>0.45982913117226065</c:v>
                </c:pt>
                <c:pt idx="12137">
                  <c:v>0.44568372390190497</c:v>
                </c:pt>
                <c:pt idx="12138">
                  <c:v>0.4410039639448487</c:v>
                </c:pt>
                <c:pt idx="12139">
                  <c:v>0.39927074973100307</c:v>
                </c:pt>
                <c:pt idx="12140">
                  <c:v>0.37193634646221235</c:v>
                </c:pt>
                <c:pt idx="12141">
                  <c:v>0.53092750067899963</c:v>
                </c:pt>
                <c:pt idx="12142">
                  <c:v>0.46080361837564754</c:v>
                </c:pt>
                <c:pt idx="12143">
                  <c:v>0.51197862832589625</c:v>
                </c:pt>
                <c:pt idx="12144">
                  <c:v>0.50408170000802188</c:v>
                </c:pt>
                <c:pt idx="12145">
                  <c:v>0.51540079343181988</c:v>
                </c:pt>
                <c:pt idx="12146">
                  <c:v>0.43486123577992264</c:v>
                </c:pt>
                <c:pt idx="12147">
                  <c:v>0.45696159368236194</c:v>
                </c:pt>
                <c:pt idx="12148">
                  <c:v>0.53765218712147278</c:v>
                </c:pt>
                <c:pt idx="12149">
                  <c:v>0.42622384519001638</c:v>
                </c:pt>
                <c:pt idx="12150">
                  <c:v>0.48737019933072073</c:v>
                </c:pt>
                <c:pt idx="12151">
                  <c:v>0.46188033265407008</c:v>
                </c:pt>
                <c:pt idx="12152">
                  <c:v>0.37047184253862181</c:v>
                </c:pt>
                <c:pt idx="12153">
                  <c:v>0.39833868404464517</c:v>
                </c:pt>
                <c:pt idx="12154">
                  <c:v>0.42513422962513026</c:v>
                </c:pt>
                <c:pt idx="12155">
                  <c:v>0.48015414392731048</c:v>
                </c:pt>
                <c:pt idx="12156">
                  <c:v>0.5164418811210707</c:v>
                </c:pt>
                <c:pt idx="12157">
                  <c:v>0.49052899771240827</c:v>
                </c:pt>
                <c:pt idx="12158">
                  <c:v>0.47261046494927406</c:v>
                </c:pt>
                <c:pt idx="12159">
                  <c:v>0.43071353955785774</c:v>
                </c:pt>
                <c:pt idx="12160">
                  <c:v>0.52039578065525638</c:v>
                </c:pt>
                <c:pt idx="12161">
                  <c:v>0.48351092658395201</c:v>
                </c:pt>
                <c:pt idx="12162">
                  <c:v>0.4696311825594886</c:v>
                </c:pt>
                <c:pt idx="12163">
                  <c:v>0.35827946187755827</c:v>
                </c:pt>
                <c:pt idx="12164">
                  <c:v>0.54514334254535768</c:v>
                </c:pt>
                <c:pt idx="12165">
                  <c:v>0.52905650772334156</c:v>
                </c:pt>
                <c:pt idx="12166">
                  <c:v>0.40592067573452895</c:v>
                </c:pt>
                <c:pt idx="12167">
                  <c:v>0.49701920653678189</c:v>
                </c:pt>
                <c:pt idx="12168">
                  <c:v>0.49763347707201416</c:v>
                </c:pt>
                <c:pt idx="12169">
                  <c:v>0.54040938679371497</c:v>
                </c:pt>
                <c:pt idx="12170">
                  <c:v>0.42367251640345788</c:v>
                </c:pt>
                <c:pt idx="12171">
                  <c:v>0.42639343477972491</c:v>
                </c:pt>
                <c:pt idx="12172">
                  <c:v>0.44826552790822577</c:v>
                </c:pt>
                <c:pt idx="12173">
                  <c:v>0.46937702988964469</c:v>
                </c:pt>
                <c:pt idx="12174">
                  <c:v>0.43221474777855184</c:v>
                </c:pt>
                <c:pt idx="12175">
                  <c:v>0.53050890323587463</c:v>
                </c:pt>
                <c:pt idx="12176">
                  <c:v>0.54550677572342043</c:v>
                </c:pt>
                <c:pt idx="12177">
                  <c:v>0.46302852760256585</c:v>
                </c:pt>
                <c:pt idx="12178">
                  <c:v>0.38394308269684907</c:v>
                </c:pt>
                <c:pt idx="12179">
                  <c:v>0.50059847250580392</c:v>
                </c:pt>
                <c:pt idx="12180">
                  <c:v>0.47742782840203468</c:v>
                </c:pt>
                <c:pt idx="12181">
                  <c:v>0.51786809069383899</c:v>
                </c:pt>
                <c:pt idx="12182">
                  <c:v>0.45609435070124976</c:v>
                </c:pt>
                <c:pt idx="12183">
                  <c:v>0.55162005587872265</c:v>
                </c:pt>
                <c:pt idx="12184">
                  <c:v>0.40522140713673194</c:v>
                </c:pt>
                <c:pt idx="12185">
                  <c:v>0.54029629558516479</c:v>
                </c:pt>
                <c:pt idx="12186">
                  <c:v>0.49517610672437817</c:v>
                </c:pt>
                <c:pt idx="12187">
                  <c:v>0.41165490638916258</c:v>
                </c:pt>
                <c:pt idx="12188">
                  <c:v>0.44385061146249538</c:v>
                </c:pt>
                <c:pt idx="12189">
                  <c:v>0.44936732954759556</c:v>
                </c:pt>
                <c:pt idx="12190">
                  <c:v>0.41708401848651994</c:v>
                </c:pt>
                <c:pt idx="12191">
                  <c:v>0.45751654556785776</c:v>
                </c:pt>
                <c:pt idx="12192">
                  <c:v>0.52703206390272761</c:v>
                </c:pt>
                <c:pt idx="12193">
                  <c:v>0.46096527390076236</c:v>
                </c:pt>
                <c:pt idx="12194">
                  <c:v>0.56068640000790448</c:v>
                </c:pt>
                <c:pt idx="12195">
                  <c:v>0.39221664925908895</c:v>
                </c:pt>
                <c:pt idx="12196">
                  <c:v>0.45428116488867631</c:v>
                </c:pt>
                <c:pt idx="12197">
                  <c:v>0.40080551104102702</c:v>
                </c:pt>
                <c:pt idx="12198">
                  <c:v>0.48530132226035272</c:v>
                </c:pt>
                <c:pt idx="12199">
                  <c:v>0.48763626584310932</c:v>
                </c:pt>
                <c:pt idx="12200">
                  <c:v>0.44773095766884685</c:v>
                </c:pt>
                <c:pt idx="12201">
                  <c:v>0.49420549431507782</c:v>
                </c:pt>
                <c:pt idx="12202">
                  <c:v>0.42249680701938536</c:v>
                </c:pt>
                <c:pt idx="12203">
                  <c:v>0.44512522809600474</c:v>
                </c:pt>
                <c:pt idx="12204">
                  <c:v>0.38747602075120574</c:v>
                </c:pt>
                <c:pt idx="12205">
                  <c:v>0.40224034834739519</c:v>
                </c:pt>
                <c:pt idx="12206">
                  <c:v>0.40382415328050625</c:v>
                </c:pt>
                <c:pt idx="12207">
                  <c:v>0.34516900431952052</c:v>
                </c:pt>
                <c:pt idx="12208">
                  <c:v>0.43136137266799951</c:v>
                </c:pt>
                <c:pt idx="12209">
                  <c:v>0.46202669058075158</c:v>
                </c:pt>
                <c:pt idx="12210">
                  <c:v>0.48389777655001381</c:v>
                </c:pt>
                <c:pt idx="12211">
                  <c:v>0.45528828734402493</c:v>
                </c:pt>
                <c:pt idx="12212">
                  <c:v>0.54673332286530729</c:v>
                </c:pt>
                <c:pt idx="12213">
                  <c:v>0.52916079644665359</c:v>
                </c:pt>
                <c:pt idx="12214">
                  <c:v>0.47761556902660957</c:v>
                </c:pt>
                <c:pt idx="12215">
                  <c:v>0.50389941655772374</c:v>
                </c:pt>
                <c:pt idx="12216">
                  <c:v>0.53975861822436733</c:v>
                </c:pt>
                <c:pt idx="12217">
                  <c:v>0.40636979016958308</c:v>
                </c:pt>
                <c:pt idx="12218">
                  <c:v>0.50347882217977358</c:v>
                </c:pt>
                <c:pt idx="12219">
                  <c:v>0.48331214868630284</c:v>
                </c:pt>
                <c:pt idx="12220">
                  <c:v>0.46474908881150523</c:v>
                </c:pt>
                <c:pt idx="12221">
                  <c:v>0.3954937074308309</c:v>
                </c:pt>
                <c:pt idx="12222">
                  <c:v>0.42962783910291835</c:v>
                </c:pt>
                <c:pt idx="12223">
                  <c:v>0.41672137210174048</c:v>
                </c:pt>
                <c:pt idx="12224">
                  <c:v>0.56508637583893129</c:v>
                </c:pt>
                <c:pt idx="12225">
                  <c:v>0.48404948806801734</c:v>
                </c:pt>
                <c:pt idx="12226">
                  <c:v>0.50712102495573808</c:v>
                </c:pt>
                <c:pt idx="12227">
                  <c:v>0.42444056615307563</c:v>
                </c:pt>
                <c:pt idx="12228">
                  <c:v>0.38491662599033466</c:v>
                </c:pt>
                <c:pt idx="12229">
                  <c:v>0.62276033227931116</c:v>
                </c:pt>
                <c:pt idx="12230">
                  <c:v>0.40833919932889584</c:v>
                </c:pt>
                <c:pt idx="12231">
                  <c:v>0.46498476699415586</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0.432902511471706</c:v>
                </c:pt>
                <c:pt idx="12241">
                  <c:v>0.42472786890057662</c:v>
                </c:pt>
                <c:pt idx="12242">
                  <c:v>0.41773150952870719</c:v>
                </c:pt>
                <c:pt idx="12243">
                  <c:v>0.44301935755587757</c:v>
                </c:pt>
                <c:pt idx="12244">
                  <c:v>0.51350074455615047</c:v>
                </c:pt>
                <c:pt idx="12245">
                  <c:v>0.39113544214524532</c:v>
                </c:pt>
                <c:pt idx="12246">
                  <c:v>0.46062147049838376</c:v>
                </c:pt>
                <c:pt idx="12247">
                  <c:v>0.44331191125154196</c:v>
                </c:pt>
                <c:pt idx="12248">
                  <c:v>0.42153859296594737</c:v>
                </c:pt>
                <c:pt idx="12249">
                  <c:v>0.46471258220556688</c:v>
                </c:pt>
                <c:pt idx="12250">
                  <c:v>0.50769485836167405</c:v>
                </c:pt>
                <c:pt idx="12251">
                  <c:v>0.45217386039183438</c:v>
                </c:pt>
                <c:pt idx="12252">
                  <c:v>0.39833487191186018</c:v>
                </c:pt>
                <c:pt idx="12253">
                  <c:v>0.43621101422694381</c:v>
                </c:pt>
                <c:pt idx="12254">
                  <c:v>0.48128734494265951</c:v>
                </c:pt>
                <c:pt idx="12255">
                  <c:v>0.47332416242306663</c:v>
                </c:pt>
                <c:pt idx="12256">
                  <c:v>0.45628806753484408</c:v>
                </c:pt>
                <c:pt idx="12257">
                  <c:v>0.48554013181816297</c:v>
                </c:pt>
                <c:pt idx="12258">
                  <c:v>0.44499489040663376</c:v>
                </c:pt>
                <c:pt idx="12259">
                  <c:v>0.42277078937659518</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0.47750857284378845</c:v>
                </c:pt>
                <c:pt idx="12269">
                  <c:v>0.53930601637629694</c:v>
                </c:pt>
                <c:pt idx="12270">
                  <c:v>0.47680859140494647</c:v>
                </c:pt>
                <c:pt idx="12271">
                  <c:v>0.44699651040685728</c:v>
                </c:pt>
                <c:pt idx="12272">
                  <c:v>0.42933713806864082</c:v>
                </c:pt>
                <c:pt idx="12273">
                  <c:v>0.52787860943543163</c:v>
                </c:pt>
                <c:pt idx="12274">
                  <c:v>0.48521466588785117</c:v>
                </c:pt>
                <c:pt idx="12275">
                  <c:v>0.41881654612511182</c:v>
                </c:pt>
                <c:pt idx="12276">
                  <c:v>0.42320345145714067</c:v>
                </c:pt>
                <c:pt idx="12277">
                  <c:v>0.39479212603546182</c:v>
                </c:pt>
                <c:pt idx="12278">
                  <c:v>0.45912965706540032</c:v>
                </c:pt>
                <c:pt idx="12279">
                  <c:v>0.43435991010768665</c:v>
                </c:pt>
                <c:pt idx="12280">
                  <c:v>0.40784121286690883</c:v>
                </c:pt>
                <c:pt idx="12281">
                  <c:v>0.51795557379223756</c:v>
                </c:pt>
                <c:pt idx="12282">
                  <c:v>0.52855748949978454</c:v>
                </c:pt>
                <c:pt idx="12283">
                  <c:v>0.4449573194425811</c:v>
                </c:pt>
                <c:pt idx="12284">
                  <c:v>0.37316091060794543</c:v>
                </c:pt>
                <c:pt idx="12285">
                  <c:v>0.45732528525578237</c:v>
                </c:pt>
                <c:pt idx="12286">
                  <c:v>0.48459978020429445</c:v>
                </c:pt>
                <c:pt idx="12287">
                  <c:v>0.48409233638274557</c:v>
                </c:pt>
                <c:pt idx="12288">
                  <c:v>0.44347403720860895</c:v>
                </c:pt>
                <c:pt idx="12289">
                  <c:v>0.43460830738237954</c:v>
                </c:pt>
                <c:pt idx="12290">
                  <c:v>0.36772241219582924</c:v>
                </c:pt>
                <c:pt idx="12291">
                  <c:v>0.46210818281622712</c:v>
                </c:pt>
                <c:pt idx="12292">
                  <c:v>0.38867074756521336</c:v>
                </c:pt>
                <c:pt idx="12293">
                  <c:v>0.46050943518194942</c:v>
                </c:pt>
                <c:pt idx="12294">
                  <c:v>0.58000130586228771</c:v>
                </c:pt>
                <c:pt idx="12295">
                  <c:v>0.43459097574932976</c:v>
                </c:pt>
                <c:pt idx="12296">
                  <c:v>0.49710348044775332</c:v>
                </c:pt>
                <c:pt idx="12297">
                  <c:v>0.43766265724769565</c:v>
                </c:pt>
                <c:pt idx="12298">
                  <c:v>0.45103489686897402</c:v>
                </c:pt>
                <c:pt idx="12299">
                  <c:v>0.43676389981022684</c:v>
                </c:pt>
                <c:pt idx="12300">
                  <c:v>0.30250795022952831</c:v>
                </c:pt>
                <c:pt idx="12301">
                  <c:v>0.44906660770826656</c:v>
                </c:pt>
                <c:pt idx="12302">
                  <c:v>0.38476597283249653</c:v>
                </c:pt>
                <c:pt idx="12303">
                  <c:v>0.46016070092324712</c:v>
                </c:pt>
                <c:pt idx="12304">
                  <c:v>0.5704182893109232</c:v>
                </c:pt>
                <c:pt idx="12305">
                  <c:v>0.38560445700092033</c:v>
                </c:pt>
                <c:pt idx="12306">
                  <c:v>0.47332106739589319</c:v>
                </c:pt>
                <c:pt idx="12307">
                  <c:v>0.42026687902635096</c:v>
                </c:pt>
                <c:pt idx="12308">
                  <c:v>0.46297965791452983</c:v>
                </c:pt>
                <c:pt idx="12309">
                  <c:v>0.50897415934823909</c:v>
                </c:pt>
                <c:pt idx="12310">
                  <c:v>0.38448674647988157</c:v>
                </c:pt>
                <c:pt idx="12311">
                  <c:v>0.43313088099074948</c:v>
                </c:pt>
                <c:pt idx="12312">
                  <c:v>0.51236046968505844</c:v>
                </c:pt>
                <c:pt idx="12313">
                  <c:v>0.39738291809214393</c:v>
                </c:pt>
                <c:pt idx="12314">
                  <c:v>0.49999586319080197</c:v>
                </c:pt>
                <c:pt idx="12315">
                  <c:v>0.60721408933407062</c:v>
                </c:pt>
                <c:pt idx="12316">
                  <c:v>0.43129223780780618</c:v>
                </c:pt>
                <c:pt idx="12317">
                  <c:v>0.39345085410262054</c:v>
                </c:pt>
                <c:pt idx="12318">
                  <c:v>0.48704634790538931</c:v>
                </c:pt>
                <c:pt idx="12319">
                  <c:v>0.56316656885235183</c:v>
                </c:pt>
                <c:pt idx="12320">
                  <c:v>0.42550901158816412</c:v>
                </c:pt>
                <c:pt idx="12321">
                  <c:v>0.39614968131496409</c:v>
                </c:pt>
                <c:pt idx="12322">
                  <c:v>0.50264745322090465</c:v>
                </c:pt>
                <c:pt idx="12323">
                  <c:v>0.5433319613620895</c:v>
                </c:pt>
                <c:pt idx="12324">
                  <c:v>0.44873514228054179</c:v>
                </c:pt>
                <c:pt idx="12325">
                  <c:v>0.40572846884028652</c:v>
                </c:pt>
                <c:pt idx="12326">
                  <c:v>0.39255335753554232</c:v>
                </c:pt>
                <c:pt idx="12327">
                  <c:v>0.54877979436169944</c:v>
                </c:pt>
                <c:pt idx="12328">
                  <c:v>0.46306702091831825</c:v>
                </c:pt>
                <c:pt idx="12329">
                  <c:v>0.42731597758948547</c:v>
                </c:pt>
                <c:pt idx="12330">
                  <c:v>0.37329518082050456</c:v>
                </c:pt>
                <c:pt idx="12331">
                  <c:v>0.44625136710492636</c:v>
                </c:pt>
                <c:pt idx="12332">
                  <c:v>0.43550315702867448</c:v>
                </c:pt>
                <c:pt idx="12333">
                  <c:v>0.42890691180982943</c:v>
                </c:pt>
                <c:pt idx="12334">
                  <c:v>0.45426496816026035</c:v>
                </c:pt>
                <c:pt idx="12335">
                  <c:v>0.41841580584413773</c:v>
                </c:pt>
                <c:pt idx="12336">
                  <c:v>0.53332462816465809</c:v>
                </c:pt>
                <c:pt idx="12337">
                  <c:v>0.38951686319894097</c:v>
                </c:pt>
                <c:pt idx="12338">
                  <c:v>0.50029613133928641</c:v>
                </c:pt>
                <c:pt idx="12339">
                  <c:v>0.42879007920635148</c:v>
                </c:pt>
                <c:pt idx="12340">
                  <c:v>0.40571195300713025</c:v>
                </c:pt>
                <c:pt idx="12341">
                  <c:v>0.47538800405425763</c:v>
                </c:pt>
                <c:pt idx="12342">
                  <c:v>0.48009615675901246</c:v>
                </c:pt>
                <c:pt idx="12343">
                  <c:v>0.40522230186860514</c:v>
                </c:pt>
                <c:pt idx="12344">
                  <c:v>0.56270312532225575</c:v>
                </c:pt>
                <c:pt idx="12345">
                  <c:v>0.44992289980614908</c:v>
                </c:pt>
                <c:pt idx="12346">
                  <c:v>0.49794543823914766</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0.49842268422053065</c:v>
                </c:pt>
                <c:pt idx="12355">
                  <c:v>0.58989492907281349</c:v>
                </c:pt>
                <c:pt idx="12356">
                  <c:v>0.48970534031761981</c:v>
                </c:pt>
                <c:pt idx="12357">
                  <c:v>0.51414130874762842</c:v>
                </c:pt>
                <c:pt idx="12358">
                  <c:v>0.48588026944213997</c:v>
                </c:pt>
                <c:pt idx="12359">
                  <c:v>0.5616885726487939</c:v>
                </c:pt>
                <c:pt idx="12360">
                  <c:v>0.45348143295705357</c:v>
                </c:pt>
                <c:pt idx="12361">
                  <c:v>0.49536398795384584</c:v>
                </c:pt>
                <c:pt idx="12362">
                  <c:v>0.39669863447137527</c:v>
                </c:pt>
                <c:pt idx="12363">
                  <c:v>0.47130612770254576</c:v>
                </c:pt>
                <c:pt idx="12364">
                  <c:v>0.45691482724574795</c:v>
                </c:pt>
                <c:pt idx="12365">
                  <c:v>0.54351239478203184</c:v>
                </c:pt>
                <c:pt idx="12366">
                  <c:v>0.40035960188923375</c:v>
                </c:pt>
                <c:pt idx="12367">
                  <c:v>0.46047644110024966</c:v>
                </c:pt>
                <c:pt idx="12368">
                  <c:v>0.46309162256523823</c:v>
                </c:pt>
                <c:pt idx="12369">
                  <c:v>0.40167253996598484</c:v>
                </c:pt>
                <c:pt idx="12370">
                  <c:v>0.37111346881294793</c:v>
                </c:pt>
                <c:pt idx="12371">
                  <c:v>0.43147343102856595</c:v>
                </c:pt>
                <c:pt idx="12372">
                  <c:v>0.54989286088899869</c:v>
                </c:pt>
                <c:pt idx="12373">
                  <c:v>0.48626074441218059</c:v>
                </c:pt>
                <c:pt idx="12374">
                  <c:v>0.48828029395466149</c:v>
                </c:pt>
                <c:pt idx="12375">
                  <c:v>0.48613763014203376</c:v>
                </c:pt>
                <c:pt idx="12376">
                  <c:v>0.51267295022800474</c:v>
                </c:pt>
                <c:pt idx="12377">
                  <c:v>0.39810761930865357</c:v>
                </c:pt>
                <c:pt idx="12378">
                  <c:v>0.43656415739626747</c:v>
                </c:pt>
                <c:pt idx="12379">
                  <c:v>0.42264262712800532</c:v>
                </c:pt>
                <c:pt idx="12380">
                  <c:v>0.46707556429286567</c:v>
                </c:pt>
                <c:pt idx="12381">
                  <c:v>0.40896407090648151</c:v>
                </c:pt>
                <c:pt idx="12382">
                  <c:v>0.51888580249912852</c:v>
                </c:pt>
                <c:pt idx="12383">
                  <c:v>0.45927489139240252</c:v>
                </c:pt>
                <c:pt idx="12384">
                  <c:v>0.45925860163493731</c:v>
                </c:pt>
                <c:pt idx="12385">
                  <c:v>0.40999348097401739</c:v>
                </c:pt>
                <c:pt idx="12386">
                  <c:v>0.56667583734158133</c:v>
                </c:pt>
                <c:pt idx="12387">
                  <c:v>0.4863468588344465</c:v>
                </c:pt>
                <c:pt idx="12388">
                  <c:v>0.39959939702898517</c:v>
                </c:pt>
                <c:pt idx="12389">
                  <c:v>0.48119551945036843</c:v>
                </c:pt>
                <c:pt idx="12390">
                  <c:v>0.36544881867353135</c:v>
                </c:pt>
                <c:pt idx="12391">
                  <c:v>0.47073121023646114</c:v>
                </c:pt>
                <c:pt idx="12392">
                  <c:v>0.49426817123721223</c:v>
                </c:pt>
                <c:pt idx="12393">
                  <c:v>0.39170444226988993</c:v>
                </c:pt>
                <c:pt idx="12394">
                  <c:v>0.47184717339543175</c:v>
                </c:pt>
                <c:pt idx="12395">
                  <c:v>0.57526350959713057</c:v>
                </c:pt>
                <c:pt idx="12396">
                  <c:v>0.38142084173307539</c:v>
                </c:pt>
                <c:pt idx="12397">
                  <c:v>0.43193915767750185</c:v>
                </c:pt>
                <c:pt idx="12398">
                  <c:v>0.43694904765627368</c:v>
                </c:pt>
                <c:pt idx="12399">
                  <c:v>0.40953179914028748</c:v>
                </c:pt>
                <c:pt idx="12400">
                  <c:v>0.49155282304673531</c:v>
                </c:pt>
                <c:pt idx="12401">
                  <c:v>0.42899144859592225</c:v>
                </c:pt>
                <c:pt idx="12402">
                  <c:v>0.47261801454496088</c:v>
                </c:pt>
                <c:pt idx="12403">
                  <c:v>0.57924575950999213</c:v>
                </c:pt>
                <c:pt idx="12404">
                  <c:v>0.358242293185699</c:v>
                </c:pt>
                <c:pt idx="12405">
                  <c:v>0.41191466995195963</c:v>
                </c:pt>
                <c:pt idx="12406">
                  <c:v>0.41445538615168931</c:v>
                </c:pt>
                <c:pt idx="12407">
                  <c:v>0.45233174194822356</c:v>
                </c:pt>
                <c:pt idx="12408">
                  <c:v>0.48928454813716232</c:v>
                </c:pt>
                <c:pt idx="12409">
                  <c:v>0.49354723700766856</c:v>
                </c:pt>
                <c:pt idx="12410">
                  <c:v>0.43539314139499663</c:v>
                </c:pt>
                <c:pt idx="12411">
                  <c:v>0.4327341144012305</c:v>
                </c:pt>
                <c:pt idx="12412">
                  <c:v>0.50893415966911471</c:v>
                </c:pt>
                <c:pt idx="12413">
                  <c:v>0.42516170630034722</c:v>
                </c:pt>
                <c:pt idx="12414">
                  <c:v>0.39461779681034537</c:v>
                </c:pt>
                <c:pt idx="12415">
                  <c:v>0.45436832332497951</c:v>
                </c:pt>
                <c:pt idx="12416">
                  <c:v>0.44695504212673803</c:v>
                </c:pt>
                <c:pt idx="12417">
                  <c:v>0.453486988450157</c:v>
                </c:pt>
                <c:pt idx="12418">
                  <c:v>0.50783725464931762</c:v>
                </c:pt>
                <c:pt idx="12419">
                  <c:v>0.47575821048762451</c:v>
                </c:pt>
                <c:pt idx="12420">
                  <c:v>0.36350139515403113</c:v>
                </c:pt>
                <c:pt idx="12421">
                  <c:v>0.44553564407878526</c:v>
                </c:pt>
                <c:pt idx="12422">
                  <c:v>0.38014251994151232</c:v>
                </c:pt>
                <c:pt idx="12423">
                  <c:v>0.44935562196911188</c:v>
                </c:pt>
                <c:pt idx="12424">
                  <c:v>0.51956240383732499</c:v>
                </c:pt>
                <c:pt idx="12425">
                  <c:v>0.37006686219556489</c:v>
                </c:pt>
                <c:pt idx="12426">
                  <c:v>0.42509595532061839</c:v>
                </c:pt>
                <c:pt idx="12427">
                  <c:v>0.44640266596398004</c:v>
                </c:pt>
                <c:pt idx="12428">
                  <c:v>0.40266856706404813</c:v>
                </c:pt>
                <c:pt idx="12429">
                  <c:v>0.42292558117329287</c:v>
                </c:pt>
                <c:pt idx="12430">
                  <c:v>0.54258929279921553</c:v>
                </c:pt>
                <c:pt idx="12431">
                  <c:v>0.42714461317942704</c:v>
                </c:pt>
                <c:pt idx="12432">
                  <c:v>0.42626961301678734</c:v>
                </c:pt>
                <c:pt idx="12433">
                  <c:v>0.48155566314245279</c:v>
                </c:pt>
                <c:pt idx="12434">
                  <c:v>0.34965888511984344</c:v>
                </c:pt>
                <c:pt idx="12435">
                  <c:v>0.47038797797921594</c:v>
                </c:pt>
                <c:pt idx="12436">
                  <c:v>0.46907901969503191</c:v>
                </c:pt>
                <c:pt idx="12437">
                  <c:v>0.49009340189834588</c:v>
                </c:pt>
                <c:pt idx="12438">
                  <c:v>0.56256330641558261</c:v>
                </c:pt>
                <c:pt idx="12439">
                  <c:v>0.38933605263267451</c:v>
                </c:pt>
                <c:pt idx="12440">
                  <c:v>0.42837957780183278</c:v>
                </c:pt>
                <c:pt idx="12441">
                  <c:v>0.38885568827549355</c:v>
                </c:pt>
                <c:pt idx="12442">
                  <c:v>0.40332010098170196</c:v>
                </c:pt>
                <c:pt idx="12443">
                  <c:v>0.44478681739679482</c:v>
                </c:pt>
                <c:pt idx="12444">
                  <c:v>0.44434031587805978</c:v>
                </c:pt>
                <c:pt idx="12445">
                  <c:v>0.51264942528778457</c:v>
                </c:pt>
                <c:pt idx="12446">
                  <c:v>0.42210219871227428</c:v>
                </c:pt>
                <c:pt idx="12447">
                  <c:v>0.41241476798450227</c:v>
                </c:pt>
                <c:pt idx="12448">
                  <c:v>0.53791206475293951</c:v>
                </c:pt>
                <c:pt idx="12449">
                  <c:v>0.44596513078210875</c:v>
                </c:pt>
                <c:pt idx="12450">
                  <c:v>0.42362986562365179</c:v>
                </c:pt>
                <c:pt idx="12451">
                  <c:v>0.42904964980444488</c:v>
                </c:pt>
                <c:pt idx="12452">
                  <c:v>0.48553512121249282</c:v>
                </c:pt>
                <c:pt idx="12453">
                  <c:v>0.42809011105269112</c:v>
                </c:pt>
                <c:pt idx="12454">
                  <c:v>0.44564015442296773</c:v>
                </c:pt>
                <c:pt idx="12455">
                  <c:v>0.44367071074156111</c:v>
                </c:pt>
                <c:pt idx="12456">
                  <c:v>0.45127383052782954</c:v>
                </c:pt>
                <c:pt idx="12457">
                  <c:v>0.41452957151970027</c:v>
                </c:pt>
                <c:pt idx="12458">
                  <c:v>0.49850123698580251</c:v>
                </c:pt>
                <c:pt idx="12459">
                  <c:v>0.46457915513515186</c:v>
                </c:pt>
                <c:pt idx="12460">
                  <c:v>0.42651068420833882</c:v>
                </c:pt>
                <c:pt idx="12461">
                  <c:v>0.40276246186095327</c:v>
                </c:pt>
                <c:pt idx="12462">
                  <c:v>0.48016222159928074</c:v>
                </c:pt>
                <c:pt idx="12463">
                  <c:v>0.4633801759445077</c:v>
                </c:pt>
                <c:pt idx="12464">
                  <c:v>0.41216507634556732</c:v>
                </c:pt>
                <c:pt idx="12465">
                  <c:v>0.42048987272318838</c:v>
                </c:pt>
                <c:pt idx="12466">
                  <c:v>0.49205598746408458</c:v>
                </c:pt>
                <c:pt idx="12467">
                  <c:v>0.45524141475335173</c:v>
                </c:pt>
                <c:pt idx="12468">
                  <c:v>0.50055477713261132</c:v>
                </c:pt>
                <c:pt idx="12469">
                  <c:v>0.47722218448956638</c:v>
                </c:pt>
                <c:pt idx="12470">
                  <c:v>0.4676999948191673</c:v>
                </c:pt>
                <c:pt idx="12471">
                  <c:v>0.47920501455898579</c:v>
                </c:pt>
                <c:pt idx="12472">
                  <c:v>0.45270175340346674</c:v>
                </c:pt>
                <c:pt idx="12473">
                  <c:v>0.57567848467789451</c:v>
                </c:pt>
                <c:pt idx="12474">
                  <c:v>0.33459880297421957</c:v>
                </c:pt>
                <c:pt idx="12475">
                  <c:v>0.42847590986238893</c:v>
                </c:pt>
                <c:pt idx="12476">
                  <c:v>0.44736494594180376</c:v>
                </c:pt>
                <c:pt idx="12477">
                  <c:v>0.50390889111032211</c:v>
                </c:pt>
                <c:pt idx="12478">
                  <c:v>0.42281347207139192</c:v>
                </c:pt>
                <c:pt idx="12479">
                  <c:v>0.43041648393077508</c:v>
                </c:pt>
                <c:pt idx="12480">
                  <c:v>0.4702300733339228</c:v>
                </c:pt>
                <c:pt idx="12481">
                  <c:v>0.5004853276807365</c:v>
                </c:pt>
                <c:pt idx="12482">
                  <c:v>0.49655761829769801</c:v>
                </c:pt>
                <c:pt idx="12483">
                  <c:v>0.36909246744192831</c:v>
                </c:pt>
                <c:pt idx="12484">
                  <c:v>0.3749848489396217</c:v>
                </c:pt>
                <c:pt idx="12485">
                  <c:v>0.4695011761789783</c:v>
                </c:pt>
                <c:pt idx="12486">
                  <c:v>0.36530461169806905</c:v>
                </c:pt>
                <c:pt idx="12487">
                  <c:v>0.43336653647432438</c:v>
                </c:pt>
                <c:pt idx="12488">
                  <c:v>0.44940719537441737</c:v>
                </c:pt>
                <c:pt idx="12489">
                  <c:v>0.44932485319662108</c:v>
                </c:pt>
                <c:pt idx="12490">
                  <c:v>0.46882301658433168</c:v>
                </c:pt>
                <c:pt idx="12491">
                  <c:v>0.47144989690370892</c:v>
                </c:pt>
                <c:pt idx="12492">
                  <c:v>0.34369877505427038</c:v>
                </c:pt>
                <c:pt idx="12493">
                  <c:v>0.33625892894372578</c:v>
                </c:pt>
                <c:pt idx="12494">
                  <c:v>0.56718941838491665</c:v>
                </c:pt>
                <c:pt idx="12495">
                  <c:v>0.37316324564877207</c:v>
                </c:pt>
                <c:pt idx="12496">
                  <c:v>0.40402435244929841</c:v>
                </c:pt>
                <c:pt idx="12497">
                  <c:v>0.51393848657672381</c:v>
                </c:pt>
                <c:pt idx="12498">
                  <c:v>0.43229718731280786</c:v>
                </c:pt>
                <c:pt idx="12499">
                  <c:v>0.46416346002467501</c:v>
                </c:pt>
                <c:pt idx="12500">
                  <c:v>0.37928134824582582</c:v>
                </c:pt>
                <c:pt idx="12501">
                  <c:v>0.48393185263719313</c:v>
                </c:pt>
                <c:pt idx="12502">
                  <c:v>0.39700156230484784</c:v>
                </c:pt>
                <c:pt idx="12503">
                  <c:v>0.4291300572452188</c:v>
                </c:pt>
                <c:pt idx="12504">
                  <c:v>0.38746049748410405</c:v>
                </c:pt>
                <c:pt idx="12505">
                  <c:v>0.54860679015790959</c:v>
                </c:pt>
                <c:pt idx="12506">
                  <c:v>0.4835235253582259</c:v>
                </c:pt>
                <c:pt idx="12507">
                  <c:v>0.41960638388918198</c:v>
                </c:pt>
                <c:pt idx="12508">
                  <c:v>0.41828231817619299</c:v>
                </c:pt>
                <c:pt idx="12509">
                  <c:v>0.4078331744082408</c:v>
                </c:pt>
                <c:pt idx="12510">
                  <c:v>0.45241941789207502</c:v>
                </c:pt>
                <c:pt idx="12511">
                  <c:v>0.39018441750527993</c:v>
                </c:pt>
                <c:pt idx="12512">
                  <c:v>0.45717430081245441</c:v>
                </c:pt>
                <c:pt idx="12513">
                  <c:v>0.54110055164635928</c:v>
                </c:pt>
                <c:pt idx="12514">
                  <c:v>0.36875271718317931</c:v>
                </c:pt>
                <c:pt idx="12515">
                  <c:v>0.48512034700436002</c:v>
                </c:pt>
                <c:pt idx="12516">
                  <c:v>0.3560759623087939</c:v>
                </c:pt>
                <c:pt idx="12517">
                  <c:v>0.52716794146176116</c:v>
                </c:pt>
                <c:pt idx="12518">
                  <c:v>0.38064646252823742</c:v>
                </c:pt>
                <c:pt idx="12519">
                  <c:v>0.47156343962883795</c:v>
                </c:pt>
                <c:pt idx="12520">
                  <c:v>0.41423537547384781</c:v>
                </c:pt>
                <c:pt idx="12521">
                  <c:v>0.47688823704229094</c:v>
                </c:pt>
                <c:pt idx="12522">
                  <c:v>0.46929078615114284</c:v>
                </c:pt>
                <c:pt idx="12523">
                  <c:v>0.54156355215729757</c:v>
                </c:pt>
                <c:pt idx="12524">
                  <c:v>0.46792414735780241</c:v>
                </c:pt>
                <c:pt idx="12525">
                  <c:v>0.46463950537795168</c:v>
                </c:pt>
                <c:pt idx="12526">
                  <c:v>0.46915587175418588</c:v>
                </c:pt>
                <c:pt idx="12527">
                  <c:v>0.4835163436633183</c:v>
                </c:pt>
                <c:pt idx="12528">
                  <c:v>0.3895897544711916</c:v>
                </c:pt>
                <c:pt idx="12529">
                  <c:v>0.45708637871204838</c:v>
                </c:pt>
                <c:pt idx="12530">
                  <c:v>0.41277749677559883</c:v>
                </c:pt>
                <c:pt idx="12531">
                  <c:v>0.4196950508626161</c:v>
                </c:pt>
                <c:pt idx="12532">
                  <c:v>0.47675826390386145</c:v>
                </c:pt>
                <c:pt idx="12533">
                  <c:v>0.51481136534624128</c:v>
                </c:pt>
                <c:pt idx="12534">
                  <c:v>0.44248771884181481</c:v>
                </c:pt>
                <c:pt idx="12535">
                  <c:v>0.38985182047905093</c:v>
                </c:pt>
                <c:pt idx="12536">
                  <c:v>0.51311413845443399</c:v>
                </c:pt>
                <c:pt idx="12537">
                  <c:v>0.49925617090325275</c:v>
                </c:pt>
                <c:pt idx="12538">
                  <c:v>0.37171525730922739</c:v>
                </c:pt>
                <c:pt idx="12539">
                  <c:v>0.34792903542248138</c:v>
                </c:pt>
                <c:pt idx="12540">
                  <c:v>0.41058877851341707</c:v>
                </c:pt>
                <c:pt idx="12541">
                  <c:v>0.37496200511571365</c:v>
                </c:pt>
                <c:pt idx="12542">
                  <c:v>0.43749810795223842</c:v>
                </c:pt>
                <c:pt idx="12543">
                  <c:v>0.42426042065643227</c:v>
                </c:pt>
                <c:pt idx="12544">
                  <c:v>0.4716174368995133</c:v>
                </c:pt>
                <c:pt idx="12545">
                  <c:v>0.45532640214976433</c:v>
                </c:pt>
                <c:pt idx="12546">
                  <c:v>0.4098673284999903</c:v>
                </c:pt>
                <c:pt idx="12547">
                  <c:v>0.53011350176882455</c:v>
                </c:pt>
                <c:pt idx="12548">
                  <c:v>0.42524771485233159</c:v>
                </c:pt>
                <c:pt idx="12549">
                  <c:v>0.42421899947784419</c:v>
                </c:pt>
                <c:pt idx="12550">
                  <c:v>0.51594660066092901</c:v>
                </c:pt>
                <c:pt idx="12551">
                  <c:v>0.4603979294237413</c:v>
                </c:pt>
                <c:pt idx="12552">
                  <c:v>0.53360939126375462</c:v>
                </c:pt>
                <c:pt idx="12553">
                  <c:v>0.43298310247324195</c:v>
                </c:pt>
                <c:pt idx="12554">
                  <c:v>0.50563041993186042</c:v>
                </c:pt>
                <c:pt idx="12555">
                  <c:v>0.4161150765180025</c:v>
                </c:pt>
                <c:pt idx="12556">
                  <c:v>0.45735058117978517</c:v>
                </c:pt>
                <c:pt idx="12557">
                  <c:v>0.38671774506820145</c:v>
                </c:pt>
                <c:pt idx="12558">
                  <c:v>0.4296562121362788</c:v>
                </c:pt>
                <c:pt idx="12559">
                  <c:v>0.47302380762240365</c:v>
                </c:pt>
                <c:pt idx="12560">
                  <c:v>0.42433908145633925</c:v>
                </c:pt>
                <c:pt idx="12561">
                  <c:v>0.35247875660050892</c:v>
                </c:pt>
                <c:pt idx="12562">
                  <c:v>0.47026273585989586</c:v>
                </c:pt>
                <c:pt idx="12563">
                  <c:v>0.45219471223241081</c:v>
                </c:pt>
                <c:pt idx="12564">
                  <c:v>0.43442783229561638</c:v>
                </c:pt>
                <c:pt idx="12565">
                  <c:v>0.40798456483329965</c:v>
                </c:pt>
                <c:pt idx="12566">
                  <c:v>0.3997977344349028</c:v>
                </c:pt>
                <c:pt idx="12567">
                  <c:v>0.42945496357963475</c:v>
                </c:pt>
                <c:pt idx="12568">
                  <c:v>0.45342817420008202</c:v>
                </c:pt>
                <c:pt idx="12569">
                  <c:v>0.44889700883638223</c:v>
                </c:pt>
                <c:pt idx="12570">
                  <c:v>0.35787629081141697</c:v>
                </c:pt>
                <c:pt idx="12571">
                  <c:v>0.41208824216707035</c:v>
                </c:pt>
                <c:pt idx="12572">
                  <c:v>0.52768937546538164</c:v>
                </c:pt>
                <c:pt idx="12573">
                  <c:v>0.53884207199179412</c:v>
                </c:pt>
                <c:pt idx="12574">
                  <c:v>0.50864938782098423</c:v>
                </c:pt>
                <c:pt idx="12575">
                  <c:v>0.3544788975128767</c:v>
                </c:pt>
                <c:pt idx="12576">
                  <c:v>0.49242563193572586</c:v>
                </c:pt>
                <c:pt idx="12577">
                  <c:v>0.34582333287668282</c:v>
                </c:pt>
                <c:pt idx="12578">
                  <c:v>0.38392420116228293</c:v>
                </c:pt>
                <c:pt idx="12579">
                  <c:v>0.38783380747763724</c:v>
                </c:pt>
                <c:pt idx="12580">
                  <c:v>0.49907193125744997</c:v>
                </c:pt>
                <c:pt idx="12581">
                  <c:v>0.43636351294650311</c:v>
                </c:pt>
                <c:pt idx="12582">
                  <c:v>0.43271454883489952</c:v>
                </c:pt>
                <c:pt idx="12583">
                  <c:v>0.46824381163687678</c:v>
                </c:pt>
                <c:pt idx="12584">
                  <c:v>0.53397837535425352</c:v>
                </c:pt>
                <c:pt idx="12585">
                  <c:v>0.51418758181192725</c:v>
                </c:pt>
                <c:pt idx="12586">
                  <c:v>0.40823432856042463</c:v>
                </c:pt>
                <c:pt idx="12587">
                  <c:v>0.5217714356410823</c:v>
                </c:pt>
                <c:pt idx="12588">
                  <c:v>0.36773958083693609</c:v>
                </c:pt>
                <c:pt idx="12589">
                  <c:v>0.42408219210669101</c:v>
                </c:pt>
                <c:pt idx="12590">
                  <c:v>0.50094109598302561</c:v>
                </c:pt>
                <c:pt idx="12591">
                  <c:v>0.39169975268172724</c:v>
                </c:pt>
                <c:pt idx="12592">
                  <c:v>0.44750143763360439</c:v>
                </c:pt>
                <c:pt idx="12593">
                  <c:v>0.45211721417305356</c:v>
                </c:pt>
                <c:pt idx="12594">
                  <c:v>0.39618575789188915</c:v>
                </c:pt>
                <c:pt idx="12595">
                  <c:v>0.42632126657728237</c:v>
                </c:pt>
                <c:pt idx="12596">
                  <c:v>0.41163606645419565</c:v>
                </c:pt>
                <c:pt idx="12597">
                  <c:v>0.45318329947971442</c:v>
                </c:pt>
                <c:pt idx="12598">
                  <c:v>0.419496739980316</c:v>
                </c:pt>
                <c:pt idx="12599">
                  <c:v>0.4264306458688904</c:v>
                </c:pt>
                <c:pt idx="12600">
                  <c:v>0.45451761019971632</c:v>
                </c:pt>
                <c:pt idx="12601">
                  <c:v>0.47505768818375588</c:v>
                </c:pt>
                <c:pt idx="12602">
                  <c:v>0.41892968155942589</c:v>
                </c:pt>
                <c:pt idx="12603">
                  <c:v>0.39219767024163982</c:v>
                </c:pt>
                <c:pt idx="12604">
                  <c:v>0.41040655798750603</c:v>
                </c:pt>
                <c:pt idx="12605">
                  <c:v>0.45208695864907711</c:v>
                </c:pt>
                <c:pt idx="12606">
                  <c:v>0.46398913192655988</c:v>
                </c:pt>
                <c:pt idx="12607">
                  <c:v>0.41924365623606324</c:v>
                </c:pt>
                <c:pt idx="12608">
                  <c:v>0.344216287903301</c:v>
                </c:pt>
                <c:pt idx="12609">
                  <c:v>0.45218365089060081</c:v>
                </c:pt>
                <c:pt idx="12610">
                  <c:v>0.49613228524533831</c:v>
                </c:pt>
                <c:pt idx="12611">
                  <c:v>0.41307014661135844</c:v>
                </c:pt>
                <c:pt idx="12612">
                  <c:v>0.43913806529270516</c:v>
                </c:pt>
                <c:pt idx="12613">
                  <c:v>0.41986746793861862</c:v>
                </c:pt>
                <c:pt idx="12614">
                  <c:v>0.46875289245465701</c:v>
                </c:pt>
                <c:pt idx="12615">
                  <c:v>0.48273268493165311</c:v>
                </c:pt>
                <c:pt idx="12616">
                  <c:v>0.44740292914943225</c:v>
                </c:pt>
                <c:pt idx="12617">
                  <c:v>0.44504118088170874</c:v>
                </c:pt>
                <c:pt idx="12618">
                  <c:v>0.45462293095627598</c:v>
                </c:pt>
                <c:pt idx="12619">
                  <c:v>0.59530408467085349</c:v>
                </c:pt>
                <c:pt idx="12620">
                  <c:v>0.40530711905863298</c:v>
                </c:pt>
                <c:pt idx="12621">
                  <c:v>0.39053670092615855</c:v>
                </c:pt>
                <c:pt idx="12622">
                  <c:v>0.47023718027815226</c:v>
                </c:pt>
                <c:pt idx="12623">
                  <c:v>0.40787591656576294</c:v>
                </c:pt>
                <c:pt idx="12624">
                  <c:v>0.40318532423629244</c:v>
                </c:pt>
                <c:pt idx="12625">
                  <c:v>0.47012850088621938</c:v>
                </c:pt>
                <c:pt idx="12626">
                  <c:v>0.39798147306040038</c:v>
                </c:pt>
                <c:pt idx="12627">
                  <c:v>0.35789964667917734</c:v>
                </c:pt>
                <c:pt idx="12628">
                  <c:v>0.38197575984734755</c:v>
                </c:pt>
                <c:pt idx="12629">
                  <c:v>0.35890089443856532</c:v>
                </c:pt>
                <c:pt idx="12630">
                  <c:v>0.41500074331866876</c:v>
                </c:pt>
                <c:pt idx="12631">
                  <c:v>0.4403480495523226</c:v>
                </c:pt>
                <c:pt idx="12632">
                  <c:v>0.42391908648169135</c:v>
                </c:pt>
                <c:pt idx="12633">
                  <c:v>0.45085599620943972</c:v>
                </c:pt>
                <c:pt idx="12634">
                  <c:v>0.45957488296163551</c:v>
                </c:pt>
                <c:pt idx="12635">
                  <c:v>0.34475835756351364</c:v>
                </c:pt>
                <c:pt idx="12636">
                  <c:v>0.44805022182778148</c:v>
                </c:pt>
                <c:pt idx="12637">
                  <c:v>0.43132952425876764</c:v>
                </c:pt>
                <c:pt idx="12638">
                  <c:v>0.48883417819005365</c:v>
                </c:pt>
                <c:pt idx="12639">
                  <c:v>0.39028508552351387</c:v>
                </c:pt>
                <c:pt idx="12640">
                  <c:v>0.43922725032562432</c:v>
                </c:pt>
                <c:pt idx="12641">
                  <c:v>0.4430275031476904</c:v>
                </c:pt>
                <c:pt idx="12642">
                  <c:v>0.41499104973649625</c:v>
                </c:pt>
                <c:pt idx="12643">
                  <c:v>0.48544409268449906</c:v>
                </c:pt>
                <c:pt idx="12644">
                  <c:v>0.50691980923372881</c:v>
                </c:pt>
                <c:pt idx="12645">
                  <c:v>0.38300446032642643</c:v>
                </c:pt>
                <c:pt idx="12646">
                  <c:v>0.39742737649329307</c:v>
                </c:pt>
                <c:pt idx="12647">
                  <c:v>0.41430834358548785</c:v>
                </c:pt>
                <c:pt idx="12648">
                  <c:v>0.41527666082117048</c:v>
                </c:pt>
                <c:pt idx="12649">
                  <c:v>0.43151556660373092</c:v>
                </c:pt>
                <c:pt idx="12650">
                  <c:v>0.4506560928419367</c:v>
                </c:pt>
                <c:pt idx="12651">
                  <c:v>0.41632058560992291</c:v>
                </c:pt>
                <c:pt idx="12652">
                  <c:v>0.39475508500585088</c:v>
                </c:pt>
                <c:pt idx="12653">
                  <c:v>0.40655856973815291</c:v>
                </c:pt>
                <c:pt idx="12654">
                  <c:v>0.38263865961744964</c:v>
                </c:pt>
                <c:pt idx="12655">
                  <c:v>0.46012947943767402</c:v>
                </c:pt>
                <c:pt idx="12656">
                  <c:v>0.52637463706488075</c:v>
                </c:pt>
                <c:pt idx="12657">
                  <c:v>0.40885977787587502</c:v>
                </c:pt>
                <c:pt idx="12658">
                  <c:v>0.45442167584684467</c:v>
                </c:pt>
                <c:pt idx="12659">
                  <c:v>0.38621954501484368</c:v>
                </c:pt>
                <c:pt idx="12660">
                  <c:v>0.52531352812626175</c:v>
                </c:pt>
                <c:pt idx="12661">
                  <c:v>0.48640065514294945</c:v>
                </c:pt>
                <c:pt idx="12662">
                  <c:v>0.38196116424133808</c:v>
                </c:pt>
                <c:pt idx="12663">
                  <c:v>0.46619919811973276</c:v>
                </c:pt>
                <c:pt idx="12664">
                  <c:v>0.42416580156496742</c:v>
                </c:pt>
                <c:pt idx="12665">
                  <c:v>0.40152889491351668</c:v>
                </c:pt>
                <c:pt idx="12666">
                  <c:v>0.43150642113670251</c:v>
                </c:pt>
                <c:pt idx="12667">
                  <c:v>0.45389463741590441</c:v>
                </c:pt>
                <c:pt idx="12668">
                  <c:v>0.38994589583089823</c:v>
                </c:pt>
                <c:pt idx="12669">
                  <c:v>0.41789257558487297</c:v>
                </c:pt>
                <c:pt idx="12670">
                  <c:v>0.36834806035643247</c:v>
                </c:pt>
                <c:pt idx="12671">
                  <c:v>0.40702470842054284</c:v>
                </c:pt>
                <c:pt idx="12672">
                  <c:v>0.44156533647761875</c:v>
                </c:pt>
                <c:pt idx="12673">
                  <c:v>0.48573820765360137</c:v>
                </c:pt>
                <c:pt idx="12674">
                  <c:v>0.4636369552250198</c:v>
                </c:pt>
                <c:pt idx="12675">
                  <c:v>0.42687558043963136</c:v>
                </c:pt>
                <c:pt idx="12676">
                  <c:v>0.47449323860579773</c:v>
                </c:pt>
                <c:pt idx="12677">
                  <c:v>0.40695042846724638</c:v>
                </c:pt>
                <c:pt idx="12678">
                  <c:v>0.41961378292119156</c:v>
                </c:pt>
                <c:pt idx="12679">
                  <c:v>0.35533850919264159</c:v>
                </c:pt>
                <c:pt idx="12680">
                  <c:v>0.50442824046323309</c:v>
                </c:pt>
                <c:pt idx="12681">
                  <c:v>0.52670289152389338</c:v>
                </c:pt>
                <c:pt idx="12682">
                  <c:v>0.42546227886603188</c:v>
                </c:pt>
                <c:pt idx="12683">
                  <c:v>0.44615662586537458</c:v>
                </c:pt>
                <c:pt idx="12684">
                  <c:v>0.44435236407705198</c:v>
                </c:pt>
                <c:pt idx="12685">
                  <c:v>0.47759804832261138</c:v>
                </c:pt>
                <c:pt idx="12686">
                  <c:v>0.40950231985787122</c:v>
                </c:pt>
                <c:pt idx="12687">
                  <c:v>0.38175271668771632</c:v>
                </c:pt>
                <c:pt idx="12688">
                  <c:v>0.49813971776904936</c:v>
                </c:pt>
                <c:pt idx="12689">
                  <c:v>0.45726783014916733</c:v>
                </c:pt>
                <c:pt idx="12690">
                  <c:v>0.36720679987400251</c:v>
                </c:pt>
                <c:pt idx="12691">
                  <c:v>0.44131497527152758</c:v>
                </c:pt>
                <c:pt idx="12692">
                  <c:v>0.45535235961223841</c:v>
                </c:pt>
                <c:pt idx="12693">
                  <c:v>0.37739103470757662</c:v>
                </c:pt>
                <c:pt idx="12694">
                  <c:v>0.42931244934914797</c:v>
                </c:pt>
                <c:pt idx="12695">
                  <c:v>0.38981985732871555</c:v>
                </c:pt>
                <c:pt idx="12696">
                  <c:v>0.38141999617097383</c:v>
                </c:pt>
                <c:pt idx="12697">
                  <c:v>0.46909541377997482</c:v>
                </c:pt>
                <c:pt idx="12698">
                  <c:v>0.46604261603898811</c:v>
                </c:pt>
                <c:pt idx="12699">
                  <c:v>0.43425380208853104</c:v>
                </c:pt>
                <c:pt idx="12700">
                  <c:v>0.4661642278330278</c:v>
                </c:pt>
                <c:pt idx="12701">
                  <c:v>0.45682808587872825</c:v>
                </c:pt>
                <c:pt idx="12702">
                  <c:v>0.42983477947128657</c:v>
                </c:pt>
                <c:pt idx="12703">
                  <c:v>0.47464361391970267</c:v>
                </c:pt>
                <c:pt idx="12704">
                  <c:v>0.34567116663581282</c:v>
                </c:pt>
                <c:pt idx="12705">
                  <c:v>0.44726569722703741</c:v>
                </c:pt>
                <c:pt idx="12706">
                  <c:v>0.41439748409903532</c:v>
                </c:pt>
                <c:pt idx="12707">
                  <c:v>0.376482494005143</c:v>
                </c:pt>
                <c:pt idx="12708">
                  <c:v>0.40431719176103731</c:v>
                </c:pt>
                <c:pt idx="12709">
                  <c:v>0.5008748509216352</c:v>
                </c:pt>
                <c:pt idx="12710">
                  <c:v>0.49939895719552901</c:v>
                </c:pt>
                <c:pt idx="12711">
                  <c:v>0.32651501700777741</c:v>
                </c:pt>
                <c:pt idx="12712">
                  <c:v>0.4635826168062338</c:v>
                </c:pt>
                <c:pt idx="12713">
                  <c:v>0.48336224546106832</c:v>
                </c:pt>
                <c:pt idx="12714">
                  <c:v>0.42960476936821701</c:v>
                </c:pt>
                <c:pt idx="12715">
                  <c:v>0.48768294985563304</c:v>
                </c:pt>
                <c:pt idx="12716">
                  <c:v>0.41368695416386714</c:v>
                </c:pt>
                <c:pt idx="12717">
                  <c:v>0.47443448363661966</c:v>
                </c:pt>
                <c:pt idx="12718">
                  <c:v>0.35502982093992153</c:v>
                </c:pt>
                <c:pt idx="12719">
                  <c:v>0.43262921309450036</c:v>
                </c:pt>
                <c:pt idx="12720">
                  <c:v>0.34270452016899544</c:v>
                </c:pt>
                <c:pt idx="12721">
                  <c:v>0.4098903645552075</c:v>
                </c:pt>
                <c:pt idx="12722">
                  <c:v>0.36328761476900806</c:v>
                </c:pt>
                <c:pt idx="12723">
                  <c:v>0.44758478662459833</c:v>
                </c:pt>
                <c:pt idx="12724">
                  <c:v>0.49795750138298595</c:v>
                </c:pt>
                <c:pt idx="12725">
                  <c:v>0.45164520439649775</c:v>
                </c:pt>
                <c:pt idx="12726">
                  <c:v>0.48203971241134114</c:v>
                </c:pt>
                <c:pt idx="12727">
                  <c:v>0.37161273121134375</c:v>
                </c:pt>
                <c:pt idx="12728">
                  <c:v>0.46576346489342041</c:v>
                </c:pt>
                <c:pt idx="12729">
                  <c:v>0.39609920224518291</c:v>
                </c:pt>
                <c:pt idx="12730">
                  <c:v>0.42012198795711903</c:v>
                </c:pt>
                <c:pt idx="12731">
                  <c:v>0.46006201103116212</c:v>
                </c:pt>
                <c:pt idx="12732">
                  <c:v>0.41291473839433934</c:v>
                </c:pt>
                <c:pt idx="12733">
                  <c:v>0.35124990236527631</c:v>
                </c:pt>
                <c:pt idx="12734">
                  <c:v>0.4656380150318829</c:v>
                </c:pt>
                <c:pt idx="12735">
                  <c:v>0.39532874120174433</c:v>
                </c:pt>
                <c:pt idx="12736">
                  <c:v>0.37715526293864937</c:v>
                </c:pt>
                <c:pt idx="12737">
                  <c:v>0.44261091467441088</c:v>
                </c:pt>
                <c:pt idx="12738">
                  <c:v>0.4539092523733872</c:v>
                </c:pt>
                <c:pt idx="12739">
                  <c:v>0.3762996886706188</c:v>
                </c:pt>
                <c:pt idx="12740">
                  <c:v>0.39101711160396535</c:v>
                </c:pt>
                <c:pt idx="12741">
                  <c:v>0.44374439090003975</c:v>
                </c:pt>
                <c:pt idx="12742">
                  <c:v>0.38735225665753387</c:v>
                </c:pt>
                <c:pt idx="12743">
                  <c:v>0.57951513380470476</c:v>
                </c:pt>
                <c:pt idx="12744">
                  <c:v>0.41429496544813976</c:v>
                </c:pt>
                <c:pt idx="12745">
                  <c:v>0.35170744515022961</c:v>
                </c:pt>
                <c:pt idx="12746">
                  <c:v>0.36010601058934238</c:v>
                </c:pt>
                <c:pt idx="12747">
                  <c:v>0.38930635616581744</c:v>
                </c:pt>
                <c:pt idx="12748">
                  <c:v>0.4799028555262333</c:v>
                </c:pt>
                <c:pt idx="12749">
                  <c:v>0.46217911622150293</c:v>
                </c:pt>
                <c:pt idx="12750">
                  <c:v>0.44744169506497838</c:v>
                </c:pt>
                <c:pt idx="12751">
                  <c:v>0.37431112083859391</c:v>
                </c:pt>
                <c:pt idx="12752">
                  <c:v>0.45505549011606133</c:v>
                </c:pt>
                <c:pt idx="12753">
                  <c:v>0.28770173360947282</c:v>
                </c:pt>
                <c:pt idx="12754">
                  <c:v>0.48100689053365064</c:v>
                </c:pt>
                <c:pt idx="12755">
                  <c:v>0.42941224769474701</c:v>
                </c:pt>
                <c:pt idx="12756">
                  <c:v>0.45707660656101978</c:v>
                </c:pt>
                <c:pt idx="12757">
                  <c:v>0.43207719846912984</c:v>
                </c:pt>
                <c:pt idx="12758">
                  <c:v>0.46375937324989946</c:v>
                </c:pt>
                <c:pt idx="12759">
                  <c:v>0.59560557427819005</c:v>
                </c:pt>
                <c:pt idx="12760">
                  <c:v>0.39726266185624887</c:v>
                </c:pt>
                <c:pt idx="12761">
                  <c:v>0.47884025835308308</c:v>
                </c:pt>
                <c:pt idx="12762">
                  <c:v>0.48545354193443696</c:v>
                </c:pt>
                <c:pt idx="12763">
                  <c:v>0.39620771580309316</c:v>
                </c:pt>
                <c:pt idx="12764">
                  <c:v>0.42894560698430939</c:v>
                </c:pt>
                <c:pt idx="12765">
                  <c:v>0.41866943696283498</c:v>
                </c:pt>
                <c:pt idx="12766">
                  <c:v>0.40121428072784604</c:v>
                </c:pt>
                <c:pt idx="12767">
                  <c:v>0.37381002513701622</c:v>
                </c:pt>
                <c:pt idx="12768">
                  <c:v>0.40717070646584985</c:v>
                </c:pt>
                <c:pt idx="12769">
                  <c:v>0.33739830653194314</c:v>
                </c:pt>
                <c:pt idx="12770">
                  <c:v>0.46719652168328435</c:v>
                </c:pt>
                <c:pt idx="12771">
                  <c:v>0.42555113981096382</c:v>
                </c:pt>
                <c:pt idx="12772">
                  <c:v>0.38721289263102032</c:v>
                </c:pt>
                <c:pt idx="12773">
                  <c:v>0.41871478148899288</c:v>
                </c:pt>
                <c:pt idx="12774">
                  <c:v>0.35264926231513627</c:v>
                </c:pt>
                <c:pt idx="12775">
                  <c:v>0.48815266232114496</c:v>
                </c:pt>
                <c:pt idx="12776">
                  <c:v>0.38013550239866684</c:v>
                </c:pt>
                <c:pt idx="12777">
                  <c:v>0.35833194016859149</c:v>
                </c:pt>
                <c:pt idx="12778">
                  <c:v>0.4816504798877535</c:v>
                </c:pt>
                <c:pt idx="12779">
                  <c:v>0.43666677569788886</c:v>
                </c:pt>
                <c:pt idx="12780">
                  <c:v>0.46949981590782092</c:v>
                </c:pt>
                <c:pt idx="12781">
                  <c:v>0.40641233477203631</c:v>
                </c:pt>
                <c:pt idx="12782">
                  <c:v>0.47416652423787325</c:v>
                </c:pt>
                <c:pt idx="12783">
                  <c:v>0.40771792973810045</c:v>
                </c:pt>
                <c:pt idx="12784">
                  <c:v>0.39726999208182162</c:v>
                </c:pt>
                <c:pt idx="12785">
                  <c:v>0.42885750305853637</c:v>
                </c:pt>
                <c:pt idx="12786">
                  <c:v>0.47117792088437088</c:v>
                </c:pt>
                <c:pt idx="12787">
                  <c:v>0.32683731032932595</c:v>
                </c:pt>
                <c:pt idx="12788">
                  <c:v>0.41737923377346176</c:v>
                </c:pt>
                <c:pt idx="12789">
                  <c:v>0.35149686671438002</c:v>
                </c:pt>
                <c:pt idx="12790">
                  <c:v>0.39924323606369994</c:v>
                </c:pt>
                <c:pt idx="12791">
                  <c:v>0.40350124729915432</c:v>
                </c:pt>
                <c:pt idx="12792">
                  <c:v>0.40116448614030531</c:v>
                </c:pt>
                <c:pt idx="12793">
                  <c:v>0.39906149052238832</c:v>
                </c:pt>
                <c:pt idx="12794">
                  <c:v>0.42651033754446938</c:v>
                </c:pt>
                <c:pt idx="12795">
                  <c:v>0.43045798755478965</c:v>
                </c:pt>
                <c:pt idx="12796">
                  <c:v>0.32802579304290136</c:v>
                </c:pt>
                <c:pt idx="12797">
                  <c:v>0.49479478223286605</c:v>
                </c:pt>
                <c:pt idx="12798">
                  <c:v>0.32445517835263704</c:v>
                </c:pt>
                <c:pt idx="12799">
                  <c:v>0.42112048998642976</c:v>
                </c:pt>
                <c:pt idx="12800">
                  <c:v>0.37332393763783528</c:v>
                </c:pt>
                <c:pt idx="12801">
                  <c:v>0.45370271737954804</c:v>
                </c:pt>
                <c:pt idx="12802">
                  <c:v>0.48706532624805798</c:v>
                </c:pt>
                <c:pt idx="12803">
                  <c:v>0.36101175112581174</c:v>
                </c:pt>
                <c:pt idx="12804">
                  <c:v>0.48822657297415201</c:v>
                </c:pt>
                <c:pt idx="12805">
                  <c:v>0.43896870832457247</c:v>
                </c:pt>
                <c:pt idx="12806">
                  <c:v>0.3788668795247116</c:v>
                </c:pt>
                <c:pt idx="12807">
                  <c:v>0.45273323288660255</c:v>
                </c:pt>
                <c:pt idx="12808">
                  <c:v>0.38793112875482788</c:v>
                </c:pt>
                <c:pt idx="12809">
                  <c:v>0.40678659822667884</c:v>
                </c:pt>
                <c:pt idx="12810">
                  <c:v>0.49632057162112742</c:v>
                </c:pt>
                <c:pt idx="12811">
                  <c:v>0.43947606334577283</c:v>
                </c:pt>
                <c:pt idx="12812">
                  <c:v>0.48115292250535896</c:v>
                </c:pt>
                <c:pt idx="12813">
                  <c:v>0.43550722049641577</c:v>
                </c:pt>
                <c:pt idx="12814">
                  <c:v>0.34994740462430751</c:v>
                </c:pt>
                <c:pt idx="12815">
                  <c:v>0.34763333640725425</c:v>
                </c:pt>
                <c:pt idx="12816">
                  <c:v>0.38311906942927204</c:v>
                </c:pt>
                <c:pt idx="12817">
                  <c:v>0.46132957674164637</c:v>
                </c:pt>
                <c:pt idx="12818">
                  <c:v>0.34930039064774915</c:v>
                </c:pt>
                <c:pt idx="12819">
                  <c:v>0.46009684957974706</c:v>
                </c:pt>
                <c:pt idx="12820">
                  <c:v>0.39016130592814202</c:v>
                </c:pt>
                <c:pt idx="12821">
                  <c:v>0.42170383993815497</c:v>
                </c:pt>
                <c:pt idx="12822">
                  <c:v>0.41671184591110877</c:v>
                </c:pt>
                <c:pt idx="12823">
                  <c:v>0.44884494498436733</c:v>
                </c:pt>
                <c:pt idx="12824">
                  <c:v>0.42834894870965801</c:v>
                </c:pt>
                <c:pt idx="12825">
                  <c:v>0.39129308524558781</c:v>
                </c:pt>
                <c:pt idx="12826">
                  <c:v>0.35668702966955657</c:v>
                </c:pt>
                <c:pt idx="12827">
                  <c:v>0.47450947088489243</c:v>
                </c:pt>
                <c:pt idx="12828">
                  <c:v>0.49418839958165162</c:v>
                </c:pt>
                <c:pt idx="12829">
                  <c:v>0.34524754722990797</c:v>
                </c:pt>
                <c:pt idx="12830">
                  <c:v>0.33789441776451473</c:v>
                </c:pt>
                <c:pt idx="12831">
                  <c:v>0.38316016109910422</c:v>
                </c:pt>
                <c:pt idx="12832">
                  <c:v>0.44328769946347735</c:v>
                </c:pt>
                <c:pt idx="12833">
                  <c:v>0.37273788964949534</c:v>
                </c:pt>
                <c:pt idx="12834">
                  <c:v>0.52662050436212515</c:v>
                </c:pt>
                <c:pt idx="12835">
                  <c:v>0.45481048296652232</c:v>
                </c:pt>
                <c:pt idx="12836">
                  <c:v>0.44905615646600516</c:v>
                </c:pt>
                <c:pt idx="12837">
                  <c:v>0.41456394768906901</c:v>
                </c:pt>
                <c:pt idx="12838">
                  <c:v>0.45843006403064201</c:v>
                </c:pt>
                <c:pt idx="12839">
                  <c:v>0.38181198922904325</c:v>
                </c:pt>
                <c:pt idx="12840">
                  <c:v>0.41196790906438158</c:v>
                </c:pt>
                <c:pt idx="12841">
                  <c:v>0.52909399001082824</c:v>
                </c:pt>
                <c:pt idx="12842">
                  <c:v>0.32940035037972326</c:v>
                </c:pt>
                <c:pt idx="12843">
                  <c:v>0.47456844020096889</c:v>
                </c:pt>
                <c:pt idx="12844">
                  <c:v>0.37786140090250153</c:v>
                </c:pt>
                <c:pt idx="12845">
                  <c:v>0.42398878361460018</c:v>
                </c:pt>
                <c:pt idx="12846">
                  <c:v>0.40534965640678056</c:v>
                </c:pt>
                <c:pt idx="12847">
                  <c:v>0.40025756172679111</c:v>
                </c:pt>
                <c:pt idx="12848">
                  <c:v>0.39888539523873473</c:v>
                </c:pt>
                <c:pt idx="12849">
                  <c:v>0.43003228091687801</c:v>
                </c:pt>
                <c:pt idx="12850">
                  <c:v>0.38281137644370788</c:v>
                </c:pt>
                <c:pt idx="12851">
                  <c:v>0.41129893679631713</c:v>
                </c:pt>
                <c:pt idx="12852">
                  <c:v>0.44000264139098039</c:v>
                </c:pt>
                <c:pt idx="12853">
                  <c:v>0.43091591876243412</c:v>
                </c:pt>
                <c:pt idx="12854">
                  <c:v>0.42150530823131915</c:v>
                </c:pt>
                <c:pt idx="12855">
                  <c:v>0.38110783888027588</c:v>
                </c:pt>
                <c:pt idx="12856">
                  <c:v>0.31792481285090041</c:v>
                </c:pt>
                <c:pt idx="12857">
                  <c:v>0.42270029514649288</c:v>
                </c:pt>
                <c:pt idx="12858">
                  <c:v>0.49538146045299813</c:v>
                </c:pt>
                <c:pt idx="12859">
                  <c:v>0.49979720023560131</c:v>
                </c:pt>
                <c:pt idx="12860">
                  <c:v>0.44259647295916082</c:v>
                </c:pt>
                <c:pt idx="12861">
                  <c:v>0.38850381941121981</c:v>
                </c:pt>
                <c:pt idx="12862">
                  <c:v>0.37067449297373334</c:v>
                </c:pt>
                <c:pt idx="12863">
                  <c:v>0.38164574443606303</c:v>
                </c:pt>
                <c:pt idx="12864">
                  <c:v>0.38303035153142667</c:v>
                </c:pt>
                <c:pt idx="12865">
                  <c:v>0.43108827237951036</c:v>
                </c:pt>
                <c:pt idx="12866">
                  <c:v>0.39146091249777776</c:v>
                </c:pt>
                <c:pt idx="12867">
                  <c:v>0.39331176219209096</c:v>
                </c:pt>
                <c:pt idx="12868">
                  <c:v>0.52018429725358895</c:v>
                </c:pt>
                <c:pt idx="12869">
                  <c:v>0.49148613790083573</c:v>
                </c:pt>
                <c:pt idx="12870">
                  <c:v>0.36345862168700793</c:v>
                </c:pt>
                <c:pt idx="12871">
                  <c:v>0.39166897590535676</c:v>
                </c:pt>
                <c:pt idx="12872">
                  <c:v>0.43619907545596442</c:v>
                </c:pt>
                <c:pt idx="12873">
                  <c:v>0.37938559608173611</c:v>
                </c:pt>
                <c:pt idx="12874">
                  <c:v>0.44512742372715791</c:v>
                </c:pt>
                <c:pt idx="12875">
                  <c:v>0.40752917086716245</c:v>
                </c:pt>
                <c:pt idx="12876">
                  <c:v>0.37374933301838903</c:v>
                </c:pt>
                <c:pt idx="12877">
                  <c:v>0.37320637493967668</c:v>
                </c:pt>
                <c:pt idx="12878">
                  <c:v>0.36436708941518881</c:v>
                </c:pt>
                <c:pt idx="12879">
                  <c:v>0.48283251628897678</c:v>
                </c:pt>
                <c:pt idx="12880">
                  <c:v>0.52697280673392066</c:v>
                </c:pt>
                <c:pt idx="12881">
                  <c:v>0.48172640974084402</c:v>
                </c:pt>
                <c:pt idx="12882">
                  <c:v>0.37000387019115138</c:v>
                </c:pt>
                <c:pt idx="12883">
                  <c:v>0.48928283329406963</c:v>
                </c:pt>
                <c:pt idx="12884">
                  <c:v>0.5140045849761995</c:v>
                </c:pt>
                <c:pt idx="12885">
                  <c:v>0.48308558147095637</c:v>
                </c:pt>
                <c:pt idx="12886">
                  <c:v>0.37532924307716864</c:v>
                </c:pt>
                <c:pt idx="12887">
                  <c:v>0.419573367365909</c:v>
                </c:pt>
                <c:pt idx="12888">
                  <c:v>0.42729013897377016</c:v>
                </c:pt>
                <c:pt idx="12889">
                  <c:v>0.4441481642140393</c:v>
                </c:pt>
                <c:pt idx="12890">
                  <c:v>0.41676190530502438</c:v>
                </c:pt>
                <c:pt idx="12891">
                  <c:v>0.32475849568843973</c:v>
                </c:pt>
                <c:pt idx="12892">
                  <c:v>0.36553837062822231</c:v>
                </c:pt>
                <c:pt idx="12893">
                  <c:v>0.39061270936115927</c:v>
                </c:pt>
                <c:pt idx="12894">
                  <c:v>0.39571693891925308</c:v>
                </c:pt>
                <c:pt idx="12895">
                  <c:v>0.51038806850513097</c:v>
                </c:pt>
                <c:pt idx="12896">
                  <c:v>0.40984640704917763</c:v>
                </c:pt>
                <c:pt idx="12897">
                  <c:v>0.29380800014077901</c:v>
                </c:pt>
                <c:pt idx="12898">
                  <c:v>0.38120008751058682</c:v>
                </c:pt>
                <c:pt idx="12899">
                  <c:v>0.32877348880757506</c:v>
                </c:pt>
                <c:pt idx="12900">
                  <c:v>0.43217860941291691</c:v>
                </c:pt>
                <c:pt idx="12901">
                  <c:v>0.36665098077846614</c:v>
                </c:pt>
                <c:pt idx="12902">
                  <c:v>0.40812747464005134</c:v>
                </c:pt>
                <c:pt idx="12903">
                  <c:v>0.39067635820345475</c:v>
                </c:pt>
                <c:pt idx="12904">
                  <c:v>0.46400905176362384</c:v>
                </c:pt>
                <c:pt idx="12905">
                  <c:v>0.41217469857629185</c:v>
                </c:pt>
                <c:pt idx="12906">
                  <c:v>0.40645429930649585</c:v>
                </c:pt>
                <c:pt idx="12907">
                  <c:v>0.44485789729535197</c:v>
                </c:pt>
                <c:pt idx="12908">
                  <c:v>0.43231893098544416</c:v>
                </c:pt>
                <c:pt idx="12909">
                  <c:v>0.35778424871371567</c:v>
                </c:pt>
                <c:pt idx="12910">
                  <c:v>0.41767386936431666</c:v>
                </c:pt>
                <c:pt idx="12911">
                  <c:v>0.5060233626916365</c:v>
                </c:pt>
                <c:pt idx="12912">
                  <c:v>0.39981352763670486</c:v>
                </c:pt>
                <c:pt idx="12913">
                  <c:v>0.41038289528067101</c:v>
                </c:pt>
                <c:pt idx="12914">
                  <c:v>0.40062201186496615</c:v>
                </c:pt>
                <c:pt idx="12915">
                  <c:v>0.44441110264958933</c:v>
                </c:pt>
                <c:pt idx="12916">
                  <c:v>0.38093190723413761</c:v>
                </c:pt>
                <c:pt idx="12917">
                  <c:v>0.42394179851473884</c:v>
                </c:pt>
                <c:pt idx="12918">
                  <c:v>0.45258533921832034</c:v>
                </c:pt>
                <c:pt idx="12919">
                  <c:v>0.45525888874943482</c:v>
                </c:pt>
                <c:pt idx="12920">
                  <c:v>0.48730840979884926</c:v>
                </c:pt>
                <c:pt idx="12921">
                  <c:v>0.39281319112612961</c:v>
                </c:pt>
                <c:pt idx="12922">
                  <c:v>0.49504401295454187</c:v>
                </c:pt>
                <c:pt idx="12923">
                  <c:v>0.43380284415724557</c:v>
                </c:pt>
                <c:pt idx="12924">
                  <c:v>0.39012488545411911</c:v>
                </c:pt>
                <c:pt idx="12925">
                  <c:v>0.41413446538785142</c:v>
                </c:pt>
                <c:pt idx="12926">
                  <c:v>0.44612424217197177</c:v>
                </c:pt>
                <c:pt idx="12927">
                  <c:v>0.39265108127235293</c:v>
                </c:pt>
                <c:pt idx="12928">
                  <c:v>0.37776856350553273</c:v>
                </c:pt>
                <c:pt idx="12929">
                  <c:v>0.35987174203692435</c:v>
                </c:pt>
                <c:pt idx="12930">
                  <c:v>0.39295329647895488</c:v>
                </c:pt>
                <c:pt idx="12931">
                  <c:v>0.4665536513186328</c:v>
                </c:pt>
                <c:pt idx="12932">
                  <c:v>0.42857356844423472</c:v>
                </c:pt>
                <c:pt idx="12933">
                  <c:v>0.42283688009707776</c:v>
                </c:pt>
                <c:pt idx="12934">
                  <c:v>0.46651266624384613</c:v>
                </c:pt>
                <c:pt idx="12935">
                  <c:v>0.46822711697140401</c:v>
                </c:pt>
                <c:pt idx="12936">
                  <c:v>0.42769287913461018</c:v>
                </c:pt>
                <c:pt idx="12937">
                  <c:v>0.45200897407155932</c:v>
                </c:pt>
                <c:pt idx="12938">
                  <c:v>0.46648720301480912</c:v>
                </c:pt>
                <c:pt idx="12939">
                  <c:v>0.47199568738309688</c:v>
                </c:pt>
                <c:pt idx="12940">
                  <c:v>0.43924388625048055</c:v>
                </c:pt>
                <c:pt idx="12941">
                  <c:v>0.41831493631226219</c:v>
                </c:pt>
                <c:pt idx="12942">
                  <c:v>0.43400599275357982</c:v>
                </c:pt>
                <c:pt idx="12943">
                  <c:v>0.41573863395373351</c:v>
                </c:pt>
                <c:pt idx="12944">
                  <c:v>0.43454534408725781</c:v>
                </c:pt>
                <c:pt idx="12945">
                  <c:v>0.45403132871245161</c:v>
                </c:pt>
                <c:pt idx="12946">
                  <c:v>0.41039788019124795</c:v>
                </c:pt>
                <c:pt idx="12947">
                  <c:v>0.40864027830221084</c:v>
                </c:pt>
                <c:pt idx="12948">
                  <c:v>0.36586717710047101</c:v>
                </c:pt>
                <c:pt idx="12949">
                  <c:v>0.45127534318071383</c:v>
                </c:pt>
                <c:pt idx="12950">
                  <c:v>0.41451547149958551</c:v>
                </c:pt>
                <c:pt idx="12951">
                  <c:v>0.499085056245547</c:v>
                </c:pt>
                <c:pt idx="12952">
                  <c:v>0.42445879946263948</c:v>
                </c:pt>
                <c:pt idx="12953">
                  <c:v>0.42632691400264766</c:v>
                </c:pt>
                <c:pt idx="12954">
                  <c:v>0.36627310167028282</c:v>
                </c:pt>
                <c:pt idx="12955">
                  <c:v>0.39143847516226277</c:v>
                </c:pt>
                <c:pt idx="12956">
                  <c:v>0.48425331033880198</c:v>
                </c:pt>
                <c:pt idx="12957">
                  <c:v>0.46101748935261827</c:v>
                </c:pt>
                <c:pt idx="12958">
                  <c:v>0.46775068127043812</c:v>
                </c:pt>
                <c:pt idx="12959">
                  <c:v>0.42556586247476247</c:v>
                </c:pt>
                <c:pt idx="12960">
                  <c:v>0.46745926303322188</c:v>
                </c:pt>
                <c:pt idx="12961">
                  <c:v>0.3709152566322283</c:v>
                </c:pt>
                <c:pt idx="12962">
                  <c:v>0.39385173957166725</c:v>
                </c:pt>
                <c:pt idx="12963">
                  <c:v>0.40208448111352313</c:v>
                </c:pt>
                <c:pt idx="12964">
                  <c:v>0.43197324811097881</c:v>
                </c:pt>
                <c:pt idx="12965">
                  <c:v>0.36677959582033182</c:v>
                </c:pt>
                <c:pt idx="12966">
                  <c:v>0.41685280798040897</c:v>
                </c:pt>
                <c:pt idx="12967">
                  <c:v>0.47382812740929037</c:v>
                </c:pt>
                <c:pt idx="12968">
                  <c:v>0.43740023703439262</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0.46273989014484185</c:v>
                </c:pt>
                <c:pt idx="12977">
                  <c:v>0.35228834448880131</c:v>
                </c:pt>
                <c:pt idx="12978">
                  <c:v>0.44298277572355943</c:v>
                </c:pt>
                <c:pt idx="12979">
                  <c:v>0.42639383119681323</c:v>
                </c:pt>
                <c:pt idx="12980">
                  <c:v>0.37850698532861576</c:v>
                </c:pt>
                <c:pt idx="12981">
                  <c:v>0.48230122220227184</c:v>
                </c:pt>
                <c:pt idx="12982">
                  <c:v>0.42538037074875829</c:v>
                </c:pt>
                <c:pt idx="12983">
                  <c:v>0.42673777104146932</c:v>
                </c:pt>
                <c:pt idx="12984">
                  <c:v>0.38505043160863595</c:v>
                </c:pt>
                <c:pt idx="12985">
                  <c:v>0.4683119963661439</c:v>
                </c:pt>
                <c:pt idx="12986">
                  <c:v>0.35825780914455196</c:v>
                </c:pt>
                <c:pt idx="12987">
                  <c:v>0.40390961179723062</c:v>
                </c:pt>
                <c:pt idx="12988">
                  <c:v>0.39625380260741438</c:v>
                </c:pt>
                <c:pt idx="12989">
                  <c:v>0.40511299460549088</c:v>
                </c:pt>
                <c:pt idx="12990">
                  <c:v>0.43403667803499257</c:v>
                </c:pt>
                <c:pt idx="12991">
                  <c:v>0.41925116172368748</c:v>
                </c:pt>
                <c:pt idx="12992">
                  <c:v>0.44721753746077525</c:v>
                </c:pt>
                <c:pt idx="12993">
                  <c:v>0.42582931322395962</c:v>
                </c:pt>
                <c:pt idx="12994">
                  <c:v>0.43326632632220785</c:v>
                </c:pt>
                <c:pt idx="12995">
                  <c:v>0.47816927218645788</c:v>
                </c:pt>
                <c:pt idx="12996">
                  <c:v>0.43877197794982509</c:v>
                </c:pt>
                <c:pt idx="12997">
                  <c:v>0.48183609496580243</c:v>
                </c:pt>
                <c:pt idx="12998">
                  <c:v>0.38969288540489927</c:v>
                </c:pt>
                <c:pt idx="12999">
                  <c:v>0.33732574891101702</c:v>
                </c:pt>
                <c:pt idx="13000">
                  <c:v>0.41198984757749746</c:v>
                </c:pt>
                <c:pt idx="13001">
                  <c:v>0.39047501452898181</c:v>
                </c:pt>
                <c:pt idx="13002">
                  <c:v>0.48705560938252601</c:v>
                </c:pt>
                <c:pt idx="13003">
                  <c:v>0.39200707294749715</c:v>
                </c:pt>
                <c:pt idx="13004">
                  <c:v>0.40423288303103466</c:v>
                </c:pt>
                <c:pt idx="13005">
                  <c:v>0.39992242727005684</c:v>
                </c:pt>
                <c:pt idx="13006">
                  <c:v>0.43393718105031448</c:v>
                </c:pt>
                <c:pt idx="13007">
                  <c:v>0.39057149943885339</c:v>
                </c:pt>
                <c:pt idx="13008">
                  <c:v>0.41433326809492188</c:v>
                </c:pt>
                <c:pt idx="13009">
                  <c:v>0.4507169668583928</c:v>
                </c:pt>
                <c:pt idx="13010">
                  <c:v>0.44028197943206032</c:v>
                </c:pt>
                <c:pt idx="13011">
                  <c:v>0.38503528365722084</c:v>
                </c:pt>
                <c:pt idx="13012">
                  <c:v>0.40248199830201087</c:v>
                </c:pt>
                <c:pt idx="13013">
                  <c:v>0.47738760776321093</c:v>
                </c:pt>
                <c:pt idx="13014">
                  <c:v>0.43194559806049082</c:v>
                </c:pt>
                <c:pt idx="13015">
                  <c:v>0.51255109523057762</c:v>
                </c:pt>
                <c:pt idx="13016">
                  <c:v>0.42060854196272213</c:v>
                </c:pt>
                <c:pt idx="13017">
                  <c:v>0.40075616815414888</c:v>
                </c:pt>
                <c:pt idx="13018">
                  <c:v>0.55225917581146555</c:v>
                </c:pt>
                <c:pt idx="13019">
                  <c:v>0.43306356551340602</c:v>
                </c:pt>
                <c:pt idx="13020">
                  <c:v>0.39565667781317204</c:v>
                </c:pt>
                <c:pt idx="13021">
                  <c:v>0.45678352087572865</c:v>
                </c:pt>
                <c:pt idx="13022">
                  <c:v>0.38565599928592015</c:v>
                </c:pt>
                <c:pt idx="13023">
                  <c:v>0.46561154921729042</c:v>
                </c:pt>
                <c:pt idx="13024">
                  <c:v>0.37279289728317588</c:v>
                </c:pt>
                <c:pt idx="13025">
                  <c:v>0.5211485513324946</c:v>
                </c:pt>
                <c:pt idx="13026">
                  <c:v>0.38092521618719632</c:v>
                </c:pt>
                <c:pt idx="13027">
                  <c:v>0.41959799828608368</c:v>
                </c:pt>
                <c:pt idx="13028">
                  <c:v>0.44025012578106243</c:v>
                </c:pt>
                <c:pt idx="13029">
                  <c:v>0.44409524300852948</c:v>
                </c:pt>
                <c:pt idx="13030">
                  <c:v>0.38264402152611143</c:v>
                </c:pt>
                <c:pt idx="13031">
                  <c:v>0.4136279870663338</c:v>
                </c:pt>
                <c:pt idx="13032">
                  <c:v>0.33974423114137381</c:v>
                </c:pt>
                <c:pt idx="13033">
                  <c:v>0.4232131069932113</c:v>
                </c:pt>
                <c:pt idx="13034">
                  <c:v>0.41658746821122306</c:v>
                </c:pt>
                <c:pt idx="13035">
                  <c:v>0.37144270531249618</c:v>
                </c:pt>
                <c:pt idx="13036">
                  <c:v>0.33409157377755677</c:v>
                </c:pt>
                <c:pt idx="13037">
                  <c:v>0.40749958635749461</c:v>
                </c:pt>
                <c:pt idx="13038">
                  <c:v>0.45206899704364351</c:v>
                </c:pt>
                <c:pt idx="13039">
                  <c:v>0.41830212515437948</c:v>
                </c:pt>
                <c:pt idx="13040">
                  <c:v>0.44540473794858132</c:v>
                </c:pt>
                <c:pt idx="13041">
                  <c:v>0.39014091364688364</c:v>
                </c:pt>
                <c:pt idx="13042">
                  <c:v>0.35585882681725578</c:v>
                </c:pt>
                <c:pt idx="13043">
                  <c:v>0.38778473184711076</c:v>
                </c:pt>
                <c:pt idx="13044">
                  <c:v>0.42790037018991628</c:v>
                </c:pt>
                <c:pt idx="13045">
                  <c:v>0.39761493593713654</c:v>
                </c:pt>
                <c:pt idx="13046">
                  <c:v>0.3661352358852088</c:v>
                </c:pt>
                <c:pt idx="13047">
                  <c:v>0.36488135711533282</c:v>
                </c:pt>
                <c:pt idx="13048">
                  <c:v>0.33844329794820394</c:v>
                </c:pt>
                <c:pt idx="13049">
                  <c:v>0.42791781090480413</c:v>
                </c:pt>
                <c:pt idx="13050">
                  <c:v>0.45468586863520932</c:v>
                </c:pt>
                <c:pt idx="13051">
                  <c:v>0.51387511963299182</c:v>
                </c:pt>
                <c:pt idx="13052">
                  <c:v>0.36795504130397982</c:v>
                </c:pt>
                <c:pt idx="13053">
                  <c:v>0.49726716154197648</c:v>
                </c:pt>
                <c:pt idx="13054">
                  <c:v>0.37961046148237454</c:v>
                </c:pt>
                <c:pt idx="13055">
                  <c:v>0.44644865875614376</c:v>
                </c:pt>
                <c:pt idx="13056">
                  <c:v>0.50481178830590256</c:v>
                </c:pt>
                <c:pt idx="13057">
                  <c:v>0.37379628065744946</c:v>
                </c:pt>
                <c:pt idx="13058">
                  <c:v>0.52020994650209962</c:v>
                </c:pt>
                <c:pt idx="13059">
                  <c:v>0.33944919771321902</c:v>
                </c:pt>
                <c:pt idx="13060">
                  <c:v>0.48859482660750847</c:v>
                </c:pt>
                <c:pt idx="13061">
                  <c:v>0.34944857394772161</c:v>
                </c:pt>
                <c:pt idx="13062">
                  <c:v>0.36767900450572044</c:v>
                </c:pt>
                <c:pt idx="13063">
                  <c:v>0.39649479529680975</c:v>
                </c:pt>
                <c:pt idx="13064">
                  <c:v>0.42108166908026801</c:v>
                </c:pt>
                <c:pt idx="13065">
                  <c:v>0.39663675920104952</c:v>
                </c:pt>
                <c:pt idx="13066">
                  <c:v>0.3796713761371705</c:v>
                </c:pt>
                <c:pt idx="13067">
                  <c:v>0.30728045787617081</c:v>
                </c:pt>
                <c:pt idx="13068">
                  <c:v>0.40396088680839581</c:v>
                </c:pt>
                <c:pt idx="13069">
                  <c:v>0.41686999727686397</c:v>
                </c:pt>
                <c:pt idx="13070">
                  <c:v>0.40238528148952502</c:v>
                </c:pt>
                <c:pt idx="13071">
                  <c:v>0.31565673986128784</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0.45091078355924091</c:v>
                </c:pt>
                <c:pt idx="13082">
                  <c:v>0.45096339565304344</c:v>
                </c:pt>
                <c:pt idx="13083">
                  <c:v>0.40841719370082252</c:v>
                </c:pt>
                <c:pt idx="13084">
                  <c:v>0.48391942323244697</c:v>
                </c:pt>
                <c:pt idx="13085">
                  <c:v>0.36467250594170664</c:v>
                </c:pt>
                <c:pt idx="13086">
                  <c:v>0.43938393041386753</c:v>
                </c:pt>
                <c:pt idx="13087">
                  <c:v>0.36947555419223382</c:v>
                </c:pt>
                <c:pt idx="13088">
                  <c:v>0.41738671520902743</c:v>
                </c:pt>
                <c:pt idx="13089">
                  <c:v>0.47215911125654531</c:v>
                </c:pt>
                <c:pt idx="13090">
                  <c:v>0.40479032639942947</c:v>
                </c:pt>
                <c:pt idx="13091">
                  <c:v>0.36387082321709641</c:v>
                </c:pt>
                <c:pt idx="13092">
                  <c:v>0.39996385471845552</c:v>
                </c:pt>
                <c:pt idx="13093">
                  <c:v>0.41276933291086831</c:v>
                </c:pt>
                <c:pt idx="13094">
                  <c:v>0.35512356241762238</c:v>
                </c:pt>
                <c:pt idx="13095">
                  <c:v>0.39725365060157969</c:v>
                </c:pt>
                <c:pt idx="13096">
                  <c:v>0.3004164046406359</c:v>
                </c:pt>
                <c:pt idx="13097">
                  <c:v>0.34841202552561518</c:v>
                </c:pt>
                <c:pt idx="13098">
                  <c:v>0.37836697250670015</c:v>
                </c:pt>
                <c:pt idx="13099">
                  <c:v>0.41736837480258765</c:v>
                </c:pt>
                <c:pt idx="13100">
                  <c:v>0.34612996135668556</c:v>
                </c:pt>
                <c:pt idx="13101">
                  <c:v>0.45318482542724825</c:v>
                </c:pt>
                <c:pt idx="13102">
                  <c:v>0.35525467191234728</c:v>
                </c:pt>
                <c:pt idx="13103">
                  <c:v>0.46243497579583615</c:v>
                </c:pt>
                <c:pt idx="13104">
                  <c:v>0.37323832643631688</c:v>
                </c:pt>
                <c:pt idx="13105">
                  <c:v>0.4455236561295764</c:v>
                </c:pt>
                <c:pt idx="13106">
                  <c:v>0.43030724383705288</c:v>
                </c:pt>
                <c:pt idx="13107">
                  <c:v>0.43902543110079589</c:v>
                </c:pt>
                <c:pt idx="13108">
                  <c:v>0.45216094198678652</c:v>
                </c:pt>
                <c:pt idx="13109">
                  <c:v>0.36417840225526793</c:v>
                </c:pt>
                <c:pt idx="13110">
                  <c:v>0.4572049929556255</c:v>
                </c:pt>
                <c:pt idx="13111">
                  <c:v>0.41448572992925686</c:v>
                </c:pt>
                <c:pt idx="13112">
                  <c:v>0.35024839834526938</c:v>
                </c:pt>
                <c:pt idx="13113">
                  <c:v>0.40639708627412768</c:v>
                </c:pt>
                <c:pt idx="13114">
                  <c:v>0.34558389483589774</c:v>
                </c:pt>
                <c:pt idx="13115">
                  <c:v>0.35689645004996551</c:v>
                </c:pt>
                <c:pt idx="13116">
                  <c:v>0.43097110810952038</c:v>
                </c:pt>
                <c:pt idx="13117">
                  <c:v>0.41744076340528258</c:v>
                </c:pt>
                <c:pt idx="13118">
                  <c:v>0.41484201123836995</c:v>
                </c:pt>
                <c:pt idx="13119">
                  <c:v>0.38839126458990686</c:v>
                </c:pt>
                <c:pt idx="13120">
                  <c:v>0.37000099001407077</c:v>
                </c:pt>
                <c:pt idx="13121">
                  <c:v>0.45132963563151496</c:v>
                </c:pt>
                <c:pt idx="13122">
                  <c:v>0.46750048988772974</c:v>
                </c:pt>
                <c:pt idx="13123">
                  <c:v>0.41906938496025564</c:v>
                </c:pt>
                <c:pt idx="13124">
                  <c:v>0.41335697222372714</c:v>
                </c:pt>
                <c:pt idx="13125">
                  <c:v>0.41141153440615724</c:v>
                </c:pt>
                <c:pt idx="13126">
                  <c:v>0.30149694619420547</c:v>
                </c:pt>
                <c:pt idx="13127">
                  <c:v>0.37484251041347094</c:v>
                </c:pt>
                <c:pt idx="13128">
                  <c:v>0.36343916799323872</c:v>
                </c:pt>
                <c:pt idx="13129">
                  <c:v>0.38477045272444504</c:v>
                </c:pt>
                <c:pt idx="13130">
                  <c:v>0.45653649134785179</c:v>
                </c:pt>
                <c:pt idx="13131">
                  <c:v>0.39472507429917808</c:v>
                </c:pt>
                <c:pt idx="13132">
                  <c:v>0.47371340530007339</c:v>
                </c:pt>
                <c:pt idx="13133">
                  <c:v>0.46658835526051462</c:v>
                </c:pt>
                <c:pt idx="13134">
                  <c:v>0.37268506460561762</c:v>
                </c:pt>
                <c:pt idx="13135">
                  <c:v>0.43034264401011807</c:v>
                </c:pt>
                <c:pt idx="13136">
                  <c:v>0.39139188480341791</c:v>
                </c:pt>
                <c:pt idx="13137">
                  <c:v>0.51172142086064332</c:v>
                </c:pt>
                <c:pt idx="13138">
                  <c:v>0.41555297145876274</c:v>
                </c:pt>
                <c:pt idx="13139">
                  <c:v>0.37505995789570223</c:v>
                </c:pt>
                <c:pt idx="13140">
                  <c:v>0.41296961043363184</c:v>
                </c:pt>
                <c:pt idx="13141">
                  <c:v>0.41817771198667775</c:v>
                </c:pt>
                <c:pt idx="13142">
                  <c:v>0.4562083513495333</c:v>
                </c:pt>
                <c:pt idx="13143">
                  <c:v>0.37156854357461844</c:v>
                </c:pt>
                <c:pt idx="13144">
                  <c:v>0.47547690456112734</c:v>
                </c:pt>
                <c:pt idx="13145">
                  <c:v>0.34744462477083898</c:v>
                </c:pt>
                <c:pt idx="13146">
                  <c:v>0.38231640475554796</c:v>
                </c:pt>
                <c:pt idx="13147">
                  <c:v>0.363892912864131</c:v>
                </c:pt>
                <c:pt idx="13148">
                  <c:v>0.36528235227034417</c:v>
                </c:pt>
                <c:pt idx="13149">
                  <c:v>0.43071790336885668</c:v>
                </c:pt>
                <c:pt idx="13150">
                  <c:v>0.42356362188430191</c:v>
                </c:pt>
                <c:pt idx="13151">
                  <c:v>0.39208580025747636</c:v>
                </c:pt>
                <c:pt idx="13152">
                  <c:v>0.38453308714160572</c:v>
                </c:pt>
                <c:pt idx="13153">
                  <c:v>0.45468471600212734</c:v>
                </c:pt>
                <c:pt idx="13154">
                  <c:v>0.37333663216223173</c:v>
                </c:pt>
                <c:pt idx="13155">
                  <c:v>0.40590432158972845</c:v>
                </c:pt>
                <c:pt idx="13156">
                  <c:v>0.44519112610919614</c:v>
                </c:pt>
                <c:pt idx="13157">
                  <c:v>0.35454852111451413</c:v>
                </c:pt>
                <c:pt idx="13158">
                  <c:v>0.40321520708899466</c:v>
                </c:pt>
                <c:pt idx="13159">
                  <c:v>0.37585105980479122</c:v>
                </c:pt>
                <c:pt idx="13160">
                  <c:v>0.39778647467824979</c:v>
                </c:pt>
                <c:pt idx="13161">
                  <c:v>0.384812994459304</c:v>
                </c:pt>
                <c:pt idx="13162">
                  <c:v>0.40782375929755577</c:v>
                </c:pt>
                <c:pt idx="13163">
                  <c:v>0.39005472476891234</c:v>
                </c:pt>
                <c:pt idx="13164">
                  <c:v>0.42768029124382911</c:v>
                </c:pt>
                <c:pt idx="13165">
                  <c:v>0.38496678182215327</c:v>
                </c:pt>
                <c:pt idx="13166">
                  <c:v>0.41333654315325852</c:v>
                </c:pt>
                <c:pt idx="13167">
                  <c:v>0.39073813559786025</c:v>
                </c:pt>
                <c:pt idx="13168">
                  <c:v>0.35953417889812933</c:v>
                </c:pt>
                <c:pt idx="13169">
                  <c:v>0.43248422020241412</c:v>
                </c:pt>
                <c:pt idx="13170">
                  <c:v>0.40151881809236356</c:v>
                </c:pt>
                <c:pt idx="13171">
                  <c:v>0.33781329630924262</c:v>
                </c:pt>
                <c:pt idx="13172">
                  <c:v>0.39294130227863022</c:v>
                </c:pt>
                <c:pt idx="13173">
                  <c:v>0.39037841682121843</c:v>
                </c:pt>
                <c:pt idx="13174">
                  <c:v>0.46035529014742932</c:v>
                </c:pt>
                <c:pt idx="13175">
                  <c:v>0.39794831820019838</c:v>
                </c:pt>
                <c:pt idx="13176">
                  <c:v>0.42441546267653257</c:v>
                </c:pt>
                <c:pt idx="13177">
                  <c:v>0.42214408235795042</c:v>
                </c:pt>
                <c:pt idx="13178">
                  <c:v>0.38158144238756625</c:v>
                </c:pt>
                <c:pt idx="13179">
                  <c:v>0.4122658592752983</c:v>
                </c:pt>
                <c:pt idx="13180">
                  <c:v>0.47836138626421015</c:v>
                </c:pt>
                <c:pt idx="13181">
                  <c:v>0.4274863179334627</c:v>
                </c:pt>
                <c:pt idx="13182">
                  <c:v>0.40608228513296518</c:v>
                </c:pt>
                <c:pt idx="13183">
                  <c:v>0.37367388947795355</c:v>
                </c:pt>
                <c:pt idx="13184">
                  <c:v>0.460604587639735</c:v>
                </c:pt>
                <c:pt idx="13185">
                  <c:v>0.43062910614431738</c:v>
                </c:pt>
                <c:pt idx="13186">
                  <c:v>0.45854596846013079</c:v>
                </c:pt>
                <c:pt idx="13187">
                  <c:v>0.42218804113754488</c:v>
                </c:pt>
                <c:pt idx="13188">
                  <c:v>0.47059232432896686</c:v>
                </c:pt>
                <c:pt idx="13189">
                  <c:v>0.43225271514022867</c:v>
                </c:pt>
                <c:pt idx="13190">
                  <c:v>0.40801439591256755</c:v>
                </c:pt>
                <c:pt idx="13191">
                  <c:v>0.52728843775432288</c:v>
                </c:pt>
                <c:pt idx="13192">
                  <c:v>0.41959559306564775</c:v>
                </c:pt>
                <c:pt idx="13193">
                  <c:v>0.38528671185882057</c:v>
                </c:pt>
                <c:pt idx="13194">
                  <c:v>0.41488300496845093</c:v>
                </c:pt>
                <c:pt idx="13195">
                  <c:v>0.49134511380474344</c:v>
                </c:pt>
                <c:pt idx="13196">
                  <c:v>0.41170177937050351</c:v>
                </c:pt>
                <c:pt idx="13197">
                  <c:v>0.48156971059492382</c:v>
                </c:pt>
                <c:pt idx="13198">
                  <c:v>0.40224514315931326</c:v>
                </c:pt>
                <c:pt idx="13199">
                  <c:v>0.34679758532506738</c:v>
                </c:pt>
                <c:pt idx="13200">
                  <c:v>0.39523154716785186</c:v>
                </c:pt>
                <c:pt idx="13201">
                  <c:v>0.47352341781197538</c:v>
                </c:pt>
                <c:pt idx="13202">
                  <c:v>0.50643403286246458</c:v>
                </c:pt>
                <c:pt idx="13203">
                  <c:v>0.41156983063409136</c:v>
                </c:pt>
                <c:pt idx="13204">
                  <c:v>0.37656452810071861</c:v>
                </c:pt>
                <c:pt idx="13205">
                  <c:v>0.30581827606855855</c:v>
                </c:pt>
                <c:pt idx="13206">
                  <c:v>0.47081364965883632</c:v>
                </c:pt>
                <c:pt idx="13207">
                  <c:v>0.36897406090936413</c:v>
                </c:pt>
                <c:pt idx="13208">
                  <c:v>0.37674297617256314</c:v>
                </c:pt>
                <c:pt idx="13209">
                  <c:v>0.36225547990438917</c:v>
                </c:pt>
                <c:pt idx="13210">
                  <c:v>0.40309124071805824</c:v>
                </c:pt>
                <c:pt idx="13211">
                  <c:v>0.45049672258309226</c:v>
                </c:pt>
                <c:pt idx="13212">
                  <c:v>0.38449598071220714</c:v>
                </c:pt>
                <c:pt idx="13213">
                  <c:v>0.46944581899949656</c:v>
                </c:pt>
                <c:pt idx="13214">
                  <c:v>0.47539573750523434</c:v>
                </c:pt>
                <c:pt idx="13215">
                  <c:v>0.48089284463552756</c:v>
                </c:pt>
                <c:pt idx="13216">
                  <c:v>0.37445879670638982</c:v>
                </c:pt>
                <c:pt idx="13217">
                  <c:v>0.38695161770761743</c:v>
                </c:pt>
                <c:pt idx="13218">
                  <c:v>0.37640771447948251</c:v>
                </c:pt>
                <c:pt idx="13219">
                  <c:v>0.41281165996392488</c:v>
                </c:pt>
                <c:pt idx="13220">
                  <c:v>0.39802140007723802</c:v>
                </c:pt>
                <c:pt idx="13221">
                  <c:v>0.45003077243831524</c:v>
                </c:pt>
                <c:pt idx="13222">
                  <c:v>0.39365692248014716</c:v>
                </c:pt>
                <c:pt idx="13223">
                  <c:v>0.39809972255378989</c:v>
                </c:pt>
                <c:pt idx="13224">
                  <c:v>0.31596522910574487</c:v>
                </c:pt>
                <c:pt idx="13225">
                  <c:v>0.41058336451959832</c:v>
                </c:pt>
                <c:pt idx="13226">
                  <c:v>0.40595333838914582</c:v>
                </c:pt>
                <c:pt idx="13227">
                  <c:v>0.46520870279210547</c:v>
                </c:pt>
                <c:pt idx="13228">
                  <c:v>0.38571279210595777</c:v>
                </c:pt>
                <c:pt idx="13229">
                  <c:v>0.33610661036433387</c:v>
                </c:pt>
                <c:pt idx="13230">
                  <c:v>0.41966928352024596</c:v>
                </c:pt>
                <c:pt idx="13231">
                  <c:v>0.40825203171177321</c:v>
                </c:pt>
                <c:pt idx="13232">
                  <c:v>0.40616251057843039</c:v>
                </c:pt>
                <c:pt idx="13233">
                  <c:v>0.45625611338892297</c:v>
                </c:pt>
                <c:pt idx="13234">
                  <c:v>0.48526081327648413</c:v>
                </c:pt>
                <c:pt idx="13235">
                  <c:v>0.38164366592570292</c:v>
                </c:pt>
                <c:pt idx="13236">
                  <c:v>0.42408727719652572</c:v>
                </c:pt>
                <c:pt idx="13237">
                  <c:v>0.36053566423978167</c:v>
                </c:pt>
                <c:pt idx="13238">
                  <c:v>0.38433374568940754</c:v>
                </c:pt>
                <c:pt idx="13239">
                  <c:v>0.33252815235502897</c:v>
                </c:pt>
                <c:pt idx="13240">
                  <c:v>0.44649164696743304</c:v>
                </c:pt>
                <c:pt idx="13241">
                  <c:v>0.49147666592882866</c:v>
                </c:pt>
                <c:pt idx="13242">
                  <c:v>0.41616137952036131</c:v>
                </c:pt>
                <c:pt idx="13243">
                  <c:v>0.36945047769756389</c:v>
                </c:pt>
                <c:pt idx="13244">
                  <c:v>0.42843922674851709</c:v>
                </c:pt>
                <c:pt idx="13245">
                  <c:v>0.37868088478820605</c:v>
                </c:pt>
                <c:pt idx="13246">
                  <c:v>0.35721794919816868</c:v>
                </c:pt>
                <c:pt idx="13247">
                  <c:v>0.41540637027777944</c:v>
                </c:pt>
                <c:pt idx="13248">
                  <c:v>0.37037949219667565</c:v>
                </c:pt>
                <c:pt idx="13249">
                  <c:v>0.40088597367502138</c:v>
                </c:pt>
                <c:pt idx="13250">
                  <c:v>0.40866249363561274</c:v>
                </c:pt>
                <c:pt idx="13251">
                  <c:v>0.30227442894714773</c:v>
                </c:pt>
                <c:pt idx="13252">
                  <c:v>0.37502930210826652</c:v>
                </c:pt>
                <c:pt idx="13253">
                  <c:v>0.43679076666684513</c:v>
                </c:pt>
                <c:pt idx="13254">
                  <c:v>0.35584151722403806</c:v>
                </c:pt>
                <c:pt idx="13255">
                  <c:v>0.42305036640242005</c:v>
                </c:pt>
                <c:pt idx="13256">
                  <c:v>0.43950251274355173</c:v>
                </c:pt>
                <c:pt idx="13257">
                  <c:v>0.41300855256029906</c:v>
                </c:pt>
                <c:pt idx="13258">
                  <c:v>0.38045054348328206</c:v>
                </c:pt>
                <c:pt idx="13259">
                  <c:v>0.37753669890494207</c:v>
                </c:pt>
                <c:pt idx="13260">
                  <c:v>0.39529490487183033</c:v>
                </c:pt>
                <c:pt idx="13261">
                  <c:v>0.37393527702550067</c:v>
                </c:pt>
                <c:pt idx="13262">
                  <c:v>0.3884333322519703</c:v>
                </c:pt>
                <c:pt idx="13263">
                  <c:v>0.39025345953431417</c:v>
                </c:pt>
                <c:pt idx="13264">
                  <c:v>0.484920588735471</c:v>
                </c:pt>
                <c:pt idx="13265">
                  <c:v>0.32290649310850089</c:v>
                </c:pt>
                <c:pt idx="13266">
                  <c:v>0.37110197159848002</c:v>
                </c:pt>
                <c:pt idx="13267">
                  <c:v>0.36706192591098435</c:v>
                </c:pt>
                <c:pt idx="13268">
                  <c:v>0.42608924759108835</c:v>
                </c:pt>
                <c:pt idx="13269">
                  <c:v>0.42639706952740353</c:v>
                </c:pt>
                <c:pt idx="13270">
                  <c:v>0.39062163316487558</c:v>
                </c:pt>
                <c:pt idx="13271">
                  <c:v>0.36930139040598381</c:v>
                </c:pt>
                <c:pt idx="13272">
                  <c:v>0.40407604726382373</c:v>
                </c:pt>
                <c:pt idx="13273">
                  <c:v>0.46117658080270296</c:v>
                </c:pt>
                <c:pt idx="13274">
                  <c:v>0.43885761623556241</c:v>
                </c:pt>
                <c:pt idx="13275">
                  <c:v>0.35164729663579075</c:v>
                </c:pt>
                <c:pt idx="13276">
                  <c:v>0.41963788276464364</c:v>
                </c:pt>
                <c:pt idx="13277">
                  <c:v>0.40817618742315381</c:v>
                </c:pt>
                <c:pt idx="13278">
                  <c:v>0.39723335805861343</c:v>
                </c:pt>
                <c:pt idx="13279">
                  <c:v>0.43370905353122174</c:v>
                </c:pt>
                <c:pt idx="13280">
                  <c:v>0.45037840766263687</c:v>
                </c:pt>
                <c:pt idx="13281">
                  <c:v>0.36074367592132328</c:v>
                </c:pt>
                <c:pt idx="13282">
                  <c:v>0.41190864891383488</c:v>
                </c:pt>
                <c:pt idx="13283">
                  <c:v>0.42481221463093288</c:v>
                </c:pt>
                <c:pt idx="13284">
                  <c:v>0.45824001518532315</c:v>
                </c:pt>
                <c:pt idx="13285">
                  <c:v>0.46513733140107089</c:v>
                </c:pt>
                <c:pt idx="13286">
                  <c:v>0.37476260564544939</c:v>
                </c:pt>
                <c:pt idx="13287">
                  <c:v>0.3247403681485993</c:v>
                </c:pt>
                <c:pt idx="13288">
                  <c:v>0.45773429833375989</c:v>
                </c:pt>
                <c:pt idx="13289">
                  <c:v>0.42673969201755202</c:v>
                </c:pt>
                <c:pt idx="13290">
                  <c:v>0.37224852317346752</c:v>
                </c:pt>
                <c:pt idx="13291">
                  <c:v>0.37278202754179385</c:v>
                </c:pt>
                <c:pt idx="13292">
                  <c:v>0.37483726791592914</c:v>
                </c:pt>
                <c:pt idx="13293">
                  <c:v>0.39440937553767597</c:v>
                </c:pt>
                <c:pt idx="13294">
                  <c:v>0.37962459266952953</c:v>
                </c:pt>
                <c:pt idx="13295">
                  <c:v>0.33394286956662989</c:v>
                </c:pt>
                <c:pt idx="13296">
                  <c:v>0.39229144879695299</c:v>
                </c:pt>
                <c:pt idx="13297">
                  <c:v>0.54364400405129865</c:v>
                </c:pt>
                <c:pt idx="13298">
                  <c:v>0.25486645320863582</c:v>
                </c:pt>
                <c:pt idx="13299">
                  <c:v>0.35747696630427656</c:v>
                </c:pt>
                <c:pt idx="13300">
                  <c:v>0.41893601843764211</c:v>
                </c:pt>
                <c:pt idx="13301">
                  <c:v>0.3748224101440254</c:v>
                </c:pt>
                <c:pt idx="13302">
                  <c:v>0.42560072079989852</c:v>
                </c:pt>
                <c:pt idx="13303">
                  <c:v>0.39649439864790664</c:v>
                </c:pt>
                <c:pt idx="13304">
                  <c:v>0.42271915679985644</c:v>
                </c:pt>
                <c:pt idx="13305">
                  <c:v>0.34560214757138863</c:v>
                </c:pt>
                <c:pt idx="13306">
                  <c:v>0.34016429618553085</c:v>
                </c:pt>
                <c:pt idx="13307">
                  <c:v>0.43648471485750689</c:v>
                </c:pt>
                <c:pt idx="13308">
                  <c:v>0.43754114735007182</c:v>
                </c:pt>
                <c:pt idx="13309">
                  <c:v>0.37832165972614273</c:v>
                </c:pt>
                <c:pt idx="13310">
                  <c:v>0.32156766782707635</c:v>
                </c:pt>
                <c:pt idx="13311">
                  <c:v>0.40516847953699331</c:v>
                </c:pt>
                <c:pt idx="13312">
                  <c:v>0.35622186198981709</c:v>
                </c:pt>
                <c:pt idx="13313">
                  <c:v>0.34962155243644233</c:v>
                </c:pt>
                <c:pt idx="13314">
                  <c:v>0.45780748780247638</c:v>
                </c:pt>
                <c:pt idx="13315">
                  <c:v>0.38554057498460692</c:v>
                </c:pt>
                <c:pt idx="13316">
                  <c:v>0.43618658846129832</c:v>
                </c:pt>
                <c:pt idx="13317">
                  <c:v>0.35227144705167784</c:v>
                </c:pt>
                <c:pt idx="13318">
                  <c:v>0.38263748714002238</c:v>
                </c:pt>
                <c:pt idx="13319">
                  <c:v>0.42611184403839514</c:v>
                </c:pt>
                <c:pt idx="13320">
                  <c:v>0.40762807671111334</c:v>
                </c:pt>
                <c:pt idx="13321">
                  <c:v>0.38411844591091604</c:v>
                </c:pt>
                <c:pt idx="13322">
                  <c:v>0.46406547689170641</c:v>
                </c:pt>
                <c:pt idx="13323">
                  <c:v>0.34860243315112566</c:v>
                </c:pt>
                <c:pt idx="13324">
                  <c:v>0.45150213977735282</c:v>
                </c:pt>
                <c:pt idx="13325">
                  <c:v>0.32197767983460868</c:v>
                </c:pt>
                <c:pt idx="13326">
                  <c:v>0.40010139432256531</c:v>
                </c:pt>
                <c:pt idx="13327">
                  <c:v>0.36434627002416964</c:v>
                </c:pt>
                <c:pt idx="13328">
                  <c:v>0.34758047705317596</c:v>
                </c:pt>
                <c:pt idx="13329">
                  <c:v>0.41254376616480687</c:v>
                </c:pt>
                <c:pt idx="13330">
                  <c:v>0.40054420563943288</c:v>
                </c:pt>
                <c:pt idx="13331">
                  <c:v>0.29990028114615586</c:v>
                </c:pt>
                <c:pt idx="13332">
                  <c:v>0.39235985942568485</c:v>
                </c:pt>
                <c:pt idx="13333">
                  <c:v>0.36299326031161688</c:v>
                </c:pt>
                <c:pt idx="13334">
                  <c:v>0.36044190021254741</c:v>
                </c:pt>
                <c:pt idx="13335">
                  <c:v>0.51615514645591154</c:v>
                </c:pt>
                <c:pt idx="13336">
                  <c:v>0.42800334643950499</c:v>
                </c:pt>
                <c:pt idx="13337">
                  <c:v>0.48372327531329018</c:v>
                </c:pt>
                <c:pt idx="13338">
                  <c:v>0.36972249736837592</c:v>
                </c:pt>
                <c:pt idx="13339">
                  <c:v>0.46709945607628423</c:v>
                </c:pt>
                <c:pt idx="13340">
                  <c:v>0.34020964188852976</c:v>
                </c:pt>
                <c:pt idx="13341">
                  <c:v>0.47815955582546332</c:v>
                </c:pt>
                <c:pt idx="13342">
                  <c:v>0.49235975532928006</c:v>
                </c:pt>
                <c:pt idx="13343">
                  <c:v>0.40075068093103566</c:v>
                </c:pt>
                <c:pt idx="13344">
                  <c:v>0.37165723350056445</c:v>
                </c:pt>
                <c:pt idx="13345">
                  <c:v>0.36854531360518783</c:v>
                </c:pt>
                <c:pt idx="13346">
                  <c:v>0.34394875663501889</c:v>
                </c:pt>
                <c:pt idx="13347">
                  <c:v>0.40309679191028835</c:v>
                </c:pt>
                <c:pt idx="13348">
                  <c:v>0.47364904720609829</c:v>
                </c:pt>
                <c:pt idx="13349">
                  <c:v>0.45187304846214726</c:v>
                </c:pt>
                <c:pt idx="13350">
                  <c:v>0.38846434538440505</c:v>
                </c:pt>
                <c:pt idx="13351">
                  <c:v>0.35064792281678803</c:v>
                </c:pt>
                <c:pt idx="13352">
                  <c:v>0.40335175064239426</c:v>
                </c:pt>
                <c:pt idx="13353">
                  <c:v>0.43934729757420238</c:v>
                </c:pt>
                <c:pt idx="13354">
                  <c:v>0.37386801514890322</c:v>
                </c:pt>
                <c:pt idx="13355">
                  <c:v>0.37068678937938709</c:v>
                </c:pt>
                <c:pt idx="13356">
                  <c:v>0.37489015636620532</c:v>
                </c:pt>
                <c:pt idx="13357">
                  <c:v>0.48880958999505408</c:v>
                </c:pt>
                <c:pt idx="13358">
                  <c:v>0.37740312913255564</c:v>
                </c:pt>
                <c:pt idx="13359">
                  <c:v>0.37762144065206282</c:v>
                </c:pt>
                <c:pt idx="13360">
                  <c:v>0.35721475299928407</c:v>
                </c:pt>
                <c:pt idx="13361">
                  <c:v>0.39557386573093656</c:v>
                </c:pt>
                <c:pt idx="13362">
                  <c:v>0.43477007619559382</c:v>
                </c:pt>
                <c:pt idx="13363">
                  <c:v>0.35115898720637695</c:v>
                </c:pt>
                <c:pt idx="13364">
                  <c:v>0.40780233803013449</c:v>
                </c:pt>
                <c:pt idx="13365">
                  <c:v>0.42279498672607518</c:v>
                </c:pt>
                <c:pt idx="13366">
                  <c:v>0.42521413463725338</c:v>
                </c:pt>
                <c:pt idx="13367">
                  <c:v>0.27388290124784886</c:v>
                </c:pt>
                <c:pt idx="13368">
                  <c:v>0.3807979104994858</c:v>
                </c:pt>
                <c:pt idx="13369">
                  <c:v>0.40297581715276237</c:v>
                </c:pt>
                <c:pt idx="13370">
                  <c:v>0.39037289419646343</c:v>
                </c:pt>
                <c:pt idx="13371">
                  <c:v>0.40906224036033256</c:v>
                </c:pt>
                <c:pt idx="13372">
                  <c:v>0.41015162039839276</c:v>
                </c:pt>
                <c:pt idx="13373">
                  <c:v>0.43757907416880343</c:v>
                </c:pt>
                <c:pt idx="13374">
                  <c:v>0.30945999732767676</c:v>
                </c:pt>
                <c:pt idx="13375">
                  <c:v>0.43740763611284672</c:v>
                </c:pt>
                <c:pt idx="13376">
                  <c:v>0.47476559099790488</c:v>
                </c:pt>
                <c:pt idx="13377">
                  <c:v>0.43696355996632152</c:v>
                </c:pt>
                <c:pt idx="13378">
                  <c:v>0.39448751605908344</c:v>
                </c:pt>
                <c:pt idx="13379">
                  <c:v>0.36494574587343831</c:v>
                </c:pt>
                <c:pt idx="13380">
                  <c:v>0.41013833099017916</c:v>
                </c:pt>
                <c:pt idx="13381">
                  <c:v>0.34210868189235255</c:v>
                </c:pt>
                <c:pt idx="13382">
                  <c:v>0.4521359082909564</c:v>
                </c:pt>
                <c:pt idx="13383">
                  <c:v>0.47278692451994475</c:v>
                </c:pt>
                <c:pt idx="13384">
                  <c:v>0.37949019257642447</c:v>
                </c:pt>
                <c:pt idx="13385">
                  <c:v>0.43928972413081741</c:v>
                </c:pt>
                <c:pt idx="13386">
                  <c:v>0.38856116398250179</c:v>
                </c:pt>
                <c:pt idx="13387">
                  <c:v>0.37889098912137426</c:v>
                </c:pt>
                <c:pt idx="13388">
                  <c:v>0.41534004743588782</c:v>
                </c:pt>
                <c:pt idx="13389">
                  <c:v>0.33856903376857239</c:v>
                </c:pt>
                <c:pt idx="13390">
                  <c:v>0.45982560943803558</c:v>
                </c:pt>
                <c:pt idx="13391">
                  <c:v>0.42348308315664768</c:v>
                </c:pt>
                <c:pt idx="13392">
                  <c:v>0.34325298516892888</c:v>
                </c:pt>
                <c:pt idx="13393">
                  <c:v>0.46447182582243002</c:v>
                </c:pt>
                <c:pt idx="13394">
                  <c:v>0.37144979937866446</c:v>
                </c:pt>
                <c:pt idx="13395">
                  <c:v>0.4217054639197465</c:v>
                </c:pt>
                <c:pt idx="13396">
                  <c:v>0.34077551289516689</c:v>
                </c:pt>
                <c:pt idx="13397">
                  <c:v>0.46667324822195416</c:v>
                </c:pt>
                <c:pt idx="13398">
                  <c:v>0.4152284702211218</c:v>
                </c:pt>
                <c:pt idx="13399">
                  <c:v>0.33014569579830438</c:v>
                </c:pt>
                <c:pt idx="13400">
                  <c:v>0.43887429460151361</c:v>
                </c:pt>
                <c:pt idx="13401">
                  <c:v>0.42338161747522501</c:v>
                </c:pt>
                <c:pt idx="13402">
                  <c:v>0.37003243383987122</c:v>
                </c:pt>
                <c:pt idx="13403">
                  <c:v>0.44551646479487989</c:v>
                </c:pt>
                <c:pt idx="13404">
                  <c:v>0.39354680082683008</c:v>
                </c:pt>
                <c:pt idx="13405">
                  <c:v>0.29883403271602449</c:v>
                </c:pt>
                <c:pt idx="13406">
                  <c:v>0.42478127112767089</c:v>
                </c:pt>
                <c:pt idx="13407">
                  <c:v>0.39453109847601875</c:v>
                </c:pt>
                <c:pt idx="13408">
                  <c:v>0.3393200692953981</c:v>
                </c:pt>
                <c:pt idx="13409">
                  <c:v>0.40013478022426202</c:v>
                </c:pt>
                <c:pt idx="13410">
                  <c:v>0.43061280126675405</c:v>
                </c:pt>
                <c:pt idx="13411">
                  <c:v>0.41414164078037824</c:v>
                </c:pt>
                <c:pt idx="13412">
                  <c:v>0.41699600227660238</c:v>
                </c:pt>
                <c:pt idx="13413">
                  <c:v>0.40362811551071731</c:v>
                </c:pt>
                <c:pt idx="13414">
                  <c:v>0.34396403079407734</c:v>
                </c:pt>
                <c:pt idx="13415">
                  <c:v>0.44393980787775333</c:v>
                </c:pt>
                <c:pt idx="13416">
                  <c:v>0.371853289191237</c:v>
                </c:pt>
                <c:pt idx="13417">
                  <c:v>0.39497019940847133</c:v>
                </c:pt>
                <c:pt idx="13418">
                  <c:v>0.45853756932052037</c:v>
                </c:pt>
                <c:pt idx="13419">
                  <c:v>0.37872913761569782</c:v>
                </c:pt>
                <c:pt idx="13420">
                  <c:v>0.36689494409207668</c:v>
                </c:pt>
                <c:pt idx="13421">
                  <c:v>0.40259535926969831</c:v>
                </c:pt>
                <c:pt idx="13422">
                  <c:v>0.39014804002220682</c:v>
                </c:pt>
                <c:pt idx="13423">
                  <c:v>0.4182697354226953</c:v>
                </c:pt>
                <c:pt idx="13424">
                  <c:v>0.43204349015929638</c:v>
                </c:pt>
                <c:pt idx="13425">
                  <c:v>0.35140006189528483</c:v>
                </c:pt>
                <c:pt idx="13426">
                  <c:v>0.37496528448528138</c:v>
                </c:pt>
                <c:pt idx="13427">
                  <c:v>0.34360803210990482</c:v>
                </c:pt>
                <c:pt idx="13428">
                  <c:v>0.31118603867466743</c:v>
                </c:pt>
                <c:pt idx="13429">
                  <c:v>0.34455600376453632</c:v>
                </c:pt>
                <c:pt idx="13430">
                  <c:v>0.45076833231433455</c:v>
                </c:pt>
                <c:pt idx="13431">
                  <c:v>0.36708295421034337</c:v>
                </c:pt>
                <c:pt idx="13432">
                  <c:v>0.40776662764348182</c:v>
                </c:pt>
                <c:pt idx="13433">
                  <c:v>0.43223317807268058</c:v>
                </c:pt>
                <c:pt idx="13434">
                  <c:v>0.33453743141752146</c:v>
                </c:pt>
                <c:pt idx="13435">
                  <c:v>0.38112725521688035</c:v>
                </c:pt>
                <c:pt idx="13436">
                  <c:v>0.4375866367917835</c:v>
                </c:pt>
                <c:pt idx="13437">
                  <c:v>0.43658087085002611</c:v>
                </c:pt>
                <c:pt idx="13438">
                  <c:v>0.39262497448128325</c:v>
                </c:pt>
                <c:pt idx="13439">
                  <c:v>0.45997527273564215</c:v>
                </c:pt>
                <c:pt idx="13440">
                  <c:v>0.38304861074868696</c:v>
                </c:pt>
                <c:pt idx="13441">
                  <c:v>0.40598964844461238</c:v>
                </c:pt>
                <c:pt idx="13442">
                  <c:v>0.36663123653065843</c:v>
                </c:pt>
                <c:pt idx="13443">
                  <c:v>0.41649405492876918</c:v>
                </c:pt>
                <c:pt idx="13444">
                  <c:v>0.3696154300194669</c:v>
                </c:pt>
                <c:pt idx="13445">
                  <c:v>0.43519193906193565</c:v>
                </c:pt>
                <c:pt idx="13446">
                  <c:v>0.38793254907490754</c:v>
                </c:pt>
                <c:pt idx="13447">
                  <c:v>0.40278752859518474</c:v>
                </c:pt>
                <c:pt idx="13448">
                  <c:v>0.38432734835250165</c:v>
                </c:pt>
                <c:pt idx="13449">
                  <c:v>0.40989373627233083</c:v>
                </c:pt>
                <c:pt idx="13450">
                  <c:v>0.30106912831737981</c:v>
                </c:pt>
                <c:pt idx="13451">
                  <c:v>0.39275189023022772</c:v>
                </c:pt>
                <c:pt idx="13452">
                  <c:v>0.44354300083829579</c:v>
                </c:pt>
                <c:pt idx="13453">
                  <c:v>0.3132864780661998</c:v>
                </c:pt>
                <c:pt idx="13454">
                  <c:v>0.38375791996117992</c:v>
                </c:pt>
                <c:pt idx="13455">
                  <c:v>0.41530765471885744</c:v>
                </c:pt>
                <c:pt idx="13456">
                  <c:v>0.38728019473213582</c:v>
                </c:pt>
                <c:pt idx="13457">
                  <c:v>0.34033395080936385</c:v>
                </c:pt>
                <c:pt idx="13458">
                  <c:v>0.39171774197288739</c:v>
                </c:pt>
                <c:pt idx="13459">
                  <c:v>0.35950402009750831</c:v>
                </c:pt>
                <c:pt idx="13460">
                  <c:v>0.47381885390317602</c:v>
                </c:pt>
                <c:pt idx="13461">
                  <c:v>0.34165714617799275</c:v>
                </c:pt>
                <c:pt idx="13462">
                  <c:v>0.40680153008280784</c:v>
                </c:pt>
                <c:pt idx="13463">
                  <c:v>0.33713668419907072</c:v>
                </c:pt>
                <c:pt idx="13464">
                  <c:v>0.40035895268447441</c:v>
                </c:pt>
                <c:pt idx="13465">
                  <c:v>0.50231780230346179</c:v>
                </c:pt>
                <c:pt idx="13466">
                  <c:v>0.35459332998530835</c:v>
                </c:pt>
                <c:pt idx="13467">
                  <c:v>0.34076115917543576</c:v>
                </c:pt>
                <c:pt idx="13468">
                  <c:v>0.41828875370752588</c:v>
                </c:pt>
                <c:pt idx="13469">
                  <c:v>0.33669969135331362</c:v>
                </c:pt>
                <c:pt idx="13470">
                  <c:v>0.44997037334010087</c:v>
                </c:pt>
                <c:pt idx="13471">
                  <c:v>0.34962867994947366</c:v>
                </c:pt>
                <c:pt idx="13472">
                  <c:v>0.33736110730538077</c:v>
                </c:pt>
                <c:pt idx="13473">
                  <c:v>0.44026279450229239</c:v>
                </c:pt>
                <c:pt idx="13474">
                  <c:v>0.37180048624616258</c:v>
                </c:pt>
                <c:pt idx="13475">
                  <c:v>0.38052419121834619</c:v>
                </c:pt>
                <c:pt idx="13476">
                  <c:v>0.48959963133835632</c:v>
                </c:pt>
                <c:pt idx="13477">
                  <c:v>0.40307014918693218</c:v>
                </c:pt>
                <c:pt idx="13478">
                  <c:v>0.42906175559623461</c:v>
                </c:pt>
                <c:pt idx="13479">
                  <c:v>0.3647912778052258</c:v>
                </c:pt>
                <c:pt idx="13480">
                  <c:v>0.45898764734073932</c:v>
                </c:pt>
                <c:pt idx="13481">
                  <c:v>0.36670654496007082</c:v>
                </c:pt>
                <c:pt idx="13482">
                  <c:v>0.37623678492792967</c:v>
                </c:pt>
                <c:pt idx="13483">
                  <c:v>0.45001421494563781</c:v>
                </c:pt>
                <c:pt idx="13484">
                  <c:v>0.36664855618902931</c:v>
                </c:pt>
                <c:pt idx="13485">
                  <c:v>0.46021906901037068</c:v>
                </c:pt>
                <c:pt idx="13486">
                  <c:v>0.35159896630729548</c:v>
                </c:pt>
                <c:pt idx="13487">
                  <c:v>0.44384798528382141</c:v>
                </c:pt>
                <c:pt idx="13488">
                  <c:v>0.38671761370724772</c:v>
                </c:pt>
                <c:pt idx="13489">
                  <c:v>0.38986605325123358</c:v>
                </c:pt>
                <c:pt idx="13490">
                  <c:v>0.44995831355229232</c:v>
                </c:pt>
                <c:pt idx="13491">
                  <c:v>0.44945091980290547</c:v>
                </c:pt>
                <c:pt idx="13492">
                  <c:v>0.36182291490139851</c:v>
                </c:pt>
                <c:pt idx="13493">
                  <c:v>0.42184410452274834</c:v>
                </c:pt>
                <c:pt idx="13494">
                  <c:v>0.38882923140310438</c:v>
                </c:pt>
                <c:pt idx="13495">
                  <c:v>0.43389067306064627</c:v>
                </c:pt>
                <c:pt idx="13496">
                  <c:v>0.36945422696467523</c:v>
                </c:pt>
                <c:pt idx="13497">
                  <c:v>0.32506719354979036</c:v>
                </c:pt>
                <c:pt idx="13498">
                  <c:v>0.37354122585213972</c:v>
                </c:pt>
                <c:pt idx="13499">
                  <c:v>0.36270641287090138</c:v>
                </c:pt>
                <c:pt idx="13500">
                  <c:v>0.41451108326858582</c:v>
                </c:pt>
                <c:pt idx="13501">
                  <c:v>0.38493161036236301</c:v>
                </c:pt>
                <c:pt idx="13502">
                  <c:v>0.37847043676618131</c:v>
                </c:pt>
                <c:pt idx="13503">
                  <c:v>0.34774392641219459</c:v>
                </c:pt>
                <c:pt idx="13504">
                  <c:v>0.40456714310562381</c:v>
                </c:pt>
                <c:pt idx="13505">
                  <c:v>0.37108347330605901</c:v>
                </c:pt>
                <c:pt idx="13506">
                  <c:v>0.42697907250092781</c:v>
                </c:pt>
                <c:pt idx="13507">
                  <c:v>0.42909310500554887</c:v>
                </c:pt>
                <c:pt idx="13508">
                  <c:v>0.44156267660795534</c:v>
                </c:pt>
                <c:pt idx="13509">
                  <c:v>0.41285220636681208</c:v>
                </c:pt>
                <c:pt idx="13510">
                  <c:v>0.36587226481703994</c:v>
                </c:pt>
                <c:pt idx="13511">
                  <c:v>0.37376537453106828</c:v>
                </c:pt>
                <c:pt idx="13512">
                  <c:v>0.30693021245475882</c:v>
                </c:pt>
                <c:pt idx="13513">
                  <c:v>0.39753721366896888</c:v>
                </c:pt>
                <c:pt idx="13514">
                  <c:v>0.31864902303597747</c:v>
                </c:pt>
                <c:pt idx="13515">
                  <c:v>0.37052229183791757</c:v>
                </c:pt>
                <c:pt idx="13516">
                  <c:v>0.40012448676958223</c:v>
                </c:pt>
                <c:pt idx="13517">
                  <c:v>0.34485872302511472</c:v>
                </c:pt>
                <c:pt idx="13518">
                  <c:v>0.41515677321325561</c:v>
                </c:pt>
                <c:pt idx="13519">
                  <c:v>0.37809983265577368</c:v>
                </c:pt>
                <c:pt idx="13520">
                  <c:v>0.33298584560035427</c:v>
                </c:pt>
                <c:pt idx="13521">
                  <c:v>0.42734248541797415</c:v>
                </c:pt>
                <c:pt idx="13522">
                  <c:v>0.34774871570217297</c:v>
                </c:pt>
                <c:pt idx="13523">
                  <c:v>0.37970981385371738</c:v>
                </c:pt>
                <c:pt idx="13524">
                  <c:v>0.41367086456616431</c:v>
                </c:pt>
                <c:pt idx="13525">
                  <c:v>0.42039666781419177</c:v>
                </c:pt>
                <c:pt idx="13526">
                  <c:v>0.32933216180402586</c:v>
                </c:pt>
                <c:pt idx="13527">
                  <c:v>0.37435932701361446</c:v>
                </c:pt>
                <c:pt idx="13528">
                  <c:v>0.39616472998905206</c:v>
                </c:pt>
                <c:pt idx="13529">
                  <c:v>0.48725242345230235</c:v>
                </c:pt>
                <c:pt idx="13530">
                  <c:v>0.32581631924185001</c:v>
                </c:pt>
                <c:pt idx="13531">
                  <c:v>0.4156604140310538</c:v>
                </c:pt>
                <c:pt idx="13532">
                  <c:v>0.41530056375253244</c:v>
                </c:pt>
                <c:pt idx="13533">
                  <c:v>0.40139010975363348</c:v>
                </c:pt>
                <c:pt idx="13534">
                  <c:v>0.39828411691657101</c:v>
                </c:pt>
                <c:pt idx="13535">
                  <c:v>0.44938663643613619</c:v>
                </c:pt>
                <c:pt idx="13536">
                  <c:v>0.34477814184173422</c:v>
                </c:pt>
                <c:pt idx="13537">
                  <c:v>0.43131459459089727</c:v>
                </c:pt>
                <c:pt idx="13538">
                  <c:v>0.36364334222131944</c:v>
                </c:pt>
                <c:pt idx="13539">
                  <c:v>0.3471563066878014</c:v>
                </c:pt>
                <c:pt idx="13540">
                  <c:v>0.38883508562083458</c:v>
                </c:pt>
                <c:pt idx="13541">
                  <c:v>0.36303706127294955</c:v>
                </c:pt>
                <c:pt idx="13542">
                  <c:v>0.39413280236653658</c:v>
                </c:pt>
                <c:pt idx="13543">
                  <c:v>0.32341489528261419</c:v>
                </c:pt>
                <c:pt idx="13544">
                  <c:v>0.40921563484370083</c:v>
                </c:pt>
                <c:pt idx="13545">
                  <c:v>0.47456905097176211</c:v>
                </c:pt>
                <c:pt idx="13546">
                  <c:v>0.40217779335185172</c:v>
                </c:pt>
                <c:pt idx="13547">
                  <c:v>0.32587642604897105</c:v>
                </c:pt>
                <c:pt idx="13548">
                  <c:v>0.46307999968776514</c:v>
                </c:pt>
                <c:pt idx="13549">
                  <c:v>0.37240874315433625</c:v>
                </c:pt>
                <c:pt idx="13550">
                  <c:v>0.40993027812280236</c:v>
                </c:pt>
                <c:pt idx="13551">
                  <c:v>0.37862783572199282</c:v>
                </c:pt>
                <c:pt idx="13552">
                  <c:v>0.47280744866471852</c:v>
                </c:pt>
                <c:pt idx="13553">
                  <c:v>0.4198904220885723</c:v>
                </c:pt>
                <c:pt idx="13554">
                  <c:v>0.35635730224069212</c:v>
                </c:pt>
                <c:pt idx="13555">
                  <c:v>0.39687403332517968</c:v>
                </c:pt>
                <c:pt idx="13556">
                  <c:v>0.33971203761109792</c:v>
                </c:pt>
                <c:pt idx="13557">
                  <c:v>0.40953780490684288</c:v>
                </c:pt>
                <c:pt idx="13558">
                  <c:v>0.41143909062912826</c:v>
                </c:pt>
                <c:pt idx="13559">
                  <c:v>0.43159158382375157</c:v>
                </c:pt>
                <c:pt idx="13560">
                  <c:v>0.34274887293363282</c:v>
                </c:pt>
                <c:pt idx="13561">
                  <c:v>0.40774841977077581</c:v>
                </c:pt>
                <c:pt idx="13562">
                  <c:v>0.40386530151633776</c:v>
                </c:pt>
                <c:pt idx="13563">
                  <c:v>0.31307434569292514</c:v>
                </c:pt>
                <c:pt idx="13564">
                  <c:v>0.40262435602868962</c:v>
                </c:pt>
                <c:pt idx="13565">
                  <c:v>0.37247906364943167</c:v>
                </c:pt>
                <c:pt idx="13566">
                  <c:v>0.34570098590739617</c:v>
                </c:pt>
                <c:pt idx="13567">
                  <c:v>0.34058896746589912</c:v>
                </c:pt>
                <c:pt idx="13568">
                  <c:v>0.39914010183068327</c:v>
                </c:pt>
                <c:pt idx="13569">
                  <c:v>0.35067464416663985</c:v>
                </c:pt>
                <c:pt idx="13570">
                  <c:v>0.36000798072292167</c:v>
                </c:pt>
                <c:pt idx="13571">
                  <c:v>0.43118237009863924</c:v>
                </c:pt>
                <c:pt idx="13572">
                  <c:v>0.36079461540589247</c:v>
                </c:pt>
                <c:pt idx="13573">
                  <c:v>0.36009916513964241</c:v>
                </c:pt>
                <c:pt idx="13574">
                  <c:v>0.3431419374420408</c:v>
                </c:pt>
                <c:pt idx="13575">
                  <c:v>0.40750316169878942</c:v>
                </c:pt>
                <c:pt idx="13576">
                  <c:v>0.33071447694812034</c:v>
                </c:pt>
                <c:pt idx="13577">
                  <c:v>0.42271211275704196</c:v>
                </c:pt>
                <c:pt idx="13578">
                  <c:v>0.40052211752315198</c:v>
                </c:pt>
                <c:pt idx="13579">
                  <c:v>0.40916531185386701</c:v>
                </c:pt>
                <c:pt idx="13580">
                  <c:v>0.38284370872804824</c:v>
                </c:pt>
                <c:pt idx="13581">
                  <c:v>0.44181146150113226</c:v>
                </c:pt>
                <c:pt idx="13582">
                  <c:v>0.35075268796519632</c:v>
                </c:pt>
                <c:pt idx="13583">
                  <c:v>0.36596114161983861</c:v>
                </c:pt>
                <c:pt idx="13584">
                  <c:v>0.40967367080690931</c:v>
                </c:pt>
                <c:pt idx="13585">
                  <c:v>0.42638130918241307</c:v>
                </c:pt>
                <c:pt idx="13586">
                  <c:v>0.36755373153608528</c:v>
                </c:pt>
                <c:pt idx="13587">
                  <c:v>0.3695996700865723</c:v>
                </c:pt>
                <c:pt idx="13588">
                  <c:v>0.45171876986873338</c:v>
                </c:pt>
                <c:pt idx="13589">
                  <c:v>0.43280516737485686</c:v>
                </c:pt>
                <c:pt idx="13590">
                  <c:v>0.41539715298340585</c:v>
                </c:pt>
                <c:pt idx="13591">
                  <c:v>0.37353024952629676</c:v>
                </c:pt>
                <c:pt idx="13592">
                  <c:v>0.37013748490726545</c:v>
                </c:pt>
                <c:pt idx="13593">
                  <c:v>0.32826529204310345</c:v>
                </c:pt>
                <c:pt idx="13594">
                  <c:v>0.37482298599519193</c:v>
                </c:pt>
                <c:pt idx="13595">
                  <c:v>0.41629557939345585</c:v>
                </c:pt>
                <c:pt idx="13596">
                  <c:v>0.32480226018564962</c:v>
                </c:pt>
                <c:pt idx="13597">
                  <c:v>0.29685407160022625</c:v>
                </c:pt>
                <c:pt idx="13598">
                  <c:v>0.42141379638388388</c:v>
                </c:pt>
                <c:pt idx="13599">
                  <c:v>0.33156843594355201</c:v>
                </c:pt>
                <c:pt idx="13600">
                  <c:v>0.3542335934459237</c:v>
                </c:pt>
                <c:pt idx="13601">
                  <c:v>0.38771877963450357</c:v>
                </c:pt>
                <c:pt idx="13602">
                  <c:v>0.40698510488897732</c:v>
                </c:pt>
                <c:pt idx="13603">
                  <c:v>0.37785755975938651</c:v>
                </c:pt>
                <c:pt idx="13604">
                  <c:v>0.31530135077627336</c:v>
                </c:pt>
                <c:pt idx="13605">
                  <c:v>0.32551980275260561</c:v>
                </c:pt>
                <c:pt idx="13606">
                  <c:v>0.46645208797752763</c:v>
                </c:pt>
                <c:pt idx="13607">
                  <c:v>0.38874187114373332</c:v>
                </c:pt>
                <c:pt idx="13608">
                  <c:v>0.34530503263280332</c:v>
                </c:pt>
                <c:pt idx="13609">
                  <c:v>0.41715152423303514</c:v>
                </c:pt>
                <c:pt idx="13610">
                  <c:v>0.38620860462098888</c:v>
                </c:pt>
                <c:pt idx="13611">
                  <c:v>0.36892968147389604</c:v>
                </c:pt>
                <c:pt idx="13612">
                  <c:v>0.40944463133772091</c:v>
                </c:pt>
                <c:pt idx="13613">
                  <c:v>0.41814434238199966</c:v>
                </c:pt>
                <c:pt idx="13614">
                  <c:v>0.35206005337402885</c:v>
                </c:pt>
                <c:pt idx="13615">
                  <c:v>0.41632423315926093</c:v>
                </c:pt>
                <c:pt idx="13616">
                  <c:v>0.38081219500920727</c:v>
                </c:pt>
                <c:pt idx="13617">
                  <c:v>0.34688700768282166</c:v>
                </c:pt>
                <c:pt idx="13618">
                  <c:v>0.46761752865747208</c:v>
                </c:pt>
                <c:pt idx="13619">
                  <c:v>0.32627034372939401</c:v>
                </c:pt>
                <c:pt idx="13620">
                  <c:v>0.41408625246856967</c:v>
                </c:pt>
                <c:pt idx="13621">
                  <c:v>0.33931543823517185</c:v>
                </c:pt>
                <c:pt idx="13622">
                  <c:v>0.34533751157040782</c:v>
                </c:pt>
                <c:pt idx="13623">
                  <c:v>0.39153941059951947</c:v>
                </c:pt>
                <c:pt idx="13624">
                  <c:v>0.35487916374727657</c:v>
                </c:pt>
                <c:pt idx="13625">
                  <c:v>0.42697914134583626</c:v>
                </c:pt>
                <c:pt idx="13626">
                  <c:v>0.41806768221893131</c:v>
                </c:pt>
                <c:pt idx="13627">
                  <c:v>0.4054806729242646</c:v>
                </c:pt>
                <c:pt idx="13628">
                  <c:v>0.42516667231986061</c:v>
                </c:pt>
                <c:pt idx="13629">
                  <c:v>0.40363271634364922</c:v>
                </c:pt>
                <c:pt idx="13630">
                  <c:v>0.37687421845324337</c:v>
                </c:pt>
                <c:pt idx="13631">
                  <c:v>0.36325241321252238</c:v>
                </c:pt>
                <c:pt idx="13632">
                  <c:v>0.34242274213317031</c:v>
                </c:pt>
                <c:pt idx="13633">
                  <c:v>0.39529844178321882</c:v>
                </c:pt>
                <c:pt idx="13634">
                  <c:v>0.32741816949893654</c:v>
                </c:pt>
                <c:pt idx="13635">
                  <c:v>0.36305159862076547</c:v>
                </c:pt>
                <c:pt idx="13636">
                  <c:v>0.33525434556993988</c:v>
                </c:pt>
                <c:pt idx="13637">
                  <c:v>0.4252783554834984</c:v>
                </c:pt>
                <c:pt idx="13638">
                  <c:v>0.32911665481394886</c:v>
                </c:pt>
                <c:pt idx="13639">
                  <c:v>0.36762630348826375</c:v>
                </c:pt>
                <c:pt idx="13640">
                  <c:v>0.3556417624419832</c:v>
                </c:pt>
                <c:pt idx="13641">
                  <c:v>0.39512425782086008</c:v>
                </c:pt>
                <c:pt idx="13642">
                  <c:v>0.31656273130001727</c:v>
                </c:pt>
                <c:pt idx="13643">
                  <c:v>0.36067315693539026</c:v>
                </c:pt>
                <c:pt idx="13644">
                  <c:v>0.35081689956070788</c:v>
                </c:pt>
                <c:pt idx="13645">
                  <c:v>0.37527686224473727</c:v>
                </c:pt>
                <c:pt idx="13646">
                  <c:v>0.35772050187350835</c:v>
                </c:pt>
                <c:pt idx="13647">
                  <c:v>0.35401357639955416</c:v>
                </c:pt>
                <c:pt idx="13648">
                  <c:v>0.31859349495898132</c:v>
                </c:pt>
                <c:pt idx="13649">
                  <c:v>0.33384763040030185</c:v>
                </c:pt>
                <c:pt idx="13650">
                  <c:v>0.33268358088658156</c:v>
                </c:pt>
                <c:pt idx="13651">
                  <c:v>0.39478101468783355</c:v>
                </c:pt>
                <c:pt idx="13652">
                  <c:v>0.3788891139030035</c:v>
                </c:pt>
                <c:pt idx="13653">
                  <c:v>0.40282095704365012</c:v>
                </c:pt>
                <c:pt idx="13654">
                  <c:v>0.35244395460016453</c:v>
                </c:pt>
                <c:pt idx="13655">
                  <c:v>0.40957786911177091</c:v>
                </c:pt>
                <c:pt idx="13656">
                  <c:v>0.38874504403118459</c:v>
                </c:pt>
                <c:pt idx="13657">
                  <c:v>0.31485109717394505</c:v>
                </c:pt>
                <c:pt idx="13658">
                  <c:v>0.44927117640549175</c:v>
                </c:pt>
                <c:pt idx="13659">
                  <c:v>0.41729649386390288</c:v>
                </c:pt>
                <c:pt idx="13660">
                  <c:v>0.44822636714307418</c:v>
                </c:pt>
                <c:pt idx="13661">
                  <c:v>0.37862507344001994</c:v>
                </c:pt>
                <c:pt idx="13662">
                  <c:v>0.36054129872437685</c:v>
                </c:pt>
                <c:pt idx="13663">
                  <c:v>0.30431374440031078</c:v>
                </c:pt>
                <c:pt idx="13664">
                  <c:v>0.33121018470626551</c:v>
                </c:pt>
                <c:pt idx="13665">
                  <c:v>0.44181116782429253</c:v>
                </c:pt>
                <c:pt idx="13666">
                  <c:v>0.3656465688915454</c:v>
                </c:pt>
                <c:pt idx="13667">
                  <c:v>0.36860154001572953</c:v>
                </c:pt>
                <c:pt idx="13668">
                  <c:v>0.34561196249837361</c:v>
                </c:pt>
                <c:pt idx="13669">
                  <c:v>0.39769262187588533</c:v>
                </c:pt>
                <c:pt idx="13670">
                  <c:v>0.41193514193601305</c:v>
                </c:pt>
                <c:pt idx="13671">
                  <c:v>0.40619555494331838</c:v>
                </c:pt>
                <c:pt idx="13672">
                  <c:v>0.32418627396858229</c:v>
                </c:pt>
                <c:pt idx="13673">
                  <c:v>0.32936955914016847</c:v>
                </c:pt>
                <c:pt idx="13674">
                  <c:v>0.36080505239271587</c:v>
                </c:pt>
                <c:pt idx="13675">
                  <c:v>0.34654251462947838</c:v>
                </c:pt>
                <c:pt idx="13676">
                  <c:v>0.38503536133210137</c:v>
                </c:pt>
                <c:pt idx="13677">
                  <c:v>0.36255419025931823</c:v>
                </c:pt>
                <c:pt idx="13678">
                  <c:v>0.37993411032810731</c:v>
                </c:pt>
                <c:pt idx="13679">
                  <c:v>0.23926753086727726</c:v>
                </c:pt>
                <c:pt idx="13680">
                  <c:v>0.43663477060360689</c:v>
                </c:pt>
                <c:pt idx="13681">
                  <c:v>0.35724094520198518</c:v>
                </c:pt>
                <c:pt idx="13682">
                  <c:v>0.33424947319913972</c:v>
                </c:pt>
                <c:pt idx="13683">
                  <c:v>0.38582742675270554</c:v>
                </c:pt>
                <c:pt idx="13684">
                  <c:v>0.39101642893174238</c:v>
                </c:pt>
                <c:pt idx="13685">
                  <c:v>0.36252403380705239</c:v>
                </c:pt>
                <c:pt idx="13686">
                  <c:v>0.39331282150096436</c:v>
                </c:pt>
                <c:pt idx="13687">
                  <c:v>0.33493245652626652</c:v>
                </c:pt>
                <c:pt idx="13688">
                  <c:v>0.33957122161993664</c:v>
                </c:pt>
                <c:pt idx="13689">
                  <c:v>0.36928344980157618</c:v>
                </c:pt>
                <c:pt idx="13690">
                  <c:v>0.41687237025491247</c:v>
                </c:pt>
                <c:pt idx="13691">
                  <c:v>0.37904597618484048</c:v>
                </c:pt>
                <c:pt idx="13692">
                  <c:v>0.33778301295749363</c:v>
                </c:pt>
                <c:pt idx="13693">
                  <c:v>0.26138637648880952</c:v>
                </c:pt>
                <c:pt idx="13694">
                  <c:v>0.3541593442194263</c:v>
                </c:pt>
                <c:pt idx="13695">
                  <c:v>0.42225647278314932</c:v>
                </c:pt>
                <c:pt idx="13696">
                  <c:v>0.40328702346797662</c:v>
                </c:pt>
                <c:pt idx="13697">
                  <c:v>0.42361909822572918</c:v>
                </c:pt>
                <c:pt idx="13698">
                  <c:v>0.44372873040483662</c:v>
                </c:pt>
                <c:pt idx="13699">
                  <c:v>0.33556617931556026</c:v>
                </c:pt>
                <c:pt idx="13700">
                  <c:v>0.34274599284228396</c:v>
                </c:pt>
                <c:pt idx="13701">
                  <c:v>0.3932508544890374</c:v>
                </c:pt>
                <c:pt idx="13702">
                  <c:v>0.44027033089219525</c:v>
                </c:pt>
                <c:pt idx="13703">
                  <c:v>0.41842976930285886</c:v>
                </c:pt>
                <c:pt idx="13704">
                  <c:v>0.40740187177763487</c:v>
                </c:pt>
                <c:pt idx="13705">
                  <c:v>0.4060986271444989</c:v>
                </c:pt>
                <c:pt idx="13706">
                  <c:v>0.33453826628988159</c:v>
                </c:pt>
                <c:pt idx="13707">
                  <c:v>0.41101190020823231</c:v>
                </c:pt>
                <c:pt idx="13708">
                  <c:v>0.36927181579189938</c:v>
                </c:pt>
                <c:pt idx="13709">
                  <c:v>0.36099667724806311</c:v>
                </c:pt>
                <c:pt idx="13710">
                  <c:v>0.36342191192117401</c:v>
                </c:pt>
                <c:pt idx="13711">
                  <c:v>0.3952560444147773</c:v>
                </c:pt>
                <c:pt idx="13712">
                  <c:v>0.41622456732853208</c:v>
                </c:pt>
                <c:pt idx="13713">
                  <c:v>0.4144670329130174</c:v>
                </c:pt>
                <c:pt idx="13714">
                  <c:v>0.41423523027150266</c:v>
                </c:pt>
                <c:pt idx="13715">
                  <c:v>0.37256239676477487</c:v>
                </c:pt>
                <c:pt idx="13716">
                  <c:v>0.35722360068400688</c:v>
                </c:pt>
                <c:pt idx="13717">
                  <c:v>0.38580616188231948</c:v>
                </c:pt>
                <c:pt idx="13718">
                  <c:v>0.39328544996805204</c:v>
                </c:pt>
                <c:pt idx="13719">
                  <c:v>0.34793654510914518</c:v>
                </c:pt>
                <c:pt idx="13720">
                  <c:v>0.36117976970716936</c:v>
                </c:pt>
                <c:pt idx="13721">
                  <c:v>0.41719661038050088</c:v>
                </c:pt>
                <c:pt idx="13722">
                  <c:v>0.37855234437426644</c:v>
                </c:pt>
                <c:pt idx="13723">
                  <c:v>0.32324567587344255</c:v>
                </c:pt>
                <c:pt idx="13724">
                  <c:v>0.38128225139015764</c:v>
                </c:pt>
                <c:pt idx="13725">
                  <c:v>0.33238675656130007</c:v>
                </c:pt>
                <c:pt idx="13726">
                  <c:v>0.38118444462322731</c:v>
                </c:pt>
                <c:pt idx="13727">
                  <c:v>0.30835492936240699</c:v>
                </c:pt>
                <c:pt idx="13728">
                  <c:v>0.33098769606834888</c:v>
                </c:pt>
                <c:pt idx="13729">
                  <c:v>0.35531786751074973</c:v>
                </c:pt>
                <c:pt idx="13730">
                  <c:v>0.38810209372176085</c:v>
                </c:pt>
                <c:pt idx="13731">
                  <c:v>0.37890260887441418</c:v>
                </c:pt>
                <c:pt idx="13732">
                  <c:v>0.41883164229272218</c:v>
                </c:pt>
                <c:pt idx="13733">
                  <c:v>0.36108834135671336</c:v>
                </c:pt>
                <c:pt idx="13734">
                  <c:v>0.39285849127294287</c:v>
                </c:pt>
                <c:pt idx="13735">
                  <c:v>0.31500637345750587</c:v>
                </c:pt>
                <c:pt idx="13736">
                  <c:v>0.30883699234083251</c:v>
                </c:pt>
                <c:pt idx="13737">
                  <c:v>0.49852857898044972</c:v>
                </c:pt>
                <c:pt idx="13738">
                  <c:v>0.35501553410209702</c:v>
                </c:pt>
                <c:pt idx="13739">
                  <c:v>0.38311276510615794</c:v>
                </c:pt>
                <c:pt idx="13740">
                  <c:v>0.35139229887232831</c:v>
                </c:pt>
                <c:pt idx="13741">
                  <c:v>0.35463827098807432</c:v>
                </c:pt>
                <c:pt idx="13742">
                  <c:v>0.44783910659113418</c:v>
                </c:pt>
                <c:pt idx="13743">
                  <c:v>0.34578839519809795</c:v>
                </c:pt>
                <c:pt idx="13744">
                  <c:v>0.35151494162106511</c:v>
                </c:pt>
                <c:pt idx="13745">
                  <c:v>0.2720221934329014</c:v>
                </c:pt>
                <c:pt idx="13746">
                  <c:v>0.40374185524571077</c:v>
                </c:pt>
                <c:pt idx="13747">
                  <c:v>0.37370465831171368</c:v>
                </c:pt>
                <c:pt idx="13748">
                  <c:v>0.4242704948513043</c:v>
                </c:pt>
                <c:pt idx="13749">
                  <c:v>0.43849429970351411</c:v>
                </c:pt>
                <c:pt idx="13750">
                  <c:v>0.32585675875255143</c:v>
                </c:pt>
                <c:pt idx="13751">
                  <c:v>0.40639526311315932</c:v>
                </c:pt>
                <c:pt idx="13752">
                  <c:v>0.39724546973319957</c:v>
                </c:pt>
                <c:pt idx="13753">
                  <c:v>0.36207186229743143</c:v>
                </c:pt>
                <c:pt idx="13754">
                  <c:v>0.37437894170508856</c:v>
                </c:pt>
                <c:pt idx="13755">
                  <c:v>0.40834612352399835</c:v>
                </c:pt>
                <c:pt idx="13756">
                  <c:v>0.39843478133612237</c:v>
                </c:pt>
                <c:pt idx="13757">
                  <c:v>0.25934527074281338</c:v>
                </c:pt>
                <c:pt idx="13758">
                  <c:v>0.38856216793563436</c:v>
                </c:pt>
                <c:pt idx="13759">
                  <c:v>0.29439110675642244</c:v>
                </c:pt>
                <c:pt idx="13760">
                  <c:v>0.33323982151060838</c:v>
                </c:pt>
                <c:pt idx="13761">
                  <c:v>0.35110507783364442</c:v>
                </c:pt>
                <c:pt idx="13762">
                  <c:v>0.37376728006439797</c:v>
                </c:pt>
                <c:pt idx="13763">
                  <c:v>0.41871304460241376</c:v>
                </c:pt>
                <c:pt idx="13764">
                  <c:v>0.35394812726963115</c:v>
                </c:pt>
                <c:pt idx="13765">
                  <c:v>0.35830020181779493</c:v>
                </c:pt>
                <c:pt idx="13766">
                  <c:v>0.39708884082783158</c:v>
                </c:pt>
                <c:pt idx="13767">
                  <c:v>0.39196405453271482</c:v>
                </c:pt>
                <c:pt idx="13768">
                  <c:v>0.37677657174777296</c:v>
                </c:pt>
                <c:pt idx="13769">
                  <c:v>0.36831274235862638</c:v>
                </c:pt>
                <c:pt idx="13770">
                  <c:v>0.33032974619272487</c:v>
                </c:pt>
                <c:pt idx="13771">
                  <c:v>0.26571624164181434</c:v>
                </c:pt>
                <c:pt idx="13772">
                  <c:v>0.32242351168023825</c:v>
                </c:pt>
                <c:pt idx="13773">
                  <c:v>0.37569355713809055</c:v>
                </c:pt>
                <c:pt idx="13774">
                  <c:v>0.38214421813355248</c:v>
                </c:pt>
                <c:pt idx="13775">
                  <c:v>0.30494451871662331</c:v>
                </c:pt>
                <c:pt idx="13776">
                  <c:v>0.38163551289569092</c:v>
                </c:pt>
                <c:pt idx="13777">
                  <c:v>0.39829983650443068</c:v>
                </c:pt>
                <c:pt idx="13778">
                  <c:v>0.34828013954409381</c:v>
                </c:pt>
                <c:pt idx="13779">
                  <c:v>0.32148886115825948</c:v>
                </c:pt>
                <c:pt idx="13780">
                  <c:v>0.3643771893154969</c:v>
                </c:pt>
                <c:pt idx="13781">
                  <c:v>0.45298653338800293</c:v>
                </c:pt>
                <c:pt idx="13782">
                  <c:v>0.41641666310018788</c:v>
                </c:pt>
                <c:pt idx="13783">
                  <c:v>0.32012185194741127</c:v>
                </c:pt>
                <c:pt idx="13784">
                  <c:v>0.34547443045944354</c:v>
                </c:pt>
                <c:pt idx="13785">
                  <c:v>0.42183648679394226</c:v>
                </c:pt>
                <c:pt idx="13786">
                  <c:v>0.37528706788899541</c:v>
                </c:pt>
                <c:pt idx="13787">
                  <c:v>0.35633184573288762</c:v>
                </c:pt>
                <c:pt idx="13788">
                  <c:v>0.3851873278466984</c:v>
                </c:pt>
                <c:pt idx="13789">
                  <c:v>0.38934288941743372</c:v>
                </c:pt>
                <c:pt idx="13790">
                  <c:v>0.35515148376265943</c:v>
                </c:pt>
                <c:pt idx="13791">
                  <c:v>0.40217821654399621</c:v>
                </c:pt>
                <c:pt idx="13792">
                  <c:v>0.36177847600557145</c:v>
                </c:pt>
                <c:pt idx="13793">
                  <c:v>0.42233835758011434</c:v>
                </c:pt>
                <c:pt idx="13794">
                  <c:v>0.35471676979376604</c:v>
                </c:pt>
                <c:pt idx="13795">
                  <c:v>0.38814020061795407</c:v>
                </c:pt>
                <c:pt idx="13796">
                  <c:v>0.34094589265711078</c:v>
                </c:pt>
                <c:pt idx="13797">
                  <c:v>0.35159011922489425</c:v>
                </c:pt>
                <c:pt idx="13798">
                  <c:v>0.37369793034305537</c:v>
                </c:pt>
                <c:pt idx="13799">
                  <c:v>0.26825625586311913</c:v>
                </c:pt>
                <c:pt idx="13800">
                  <c:v>0.41143745522542252</c:v>
                </c:pt>
                <c:pt idx="13801">
                  <c:v>0.37455516813768852</c:v>
                </c:pt>
                <c:pt idx="13802">
                  <c:v>0.31821887571398222</c:v>
                </c:pt>
                <c:pt idx="13803">
                  <c:v>0.2807910058438593</c:v>
                </c:pt>
                <c:pt idx="13804">
                  <c:v>0.39847965831371907</c:v>
                </c:pt>
                <c:pt idx="13805">
                  <c:v>0.41633197748375611</c:v>
                </c:pt>
                <c:pt idx="13806">
                  <c:v>0.33883625468162548</c:v>
                </c:pt>
                <c:pt idx="13807">
                  <c:v>0.39170507769819934</c:v>
                </c:pt>
                <c:pt idx="13808">
                  <c:v>0.43468748758363107</c:v>
                </c:pt>
                <c:pt idx="13809">
                  <c:v>0.37332289395861185</c:v>
                </c:pt>
                <c:pt idx="13810">
                  <c:v>0.40824011807189226</c:v>
                </c:pt>
                <c:pt idx="13811">
                  <c:v>0.3229000417436329</c:v>
                </c:pt>
                <c:pt idx="13812">
                  <c:v>0.31823979616266551</c:v>
                </c:pt>
                <c:pt idx="13813">
                  <c:v>0.32877942055813669</c:v>
                </c:pt>
                <c:pt idx="13814">
                  <c:v>0.34388489532071093</c:v>
                </c:pt>
                <c:pt idx="13815">
                  <c:v>0.43314073787598034</c:v>
                </c:pt>
                <c:pt idx="13816">
                  <c:v>0.41655970878455667</c:v>
                </c:pt>
                <c:pt idx="13817">
                  <c:v>0.36658416543092293</c:v>
                </c:pt>
                <c:pt idx="13818">
                  <c:v>0.3299386420602215</c:v>
                </c:pt>
                <c:pt idx="13819">
                  <c:v>0.38524915074591565</c:v>
                </c:pt>
                <c:pt idx="13820">
                  <c:v>0.36933706688994711</c:v>
                </c:pt>
                <c:pt idx="13821">
                  <c:v>0.34386633330177185</c:v>
                </c:pt>
                <c:pt idx="13822">
                  <c:v>0.31034028785922907</c:v>
                </c:pt>
                <c:pt idx="13823">
                  <c:v>0.42188424276501135</c:v>
                </c:pt>
                <c:pt idx="13824">
                  <c:v>0.51684875506427064</c:v>
                </c:pt>
                <c:pt idx="13825">
                  <c:v>0.38433374694921957</c:v>
                </c:pt>
                <c:pt idx="13826">
                  <c:v>0.36615855213724791</c:v>
                </c:pt>
                <c:pt idx="13827">
                  <c:v>0.31482346663043353</c:v>
                </c:pt>
                <c:pt idx="13828">
                  <c:v>0.47231046714222069</c:v>
                </c:pt>
                <c:pt idx="13829">
                  <c:v>0.4118461899597482</c:v>
                </c:pt>
                <c:pt idx="13830">
                  <c:v>0.43794043407443339</c:v>
                </c:pt>
                <c:pt idx="13831">
                  <c:v>0.32619387467638783</c:v>
                </c:pt>
                <c:pt idx="13832">
                  <c:v>0.40693379752080988</c:v>
                </c:pt>
                <c:pt idx="13833">
                  <c:v>0.40416487572870752</c:v>
                </c:pt>
                <c:pt idx="13834">
                  <c:v>0.36002847106924168</c:v>
                </c:pt>
                <c:pt idx="13835">
                  <c:v>0.31113821631613003</c:v>
                </c:pt>
                <c:pt idx="13836">
                  <c:v>0.33185052259576064</c:v>
                </c:pt>
                <c:pt idx="13837">
                  <c:v>0.39594602840495846</c:v>
                </c:pt>
                <c:pt idx="13838">
                  <c:v>0.34298398562999294</c:v>
                </c:pt>
                <c:pt idx="13839">
                  <c:v>0.40501470308052806</c:v>
                </c:pt>
                <c:pt idx="13840">
                  <c:v>0.35465598902620238</c:v>
                </c:pt>
                <c:pt idx="13841">
                  <c:v>0.36191534323079982</c:v>
                </c:pt>
                <c:pt idx="13842">
                  <c:v>0.32573258191653082</c:v>
                </c:pt>
                <c:pt idx="13843">
                  <c:v>0.39051193805213968</c:v>
                </c:pt>
                <c:pt idx="13844">
                  <c:v>0.40874772463327924</c:v>
                </c:pt>
                <c:pt idx="13845">
                  <c:v>0.33506160675232538</c:v>
                </c:pt>
                <c:pt idx="13846">
                  <c:v>0.41477407015887741</c:v>
                </c:pt>
                <c:pt idx="13847">
                  <c:v>0.39423281173725039</c:v>
                </c:pt>
                <c:pt idx="13848">
                  <c:v>0.32311494091136406</c:v>
                </c:pt>
                <c:pt idx="13849">
                  <c:v>0.41024212642201613</c:v>
                </c:pt>
                <c:pt idx="13850">
                  <c:v>0.43139005235949623</c:v>
                </c:pt>
                <c:pt idx="13851">
                  <c:v>0.32389992645136534</c:v>
                </c:pt>
                <c:pt idx="13852">
                  <c:v>0.34240006864156936</c:v>
                </c:pt>
                <c:pt idx="13853">
                  <c:v>0.36063593588272186</c:v>
                </c:pt>
                <c:pt idx="13854">
                  <c:v>0.39232283660427797</c:v>
                </c:pt>
                <c:pt idx="13855">
                  <c:v>0.31274168821146242</c:v>
                </c:pt>
                <c:pt idx="13856">
                  <c:v>0.35399176716798147</c:v>
                </c:pt>
                <c:pt idx="13857">
                  <c:v>0.35623538407501543</c:v>
                </c:pt>
                <c:pt idx="13858">
                  <c:v>0.30540218767131072</c:v>
                </c:pt>
                <c:pt idx="13859">
                  <c:v>0.32536114687403539</c:v>
                </c:pt>
                <c:pt idx="13860">
                  <c:v>0.35351238602083002</c:v>
                </c:pt>
                <c:pt idx="13861">
                  <c:v>0.39717492236494845</c:v>
                </c:pt>
                <c:pt idx="13862">
                  <c:v>0.32822048598032189</c:v>
                </c:pt>
                <c:pt idx="13863">
                  <c:v>0.35032461408859938</c:v>
                </c:pt>
                <c:pt idx="13864">
                  <c:v>0.37563935069424881</c:v>
                </c:pt>
                <c:pt idx="13865">
                  <c:v>0.34843296935340401</c:v>
                </c:pt>
                <c:pt idx="13866">
                  <c:v>0.2598298326514738</c:v>
                </c:pt>
                <c:pt idx="13867">
                  <c:v>0.37376327352205968</c:v>
                </c:pt>
                <c:pt idx="13868">
                  <c:v>0.28530795023125932</c:v>
                </c:pt>
                <c:pt idx="13869">
                  <c:v>0.39381347353456225</c:v>
                </c:pt>
                <c:pt idx="13870">
                  <c:v>0.39454288711190338</c:v>
                </c:pt>
                <c:pt idx="13871">
                  <c:v>0.30787504295673035</c:v>
                </c:pt>
                <c:pt idx="13872">
                  <c:v>0.43341097420813057</c:v>
                </c:pt>
                <c:pt idx="13873">
                  <c:v>0.31935673790706359</c:v>
                </c:pt>
                <c:pt idx="13874">
                  <c:v>0.41365884765826488</c:v>
                </c:pt>
                <c:pt idx="13875">
                  <c:v>0.38090867074794021</c:v>
                </c:pt>
                <c:pt idx="13876">
                  <c:v>0.33805527869606672</c:v>
                </c:pt>
                <c:pt idx="13877">
                  <c:v>0.4128030256023375</c:v>
                </c:pt>
                <c:pt idx="13878">
                  <c:v>0.39613407033227943</c:v>
                </c:pt>
                <c:pt idx="13879">
                  <c:v>0.33038403927408172</c:v>
                </c:pt>
                <c:pt idx="13880">
                  <c:v>0.39505788544721943</c:v>
                </c:pt>
                <c:pt idx="13881">
                  <c:v>0.359812261433612</c:v>
                </c:pt>
                <c:pt idx="13882">
                  <c:v>0.36115452697280687</c:v>
                </c:pt>
                <c:pt idx="13883">
                  <c:v>0.39421663941281365</c:v>
                </c:pt>
                <c:pt idx="13884">
                  <c:v>0.40838480867415755</c:v>
                </c:pt>
                <c:pt idx="13885">
                  <c:v>0.47291109478942012</c:v>
                </c:pt>
                <c:pt idx="13886">
                  <c:v>0.34747355218307985</c:v>
                </c:pt>
                <c:pt idx="13887">
                  <c:v>0.25556724797210184</c:v>
                </c:pt>
                <c:pt idx="13888">
                  <c:v>0.34418409232021902</c:v>
                </c:pt>
                <c:pt idx="13889">
                  <c:v>0.32765841950005214</c:v>
                </c:pt>
                <c:pt idx="13890">
                  <c:v>0.32402844428818006</c:v>
                </c:pt>
                <c:pt idx="13891">
                  <c:v>0.30849700715278938</c:v>
                </c:pt>
                <c:pt idx="13892">
                  <c:v>0.28305163054389254</c:v>
                </c:pt>
                <c:pt idx="13893">
                  <c:v>0.37891489589715593</c:v>
                </c:pt>
                <c:pt idx="13894">
                  <c:v>0.32966972996907595</c:v>
                </c:pt>
                <c:pt idx="13895">
                  <c:v>0.39400749179048616</c:v>
                </c:pt>
                <c:pt idx="13896">
                  <c:v>0.37140531503913882</c:v>
                </c:pt>
                <c:pt idx="13897">
                  <c:v>0.31024022547794988</c:v>
                </c:pt>
                <c:pt idx="13898">
                  <c:v>0.35414567075621328</c:v>
                </c:pt>
                <c:pt idx="13899">
                  <c:v>0.36745401342727457</c:v>
                </c:pt>
                <c:pt idx="13900">
                  <c:v>0.26013010991655633</c:v>
                </c:pt>
                <c:pt idx="13901">
                  <c:v>0.35446695314755816</c:v>
                </c:pt>
                <c:pt idx="13902">
                  <c:v>0.39675814823021732</c:v>
                </c:pt>
                <c:pt idx="13903">
                  <c:v>0.37918181550187441</c:v>
                </c:pt>
                <c:pt idx="13904">
                  <c:v>0.32264091026425468</c:v>
                </c:pt>
                <c:pt idx="13905">
                  <c:v>0.32682126314923593</c:v>
                </c:pt>
                <c:pt idx="13906">
                  <c:v>0.35500231205228538</c:v>
                </c:pt>
                <c:pt idx="13907">
                  <c:v>0.40071569280896135</c:v>
                </c:pt>
                <c:pt idx="13908">
                  <c:v>0.37849913386027861</c:v>
                </c:pt>
                <c:pt idx="13909">
                  <c:v>0.317980251572202</c:v>
                </c:pt>
                <c:pt idx="13910">
                  <c:v>0.39410277745097705</c:v>
                </c:pt>
                <c:pt idx="13911">
                  <c:v>0.4069332566723286</c:v>
                </c:pt>
                <c:pt idx="13912">
                  <c:v>0.32747196164220327</c:v>
                </c:pt>
                <c:pt idx="13913">
                  <c:v>0.2579746141592319</c:v>
                </c:pt>
                <c:pt idx="13914">
                  <c:v>0.30895149142227235</c:v>
                </c:pt>
                <c:pt idx="13915">
                  <c:v>0.37418062903754923</c:v>
                </c:pt>
                <c:pt idx="13916">
                  <c:v>0.41195018639060466</c:v>
                </c:pt>
                <c:pt idx="13917">
                  <c:v>0.39847383155532767</c:v>
                </c:pt>
                <c:pt idx="13918">
                  <c:v>0.34159744873005776</c:v>
                </c:pt>
                <c:pt idx="13919">
                  <c:v>0.39654615360913431</c:v>
                </c:pt>
                <c:pt idx="13920">
                  <c:v>0.33505006529090003</c:v>
                </c:pt>
                <c:pt idx="13921">
                  <c:v>0.32356708150746694</c:v>
                </c:pt>
                <c:pt idx="13922">
                  <c:v>0.34908126330255923</c:v>
                </c:pt>
                <c:pt idx="13923">
                  <c:v>0.43128754231726535</c:v>
                </c:pt>
                <c:pt idx="13924">
                  <c:v>0.351850984137212</c:v>
                </c:pt>
                <c:pt idx="13925">
                  <c:v>0.34263938355782642</c:v>
                </c:pt>
                <c:pt idx="13926">
                  <c:v>0.42031870724475617</c:v>
                </c:pt>
                <c:pt idx="13927">
                  <c:v>0.36374341461485982</c:v>
                </c:pt>
                <c:pt idx="13928">
                  <c:v>0.44584696468940793</c:v>
                </c:pt>
                <c:pt idx="13929">
                  <c:v>0.37945406348686173</c:v>
                </c:pt>
                <c:pt idx="13930">
                  <c:v>0.33229984455716677</c:v>
                </c:pt>
                <c:pt idx="13931">
                  <c:v>0.33083961135442436</c:v>
                </c:pt>
                <c:pt idx="13932">
                  <c:v>0.34581336987123124</c:v>
                </c:pt>
                <c:pt idx="13933">
                  <c:v>0.40529011460350994</c:v>
                </c:pt>
                <c:pt idx="13934">
                  <c:v>0.33011236132086924</c:v>
                </c:pt>
                <c:pt idx="13935">
                  <c:v>0.33913206822546343</c:v>
                </c:pt>
                <c:pt idx="13936">
                  <c:v>0.37983989950002539</c:v>
                </c:pt>
                <c:pt idx="13937">
                  <c:v>0.28710416417467166</c:v>
                </c:pt>
                <c:pt idx="13938">
                  <c:v>0.32175676521815944</c:v>
                </c:pt>
                <c:pt idx="13939">
                  <c:v>0.37186086504026472</c:v>
                </c:pt>
                <c:pt idx="13940">
                  <c:v>0.38757957411738886</c:v>
                </c:pt>
                <c:pt idx="13941">
                  <c:v>0.30235886973428744</c:v>
                </c:pt>
                <c:pt idx="13942">
                  <c:v>0.37109384194594364</c:v>
                </c:pt>
                <c:pt idx="13943">
                  <c:v>0.49052770819463126</c:v>
                </c:pt>
                <c:pt idx="13944">
                  <c:v>0.45506889959052632</c:v>
                </c:pt>
                <c:pt idx="13945">
                  <c:v>0.43816373548214282</c:v>
                </c:pt>
                <c:pt idx="13946">
                  <c:v>0.35953690380628739</c:v>
                </c:pt>
                <c:pt idx="13947">
                  <c:v>0.34369594420887672</c:v>
                </c:pt>
                <c:pt idx="13948">
                  <c:v>0.36159682339263904</c:v>
                </c:pt>
                <c:pt idx="13949">
                  <c:v>0.39472787896774558</c:v>
                </c:pt>
                <c:pt idx="13950">
                  <c:v>0.33215132921483886</c:v>
                </c:pt>
                <c:pt idx="13951">
                  <c:v>0.32345853329067947</c:v>
                </c:pt>
                <c:pt idx="13952">
                  <c:v>0.29784590773970487</c:v>
                </c:pt>
                <c:pt idx="13953">
                  <c:v>0.32293882366908577</c:v>
                </c:pt>
                <c:pt idx="13954">
                  <c:v>0.37758927464938702</c:v>
                </c:pt>
                <c:pt idx="13955">
                  <c:v>0.36366643502184492</c:v>
                </c:pt>
                <c:pt idx="13956">
                  <c:v>0.31712091156689537</c:v>
                </c:pt>
                <c:pt idx="13957">
                  <c:v>0.37446992065767187</c:v>
                </c:pt>
                <c:pt idx="13958">
                  <c:v>0.35778568999034488</c:v>
                </c:pt>
                <c:pt idx="13959">
                  <c:v>0.37074022310010546</c:v>
                </c:pt>
                <c:pt idx="13960">
                  <c:v>0.35868724460440532</c:v>
                </c:pt>
                <c:pt idx="13961">
                  <c:v>0.30544765001466595</c:v>
                </c:pt>
                <c:pt idx="13962">
                  <c:v>0.27924192671239373</c:v>
                </c:pt>
                <c:pt idx="13963">
                  <c:v>0.35996742376510898</c:v>
                </c:pt>
                <c:pt idx="13964">
                  <c:v>0.33067346571482908</c:v>
                </c:pt>
                <c:pt idx="13965">
                  <c:v>0.3482617801617453</c:v>
                </c:pt>
                <c:pt idx="13966">
                  <c:v>0.35136795067884352</c:v>
                </c:pt>
                <c:pt idx="13967">
                  <c:v>0.40491946904266518</c:v>
                </c:pt>
                <c:pt idx="13968">
                  <c:v>0.32547030311860348</c:v>
                </c:pt>
                <c:pt idx="13969">
                  <c:v>0.39058805364073873</c:v>
                </c:pt>
                <c:pt idx="13970">
                  <c:v>0.35321165605580768</c:v>
                </c:pt>
                <c:pt idx="13971">
                  <c:v>0.46510117774019755</c:v>
                </c:pt>
                <c:pt idx="13972">
                  <c:v>0.3174935967289203</c:v>
                </c:pt>
                <c:pt idx="13973">
                  <c:v>0.46377820740028181</c:v>
                </c:pt>
                <c:pt idx="13974">
                  <c:v>0.32323081745083782</c:v>
                </c:pt>
                <c:pt idx="13975">
                  <c:v>0.38649273299188164</c:v>
                </c:pt>
                <c:pt idx="13976">
                  <c:v>0.355171583378454</c:v>
                </c:pt>
                <c:pt idx="13977">
                  <c:v>0.29597356181718043</c:v>
                </c:pt>
                <c:pt idx="13978">
                  <c:v>0.27881803494682217</c:v>
                </c:pt>
                <c:pt idx="13979">
                  <c:v>0.32039137284600588</c:v>
                </c:pt>
                <c:pt idx="13980">
                  <c:v>0.31236800032682627</c:v>
                </c:pt>
                <c:pt idx="13981">
                  <c:v>0.30695759179323451</c:v>
                </c:pt>
                <c:pt idx="13982">
                  <c:v>0.38537348353447648</c:v>
                </c:pt>
                <c:pt idx="13983">
                  <c:v>0.35185866295464985</c:v>
                </c:pt>
                <c:pt idx="13984">
                  <c:v>0.38719993744556458</c:v>
                </c:pt>
                <c:pt idx="13985">
                  <c:v>0.36121102654440895</c:v>
                </c:pt>
                <c:pt idx="13986">
                  <c:v>0.27281853372677684</c:v>
                </c:pt>
                <c:pt idx="13987">
                  <c:v>0.31231989338187316</c:v>
                </c:pt>
                <c:pt idx="13988">
                  <c:v>0.36346683495961596</c:v>
                </c:pt>
                <c:pt idx="13989">
                  <c:v>0.39539129557936648</c:v>
                </c:pt>
                <c:pt idx="13990">
                  <c:v>0.25890976317029585</c:v>
                </c:pt>
                <c:pt idx="13991">
                  <c:v>0.34144651130439685</c:v>
                </c:pt>
                <c:pt idx="13992">
                  <c:v>0.33366601518953987</c:v>
                </c:pt>
                <c:pt idx="13993">
                  <c:v>0.29832536559374401</c:v>
                </c:pt>
                <c:pt idx="13994">
                  <c:v>0.4014221816674608</c:v>
                </c:pt>
                <c:pt idx="13995">
                  <c:v>0.35279519666811976</c:v>
                </c:pt>
                <c:pt idx="13996">
                  <c:v>0.37588628287951847</c:v>
                </c:pt>
                <c:pt idx="13997">
                  <c:v>0.37913282539966198</c:v>
                </c:pt>
                <c:pt idx="13998">
                  <c:v>0.29302263950891988</c:v>
                </c:pt>
                <c:pt idx="13999">
                  <c:v>0.37088210304868896</c:v>
                </c:pt>
                <c:pt idx="14000">
                  <c:v>0.31640725916644641</c:v>
                </c:pt>
                <c:pt idx="14001">
                  <c:v>0.36576207049854131</c:v>
                </c:pt>
                <c:pt idx="14002">
                  <c:v>0.28896125838975978</c:v>
                </c:pt>
                <c:pt idx="14003">
                  <c:v>0.33350626618672002</c:v>
                </c:pt>
                <c:pt idx="14004">
                  <c:v>0.45262839803629251</c:v>
                </c:pt>
                <c:pt idx="14005">
                  <c:v>0.31864315123277281</c:v>
                </c:pt>
                <c:pt idx="14006">
                  <c:v>0.39410845951288576</c:v>
                </c:pt>
                <c:pt idx="14007">
                  <c:v>0.38681509989932489</c:v>
                </c:pt>
                <c:pt idx="14008">
                  <c:v>0.35278834283388882</c:v>
                </c:pt>
                <c:pt idx="14009">
                  <c:v>0.39288289637459234</c:v>
                </c:pt>
                <c:pt idx="14010">
                  <c:v>0.39736643013548828</c:v>
                </c:pt>
                <c:pt idx="14011">
                  <c:v>0.38254275914023239</c:v>
                </c:pt>
                <c:pt idx="14012">
                  <c:v>0.37188870821674519</c:v>
                </c:pt>
                <c:pt idx="14013">
                  <c:v>0.33630328375620688</c:v>
                </c:pt>
                <c:pt idx="14014">
                  <c:v>0.32702152258825545</c:v>
                </c:pt>
                <c:pt idx="14015">
                  <c:v>0.35251867012668575</c:v>
                </c:pt>
                <c:pt idx="14016">
                  <c:v>0.34953256996454579</c:v>
                </c:pt>
                <c:pt idx="14017">
                  <c:v>0.31534925851128676</c:v>
                </c:pt>
                <c:pt idx="14018">
                  <c:v>0.43849622720468268</c:v>
                </c:pt>
                <c:pt idx="14019">
                  <c:v>0.42195183844106504</c:v>
                </c:pt>
                <c:pt idx="14020">
                  <c:v>0.34686761875969746</c:v>
                </c:pt>
                <c:pt idx="14021">
                  <c:v>0.39790967894683704</c:v>
                </c:pt>
                <c:pt idx="14022">
                  <c:v>0.40714372530854032</c:v>
                </c:pt>
                <c:pt idx="14023">
                  <c:v>0.36546480820630683</c:v>
                </c:pt>
                <c:pt idx="14024">
                  <c:v>0.29905703587001131</c:v>
                </c:pt>
                <c:pt idx="14025">
                  <c:v>0.34650077253283701</c:v>
                </c:pt>
                <c:pt idx="14026">
                  <c:v>0.41659300315378545</c:v>
                </c:pt>
                <c:pt idx="14027">
                  <c:v>0.30989977598916957</c:v>
                </c:pt>
                <c:pt idx="14028">
                  <c:v>0.29867089066521435</c:v>
                </c:pt>
                <c:pt idx="14029">
                  <c:v>0.3480542357031553</c:v>
                </c:pt>
                <c:pt idx="14030">
                  <c:v>0.37218981599105816</c:v>
                </c:pt>
                <c:pt idx="14031">
                  <c:v>0.38764178050049358</c:v>
                </c:pt>
                <c:pt idx="14032">
                  <c:v>0.30106215051912344</c:v>
                </c:pt>
                <c:pt idx="14033">
                  <c:v>0.35722998174196996</c:v>
                </c:pt>
                <c:pt idx="14034">
                  <c:v>0.28166741461849476</c:v>
                </c:pt>
                <c:pt idx="14035">
                  <c:v>0.37966614903198481</c:v>
                </c:pt>
                <c:pt idx="14036">
                  <c:v>0.39256826910592796</c:v>
                </c:pt>
                <c:pt idx="14037">
                  <c:v>0.27314072443740689</c:v>
                </c:pt>
                <c:pt idx="14038">
                  <c:v>0.28125284899037722</c:v>
                </c:pt>
                <c:pt idx="14039">
                  <c:v>0.41396761961278383</c:v>
                </c:pt>
                <c:pt idx="14040">
                  <c:v>0.35323077063142133</c:v>
                </c:pt>
                <c:pt idx="14041">
                  <c:v>0.36458679040412834</c:v>
                </c:pt>
                <c:pt idx="14042">
                  <c:v>0.37195718938657707</c:v>
                </c:pt>
                <c:pt idx="14043">
                  <c:v>0.30867329332256044</c:v>
                </c:pt>
                <c:pt idx="14044">
                  <c:v>0.30716553992106732</c:v>
                </c:pt>
                <c:pt idx="14045">
                  <c:v>0.35519540608236205</c:v>
                </c:pt>
                <c:pt idx="14046">
                  <c:v>0.33733998184954461</c:v>
                </c:pt>
                <c:pt idx="14047">
                  <c:v>0.41420299248053816</c:v>
                </c:pt>
                <c:pt idx="14048">
                  <c:v>0.40373984620837827</c:v>
                </c:pt>
                <c:pt idx="14049">
                  <c:v>0.33583190973663452</c:v>
                </c:pt>
                <c:pt idx="14050">
                  <c:v>0.37636577150802875</c:v>
                </c:pt>
                <c:pt idx="14051">
                  <c:v>0.38063958586712532</c:v>
                </c:pt>
                <c:pt idx="14052">
                  <c:v>0.30847510403876682</c:v>
                </c:pt>
                <c:pt idx="14053">
                  <c:v>0.32651953186149507</c:v>
                </c:pt>
                <c:pt idx="14054">
                  <c:v>0.36906561497996065</c:v>
                </c:pt>
                <c:pt idx="14055">
                  <c:v>0.38804556407317581</c:v>
                </c:pt>
                <c:pt idx="14056">
                  <c:v>0.32927631175844879</c:v>
                </c:pt>
                <c:pt idx="14057">
                  <c:v>0.38513460313342457</c:v>
                </c:pt>
                <c:pt idx="14058">
                  <c:v>0.34897275864562682</c:v>
                </c:pt>
                <c:pt idx="14059">
                  <c:v>0.33976831908477401</c:v>
                </c:pt>
                <c:pt idx="14060">
                  <c:v>0.34337060118893525</c:v>
                </c:pt>
                <c:pt idx="14061">
                  <c:v>0.37399433824716632</c:v>
                </c:pt>
                <c:pt idx="14062">
                  <c:v>0.36472158576629032</c:v>
                </c:pt>
                <c:pt idx="14063">
                  <c:v>0.36471870945451851</c:v>
                </c:pt>
                <c:pt idx="14064">
                  <c:v>0.30691844129281709</c:v>
                </c:pt>
                <c:pt idx="14065">
                  <c:v>0.35775457602250782</c:v>
                </c:pt>
                <c:pt idx="14066">
                  <c:v>0.36718738310073357</c:v>
                </c:pt>
                <c:pt idx="14067">
                  <c:v>0.31604952089882282</c:v>
                </c:pt>
                <c:pt idx="14068">
                  <c:v>0.35582016197719746</c:v>
                </c:pt>
                <c:pt idx="14069">
                  <c:v>0.30492748301130285</c:v>
                </c:pt>
                <c:pt idx="14070">
                  <c:v>0.4062272343682739</c:v>
                </c:pt>
                <c:pt idx="14071">
                  <c:v>0.37759462821260842</c:v>
                </c:pt>
                <c:pt idx="14072">
                  <c:v>0.33714496802697125</c:v>
                </c:pt>
                <c:pt idx="14073">
                  <c:v>0.34878351321304385</c:v>
                </c:pt>
                <c:pt idx="14074">
                  <c:v>0.4267784564242923</c:v>
                </c:pt>
                <c:pt idx="14075">
                  <c:v>0.29089087331613145</c:v>
                </c:pt>
                <c:pt idx="14076">
                  <c:v>0.31565757982769643</c:v>
                </c:pt>
                <c:pt idx="14077">
                  <c:v>0.3599380804479313</c:v>
                </c:pt>
                <c:pt idx="14078">
                  <c:v>0.42010360461237745</c:v>
                </c:pt>
                <c:pt idx="14079">
                  <c:v>0.41754104090315375</c:v>
                </c:pt>
                <c:pt idx="14080">
                  <c:v>0.37757175474885712</c:v>
                </c:pt>
                <c:pt idx="14081">
                  <c:v>0.32533142357029882</c:v>
                </c:pt>
                <c:pt idx="14082">
                  <c:v>0.3331406069815393</c:v>
                </c:pt>
                <c:pt idx="14083">
                  <c:v>0.38344724329846536</c:v>
                </c:pt>
                <c:pt idx="14084">
                  <c:v>0.35194389459797581</c:v>
                </c:pt>
                <c:pt idx="14085">
                  <c:v>0.33724144375164355</c:v>
                </c:pt>
                <c:pt idx="14086">
                  <c:v>0.38361291765368127</c:v>
                </c:pt>
                <c:pt idx="14087">
                  <c:v>0.34626080945360932</c:v>
                </c:pt>
                <c:pt idx="14088">
                  <c:v>0.30301917376596543</c:v>
                </c:pt>
                <c:pt idx="14089">
                  <c:v>0.30257868885761996</c:v>
                </c:pt>
                <c:pt idx="14090">
                  <c:v>0.30861140007468507</c:v>
                </c:pt>
                <c:pt idx="14091">
                  <c:v>0.35903833893059944</c:v>
                </c:pt>
                <c:pt idx="14092">
                  <c:v>0.33094423568610382</c:v>
                </c:pt>
                <c:pt idx="14093">
                  <c:v>0.40038798509896412</c:v>
                </c:pt>
                <c:pt idx="14094">
                  <c:v>0.29488961323329754</c:v>
                </c:pt>
                <c:pt idx="14095">
                  <c:v>0.29513324853948725</c:v>
                </c:pt>
                <c:pt idx="14096">
                  <c:v>0.31216624876418347</c:v>
                </c:pt>
                <c:pt idx="14097">
                  <c:v>0.33752724688223623</c:v>
                </c:pt>
                <c:pt idx="14098">
                  <c:v>0.342883402390944</c:v>
                </c:pt>
                <c:pt idx="14099">
                  <c:v>0.39205787859798624</c:v>
                </c:pt>
                <c:pt idx="14100">
                  <c:v>0.39698899102959684</c:v>
                </c:pt>
                <c:pt idx="14101">
                  <c:v>0.31410369570683438</c:v>
                </c:pt>
                <c:pt idx="14102">
                  <c:v>0.33071088391081743</c:v>
                </c:pt>
                <c:pt idx="14103">
                  <c:v>0.34591689556111982</c:v>
                </c:pt>
                <c:pt idx="14104">
                  <c:v>0.3308055674150584</c:v>
                </c:pt>
                <c:pt idx="14105">
                  <c:v>0.39472809664398317</c:v>
                </c:pt>
                <c:pt idx="14106">
                  <c:v>0.39167224794510636</c:v>
                </c:pt>
                <c:pt idx="14107">
                  <c:v>0.27423522142538803</c:v>
                </c:pt>
                <c:pt idx="14108">
                  <c:v>0.29780456318005977</c:v>
                </c:pt>
                <c:pt idx="14109">
                  <c:v>0.27315036332752302</c:v>
                </c:pt>
                <c:pt idx="14110">
                  <c:v>0.38394553529367537</c:v>
                </c:pt>
                <c:pt idx="14111">
                  <c:v>0.2941444259585933</c:v>
                </c:pt>
                <c:pt idx="14112">
                  <c:v>0.36699705591322596</c:v>
                </c:pt>
                <c:pt idx="14113">
                  <c:v>0.35240567191195554</c:v>
                </c:pt>
                <c:pt idx="14114">
                  <c:v>0.33190744006712397</c:v>
                </c:pt>
                <c:pt idx="14115">
                  <c:v>0.34288976275746513</c:v>
                </c:pt>
                <c:pt idx="14116">
                  <c:v>0.33711434543798036</c:v>
                </c:pt>
                <c:pt idx="14117">
                  <c:v>0.34502237156751625</c:v>
                </c:pt>
                <c:pt idx="14118">
                  <c:v>0.32489146719306261</c:v>
                </c:pt>
                <c:pt idx="14119">
                  <c:v>0.37069601869704438</c:v>
                </c:pt>
                <c:pt idx="14120">
                  <c:v>0.40604528006981233</c:v>
                </c:pt>
                <c:pt idx="14121">
                  <c:v>0.3495196450731573</c:v>
                </c:pt>
                <c:pt idx="14122">
                  <c:v>0.41364626876400584</c:v>
                </c:pt>
                <c:pt idx="14123">
                  <c:v>0.38620833374846691</c:v>
                </c:pt>
                <c:pt idx="14124">
                  <c:v>0.28290041775308067</c:v>
                </c:pt>
                <c:pt idx="14125">
                  <c:v>0.28175807140248532</c:v>
                </c:pt>
                <c:pt idx="14126">
                  <c:v>0.38947052076164479</c:v>
                </c:pt>
                <c:pt idx="14127">
                  <c:v>0.36650670882661945</c:v>
                </c:pt>
                <c:pt idx="14128">
                  <c:v>0.38795471805714593</c:v>
                </c:pt>
                <c:pt idx="14129">
                  <c:v>0.34227664858559725</c:v>
                </c:pt>
                <c:pt idx="14130">
                  <c:v>0.4730032551441648</c:v>
                </c:pt>
                <c:pt idx="14131">
                  <c:v>0.36205553361076781</c:v>
                </c:pt>
                <c:pt idx="14132">
                  <c:v>0.36511769746678635</c:v>
                </c:pt>
                <c:pt idx="14133">
                  <c:v>0.36309053287805282</c:v>
                </c:pt>
                <c:pt idx="14134">
                  <c:v>0.42581941549859931</c:v>
                </c:pt>
                <c:pt idx="14135">
                  <c:v>0.32671076886141576</c:v>
                </c:pt>
                <c:pt idx="14136">
                  <c:v>0.30195553525519342</c:v>
                </c:pt>
                <c:pt idx="14137">
                  <c:v>0.35586991216331282</c:v>
                </c:pt>
                <c:pt idx="14138">
                  <c:v>0.41353223288948532</c:v>
                </c:pt>
                <c:pt idx="14139">
                  <c:v>0.36495361932840836</c:v>
                </c:pt>
                <c:pt idx="14140">
                  <c:v>0.30766471966062686</c:v>
                </c:pt>
                <c:pt idx="14141">
                  <c:v>0.3294466096336553</c:v>
                </c:pt>
                <c:pt idx="14142">
                  <c:v>0.37939095297705244</c:v>
                </c:pt>
                <c:pt idx="14143">
                  <c:v>0.29804601042524798</c:v>
                </c:pt>
                <c:pt idx="14144">
                  <c:v>0.36515494125490755</c:v>
                </c:pt>
                <c:pt idx="14145">
                  <c:v>0.31272800000865686</c:v>
                </c:pt>
                <c:pt idx="14146">
                  <c:v>0.31888810111871196</c:v>
                </c:pt>
                <c:pt idx="14147">
                  <c:v>0.362321748682852</c:v>
                </c:pt>
                <c:pt idx="14148">
                  <c:v>0.36033408877399586</c:v>
                </c:pt>
                <c:pt idx="14149">
                  <c:v>0.31325361227871218</c:v>
                </c:pt>
                <c:pt idx="14150">
                  <c:v>0.32115773801934488</c:v>
                </c:pt>
                <c:pt idx="14151">
                  <c:v>0.35703179126091655</c:v>
                </c:pt>
                <c:pt idx="14152">
                  <c:v>0.42736095651895456</c:v>
                </c:pt>
                <c:pt idx="14153">
                  <c:v>0.34088301368296475</c:v>
                </c:pt>
                <c:pt idx="14154">
                  <c:v>0.34763164033756927</c:v>
                </c:pt>
                <c:pt idx="14155">
                  <c:v>0.39078459310946301</c:v>
                </c:pt>
                <c:pt idx="14156">
                  <c:v>0.34641016848399847</c:v>
                </c:pt>
                <c:pt idx="14157">
                  <c:v>0.37312115307586202</c:v>
                </c:pt>
                <c:pt idx="14158">
                  <c:v>0.40911886605732312</c:v>
                </c:pt>
                <c:pt idx="14159">
                  <c:v>0.45014378941413624</c:v>
                </c:pt>
                <c:pt idx="14160">
                  <c:v>0.27321819946200282</c:v>
                </c:pt>
                <c:pt idx="14161">
                  <c:v>0.35397879976590152</c:v>
                </c:pt>
                <c:pt idx="14162">
                  <c:v>0.32666032438109388</c:v>
                </c:pt>
                <c:pt idx="14163">
                  <c:v>0.34447214413954802</c:v>
                </c:pt>
                <c:pt idx="14164">
                  <c:v>0.3892458185552688</c:v>
                </c:pt>
                <c:pt idx="14165">
                  <c:v>0.25232543086457487</c:v>
                </c:pt>
                <c:pt idx="14166">
                  <c:v>0.36494576830222614</c:v>
                </c:pt>
                <c:pt idx="14167">
                  <c:v>0.33276635091215573</c:v>
                </c:pt>
                <c:pt idx="14168">
                  <c:v>0.29944674841627822</c:v>
                </c:pt>
                <c:pt idx="14169">
                  <c:v>0.38841037489717967</c:v>
                </c:pt>
                <c:pt idx="14170">
                  <c:v>0.39967300568750597</c:v>
                </c:pt>
                <c:pt idx="14171">
                  <c:v>0.35404220390171987</c:v>
                </c:pt>
                <c:pt idx="14172">
                  <c:v>0.33307056433531296</c:v>
                </c:pt>
                <c:pt idx="14173">
                  <c:v>0.32670591505718338</c:v>
                </c:pt>
                <c:pt idx="14174">
                  <c:v>0.35370811513836237</c:v>
                </c:pt>
                <c:pt idx="14175">
                  <c:v>0.39201928145860893</c:v>
                </c:pt>
                <c:pt idx="14176">
                  <c:v>0.35016767959548983</c:v>
                </c:pt>
                <c:pt idx="14177">
                  <c:v>0.35442044525033567</c:v>
                </c:pt>
                <c:pt idx="14178">
                  <c:v>0.37852103510831381</c:v>
                </c:pt>
                <c:pt idx="14179">
                  <c:v>0.33558370837789442</c:v>
                </c:pt>
                <c:pt idx="14180">
                  <c:v>0.34027704743042225</c:v>
                </c:pt>
                <c:pt idx="14181">
                  <c:v>0.32668268911983478</c:v>
                </c:pt>
                <c:pt idx="14182">
                  <c:v>0.36547940971571685</c:v>
                </c:pt>
                <c:pt idx="14183">
                  <c:v>0.30905708221624223</c:v>
                </c:pt>
                <c:pt idx="14184">
                  <c:v>0.34088882835459167</c:v>
                </c:pt>
                <c:pt idx="14185">
                  <c:v>0.29968643539204809</c:v>
                </c:pt>
                <c:pt idx="14186">
                  <c:v>0.34177685018522908</c:v>
                </c:pt>
                <c:pt idx="14187">
                  <c:v>0.32003571029546002</c:v>
                </c:pt>
                <c:pt idx="14188">
                  <c:v>0.35004556079644744</c:v>
                </c:pt>
                <c:pt idx="14189">
                  <c:v>0.38311815656235687</c:v>
                </c:pt>
                <c:pt idx="14190">
                  <c:v>0.31447952904936988</c:v>
                </c:pt>
                <c:pt idx="14191">
                  <c:v>0.30854949752327382</c:v>
                </c:pt>
                <c:pt idx="14192">
                  <c:v>0.30964530277513103</c:v>
                </c:pt>
                <c:pt idx="14193">
                  <c:v>0.31594612299394254</c:v>
                </c:pt>
                <c:pt idx="14194">
                  <c:v>0.39212510712123932</c:v>
                </c:pt>
                <c:pt idx="14195">
                  <c:v>0.30821106665769737</c:v>
                </c:pt>
                <c:pt idx="14196">
                  <c:v>0.40231656114245068</c:v>
                </c:pt>
                <c:pt idx="14197">
                  <c:v>0.42081733661053822</c:v>
                </c:pt>
                <c:pt idx="14198">
                  <c:v>0.39818426785076427</c:v>
                </c:pt>
                <c:pt idx="14199">
                  <c:v>0.33197725418258633</c:v>
                </c:pt>
                <c:pt idx="14200">
                  <c:v>0.27689243987184736</c:v>
                </c:pt>
                <c:pt idx="14201">
                  <c:v>0.28888652409728066</c:v>
                </c:pt>
                <c:pt idx="14202">
                  <c:v>0.33719550669206982</c:v>
                </c:pt>
                <c:pt idx="14203">
                  <c:v>0.35519446024312878</c:v>
                </c:pt>
                <c:pt idx="14204">
                  <c:v>0.36315454931558988</c:v>
                </c:pt>
                <c:pt idx="14205">
                  <c:v>0.33425010975709096</c:v>
                </c:pt>
                <c:pt idx="14206">
                  <c:v>0.37026471301408204</c:v>
                </c:pt>
                <c:pt idx="14207">
                  <c:v>0.34230553813407211</c:v>
                </c:pt>
                <c:pt idx="14208">
                  <c:v>0.36925392372476584</c:v>
                </c:pt>
                <c:pt idx="14209">
                  <c:v>0.36361665479988492</c:v>
                </c:pt>
                <c:pt idx="14210">
                  <c:v>0.36239301573480226</c:v>
                </c:pt>
                <c:pt idx="14211">
                  <c:v>0.325885235650691</c:v>
                </c:pt>
                <c:pt idx="14212">
                  <c:v>0.29041476313170367</c:v>
                </c:pt>
                <c:pt idx="14213">
                  <c:v>0.32208162364147852</c:v>
                </c:pt>
                <c:pt idx="14214">
                  <c:v>0.34396833475485294</c:v>
                </c:pt>
                <c:pt idx="14215">
                  <c:v>0.33794840046032282</c:v>
                </c:pt>
                <c:pt idx="14216">
                  <c:v>0.36430312399536902</c:v>
                </c:pt>
                <c:pt idx="14217">
                  <c:v>0.31297570376023304</c:v>
                </c:pt>
                <c:pt idx="14218">
                  <c:v>0.40931254249212057</c:v>
                </c:pt>
                <c:pt idx="14219">
                  <c:v>0.31519911038087639</c:v>
                </c:pt>
                <c:pt idx="14220">
                  <c:v>0.35748601912258915</c:v>
                </c:pt>
                <c:pt idx="14221">
                  <c:v>0.33007551336003127</c:v>
                </c:pt>
                <c:pt idx="14222">
                  <c:v>0.32229818355821338</c:v>
                </c:pt>
                <c:pt idx="14223">
                  <c:v>0.33857024596523494</c:v>
                </c:pt>
                <c:pt idx="14224">
                  <c:v>0.36990520419422063</c:v>
                </c:pt>
                <c:pt idx="14225">
                  <c:v>0.37931335292709573</c:v>
                </c:pt>
                <c:pt idx="14226">
                  <c:v>0.35499035639346538</c:v>
                </c:pt>
                <c:pt idx="14227">
                  <c:v>0.42830352526644644</c:v>
                </c:pt>
                <c:pt idx="14228">
                  <c:v>0.3864798723149851</c:v>
                </c:pt>
                <c:pt idx="14229">
                  <c:v>0.33496984891844517</c:v>
                </c:pt>
                <c:pt idx="14230">
                  <c:v>0.34440196642010334</c:v>
                </c:pt>
                <c:pt idx="14231">
                  <c:v>0.30524383023985197</c:v>
                </c:pt>
                <c:pt idx="14232">
                  <c:v>0.40227667043144488</c:v>
                </c:pt>
                <c:pt idx="14233">
                  <c:v>0.33571518146536111</c:v>
                </c:pt>
                <c:pt idx="14234">
                  <c:v>0.33765709671451388</c:v>
                </c:pt>
                <c:pt idx="14235">
                  <c:v>0.29320664171176397</c:v>
                </c:pt>
                <c:pt idx="14236">
                  <c:v>0.39657855277901105</c:v>
                </c:pt>
                <c:pt idx="14237">
                  <c:v>0.31391551020893632</c:v>
                </c:pt>
                <c:pt idx="14238">
                  <c:v>0.36542911929627775</c:v>
                </c:pt>
                <c:pt idx="14239">
                  <c:v>0.36659883342696808</c:v>
                </c:pt>
                <c:pt idx="14240">
                  <c:v>0.31677575049625828</c:v>
                </c:pt>
                <c:pt idx="14241">
                  <c:v>0.334691319616503</c:v>
                </c:pt>
                <c:pt idx="14242">
                  <c:v>0.36902021842445243</c:v>
                </c:pt>
                <c:pt idx="14243">
                  <c:v>0.34310487810722845</c:v>
                </c:pt>
                <c:pt idx="14244">
                  <c:v>0.4042455284774597</c:v>
                </c:pt>
                <c:pt idx="14245">
                  <c:v>0.43282518087136751</c:v>
                </c:pt>
                <c:pt idx="14246">
                  <c:v>0.39232190036639336</c:v>
                </c:pt>
                <c:pt idx="14247">
                  <c:v>0.29473376903677834</c:v>
                </c:pt>
                <c:pt idx="14248">
                  <c:v>0.3604374014671729</c:v>
                </c:pt>
                <c:pt idx="14249">
                  <c:v>0.31931910769626914</c:v>
                </c:pt>
                <c:pt idx="14250">
                  <c:v>0.29201642005708067</c:v>
                </c:pt>
                <c:pt idx="14251">
                  <c:v>0.35033216242655618</c:v>
                </c:pt>
                <c:pt idx="14252">
                  <c:v>0.36399936230008112</c:v>
                </c:pt>
                <c:pt idx="14253">
                  <c:v>0.3958942778440851</c:v>
                </c:pt>
                <c:pt idx="14254">
                  <c:v>0.4372556598512598</c:v>
                </c:pt>
                <c:pt idx="14255">
                  <c:v>0.42186569363692727</c:v>
                </c:pt>
                <c:pt idx="14256">
                  <c:v>0.33175161412136078</c:v>
                </c:pt>
                <c:pt idx="14257">
                  <c:v>0.31042081512631925</c:v>
                </c:pt>
                <c:pt idx="14258">
                  <c:v>0.33408240696855696</c:v>
                </c:pt>
                <c:pt idx="14259">
                  <c:v>0.38199234402641286</c:v>
                </c:pt>
                <c:pt idx="14260">
                  <c:v>0.33821301982641139</c:v>
                </c:pt>
                <c:pt idx="14261">
                  <c:v>0.31144489576327655</c:v>
                </c:pt>
                <c:pt idx="14262">
                  <c:v>0.3725458580015642</c:v>
                </c:pt>
                <c:pt idx="14263">
                  <c:v>0.28864510985055281</c:v>
                </c:pt>
                <c:pt idx="14264">
                  <c:v>0.33475181449999081</c:v>
                </c:pt>
                <c:pt idx="14265">
                  <c:v>0.35651345052437161</c:v>
                </c:pt>
                <c:pt idx="14266">
                  <c:v>0.38170680993562361</c:v>
                </c:pt>
                <c:pt idx="14267">
                  <c:v>0.33711735922899322</c:v>
                </c:pt>
                <c:pt idx="14268">
                  <c:v>0.2712199862878994</c:v>
                </c:pt>
                <c:pt idx="14269">
                  <c:v>0.27526702842763229</c:v>
                </c:pt>
                <c:pt idx="14270">
                  <c:v>0.36233741077653225</c:v>
                </c:pt>
                <c:pt idx="14271">
                  <c:v>0.30776531332315132</c:v>
                </c:pt>
                <c:pt idx="14272">
                  <c:v>0.3051870180761137</c:v>
                </c:pt>
                <c:pt idx="14273">
                  <c:v>0.29387276356101777</c:v>
                </c:pt>
                <c:pt idx="14274">
                  <c:v>0.30306790542662587</c:v>
                </c:pt>
                <c:pt idx="14275">
                  <c:v>0.30271658323749467</c:v>
                </c:pt>
                <c:pt idx="14276">
                  <c:v>0.4000072649411196</c:v>
                </c:pt>
                <c:pt idx="14277">
                  <c:v>0.42750905538126682</c:v>
                </c:pt>
                <c:pt idx="14278">
                  <c:v>0.38082326949481909</c:v>
                </c:pt>
                <c:pt idx="14279">
                  <c:v>0.28820179025123666</c:v>
                </c:pt>
                <c:pt idx="14280">
                  <c:v>0.42155320175897132</c:v>
                </c:pt>
                <c:pt idx="14281">
                  <c:v>0.29048934694808581</c:v>
                </c:pt>
                <c:pt idx="14282">
                  <c:v>0.40431635913319297</c:v>
                </c:pt>
                <c:pt idx="14283">
                  <c:v>0.29169396811639819</c:v>
                </c:pt>
                <c:pt idx="14284">
                  <c:v>0.35769958958180947</c:v>
                </c:pt>
                <c:pt idx="14285">
                  <c:v>0.32048006175922522</c:v>
                </c:pt>
                <c:pt idx="14286">
                  <c:v>0.32249314917782146</c:v>
                </c:pt>
                <c:pt idx="14287">
                  <c:v>0.3092721329432454</c:v>
                </c:pt>
                <c:pt idx="14288">
                  <c:v>0.31638310534947683</c:v>
                </c:pt>
                <c:pt idx="14289">
                  <c:v>0.36233661877203932</c:v>
                </c:pt>
                <c:pt idx="14290">
                  <c:v>0.35381598723866137</c:v>
                </c:pt>
                <c:pt idx="14291">
                  <c:v>0.33455802852943956</c:v>
                </c:pt>
                <c:pt idx="14292">
                  <c:v>0.33987675150041191</c:v>
                </c:pt>
                <c:pt idx="14293">
                  <c:v>0.43197796811341937</c:v>
                </c:pt>
                <c:pt idx="14294">
                  <c:v>0.35256637733267426</c:v>
                </c:pt>
                <c:pt idx="14295">
                  <c:v>0.37463311682470518</c:v>
                </c:pt>
                <c:pt idx="14296">
                  <c:v>0.29815959118012331</c:v>
                </c:pt>
                <c:pt idx="14297">
                  <c:v>0.37986008566842805</c:v>
                </c:pt>
                <c:pt idx="14298">
                  <c:v>0.42886843100663763</c:v>
                </c:pt>
                <c:pt idx="14299">
                  <c:v>0.37651380292041686</c:v>
                </c:pt>
                <c:pt idx="14300">
                  <c:v>0.30435828356482619</c:v>
                </c:pt>
                <c:pt idx="14301">
                  <c:v>0.31844085049735482</c:v>
                </c:pt>
                <c:pt idx="14302">
                  <c:v>0.33851870737632112</c:v>
                </c:pt>
                <c:pt idx="14303">
                  <c:v>0.36582573580809674</c:v>
                </c:pt>
                <c:pt idx="14304">
                  <c:v>0.3902299773657677</c:v>
                </c:pt>
                <c:pt idx="14305">
                  <c:v>0.32600610995625079</c:v>
                </c:pt>
                <c:pt idx="14306">
                  <c:v>0.34516279185059107</c:v>
                </c:pt>
                <c:pt idx="14307">
                  <c:v>0.38590598555218364</c:v>
                </c:pt>
                <c:pt idx="14308">
                  <c:v>0.34327070926764286</c:v>
                </c:pt>
                <c:pt idx="14309">
                  <c:v>0.33669282003498507</c:v>
                </c:pt>
                <c:pt idx="14310">
                  <c:v>0.29837394436362502</c:v>
                </c:pt>
                <c:pt idx="14311">
                  <c:v>0.38463541611406848</c:v>
                </c:pt>
                <c:pt idx="14312">
                  <c:v>0.30822477189870029</c:v>
                </c:pt>
                <c:pt idx="14313">
                  <c:v>0.35905666644897388</c:v>
                </c:pt>
                <c:pt idx="14314">
                  <c:v>0.36156592531862175</c:v>
                </c:pt>
                <c:pt idx="14315">
                  <c:v>0.39825751119475283</c:v>
                </c:pt>
                <c:pt idx="14316">
                  <c:v>0.38826148045377296</c:v>
                </c:pt>
                <c:pt idx="14317">
                  <c:v>0.39819498018009164</c:v>
                </c:pt>
                <c:pt idx="14318">
                  <c:v>0.35934609034689108</c:v>
                </c:pt>
                <c:pt idx="14319">
                  <c:v>0.26951680824788044</c:v>
                </c:pt>
                <c:pt idx="14320">
                  <c:v>0.33636212853437614</c:v>
                </c:pt>
                <c:pt idx="14321">
                  <c:v>0.32524771937375135</c:v>
                </c:pt>
                <c:pt idx="14322">
                  <c:v>0.40596206564958598</c:v>
                </c:pt>
                <c:pt idx="14323">
                  <c:v>0.29476137578280465</c:v>
                </c:pt>
                <c:pt idx="14324">
                  <c:v>0.38556500393621401</c:v>
                </c:pt>
                <c:pt idx="14325">
                  <c:v>0.35153402657509653</c:v>
                </c:pt>
                <c:pt idx="14326">
                  <c:v>0.4399773238687934</c:v>
                </c:pt>
                <c:pt idx="14327">
                  <c:v>0.26839834630114828</c:v>
                </c:pt>
                <c:pt idx="14328">
                  <c:v>0.34108937168547737</c:v>
                </c:pt>
                <c:pt idx="14329">
                  <c:v>0.34466987676159583</c:v>
                </c:pt>
                <c:pt idx="14330">
                  <c:v>0.31790774557661139</c:v>
                </c:pt>
                <c:pt idx="14331">
                  <c:v>0.39358014897466537</c:v>
                </c:pt>
                <c:pt idx="14332">
                  <c:v>0.30263068019743555</c:v>
                </c:pt>
                <c:pt idx="14333">
                  <c:v>0.33955627516423725</c:v>
                </c:pt>
                <c:pt idx="14334">
                  <c:v>0.32890646699140608</c:v>
                </c:pt>
                <c:pt idx="14335">
                  <c:v>0.29509222174142458</c:v>
                </c:pt>
                <c:pt idx="14336">
                  <c:v>0.30370244913175731</c:v>
                </c:pt>
                <c:pt idx="14337">
                  <c:v>0.33711033479057489</c:v>
                </c:pt>
                <c:pt idx="14338">
                  <c:v>0.35266465939091263</c:v>
                </c:pt>
                <c:pt idx="14339">
                  <c:v>0.41105471273810612</c:v>
                </c:pt>
                <c:pt idx="14340">
                  <c:v>0.31675621871931736</c:v>
                </c:pt>
                <c:pt idx="14341">
                  <c:v>0.33646877184722501</c:v>
                </c:pt>
                <c:pt idx="14342">
                  <c:v>0.32545284093736998</c:v>
                </c:pt>
                <c:pt idx="14343">
                  <c:v>0.37166028492635772</c:v>
                </c:pt>
                <c:pt idx="14344">
                  <c:v>0.40119638192572882</c:v>
                </c:pt>
                <c:pt idx="14345">
                  <c:v>0.35474168589145288</c:v>
                </c:pt>
                <c:pt idx="14346">
                  <c:v>0.40668936123999855</c:v>
                </c:pt>
                <c:pt idx="14347">
                  <c:v>0.29564627198787208</c:v>
                </c:pt>
                <c:pt idx="14348">
                  <c:v>0.2968357025939124</c:v>
                </c:pt>
                <c:pt idx="14349">
                  <c:v>0.39789266534396245</c:v>
                </c:pt>
                <c:pt idx="14350">
                  <c:v>0.35387867814610507</c:v>
                </c:pt>
                <c:pt idx="14351">
                  <c:v>0.3490401671644115</c:v>
                </c:pt>
                <c:pt idx="14352">
                  <c:v>0.44577665171512754</c:v>
                </c:pt>
                <c:pt idx="14353">
                  <c:v>0.32351704769283007</c:v>
                </c:pt>
                <c:pt idx="14354">
                  <c:v>0.2989849358795395</c:v>
                </c:pt>
                <c:pt idx="14355">
                  <c:v>0.35000307787293011</c:v>
                </c:pt>
                <c:pt idx="14356">
                  <c:v>0.34914757537098651</c:v>
                </c:pt>
                <c:pt idx="14357">
                  <c:v>0.30330134982312634</c:v>
                </c:pt>
                <c:pt idx="14358">
                  <c:v>0.29131018429517741</c:v>
                </c:pt>
                <c:pt idx="14359">
                  <c:v>0.342087178606371</c:v>
                </c:pt>
                <c:pt idx="14360">
                  <c:v>0.307819856429139</c:v>
                </c:pt>
                <c:pt idx="14361">
                  <c:v>0.38749984890756733</c:v>
                </c:pt>
                <c:pt idx="14362">
                  <c:v>0.39022202253816218</c:v>
                </c:pt>
                <c:pt idx="14363">
                  <c:v>0.32908029617227308</c:v>
                </c:pt>
                <c:pt idx="14364">
                  <c:v>0.26285648852032067</c:v>
                </c:pt>
                <c:pt idx="14365">
                  <c:v>0.26217843933392382</c:v>
                </c:pt>
                <c:pt idx="14366">
                  <c:v>0.30197581545010138</c:v>
                </c:pt>
                <c:pt idx="14367">
                  <c:v>0.33632591270407236</c:v>
                </c:pt>
                <c:pt idx="14368">
                  <c:v>0.3818206049490826</c:v>
                </c:pt>
                <c:pt idx="14369">
                  <c:v>0.27312718669841995</c:v>
                </c:pt>
                <c:pt idx="14370">
                  <c:v>0.30782358482648536</c:v>
                </c:pt>
                <c:pt idx="14371">
                  <c:v>0.35249414247941946</c:v>
                </c:pt>
                <c:pt idx="14372">
                  <c:v>0.32573860907267738</c:v>
                </c:pt>
                <c:pt idx="14373">
                  <c:v>0.3400017461607438</c:v>
                </c:pt>
                <c:pt idx="14374">
                  <c:v>0.37847276641670446</c:v>
                </c:pt>
                <c:pt idx="14375">
                  <c:v>0.31542453792246677</c:v>
                </c:pt>
                <c:pt idx="14376">
                  <c:v>0.31095629878736486</c:v>
                </c:pt>
                <c:pt idx="14377">
                  <c:v>0.28144938381477658</c:v>
                </c:pt>
                <c:pt idx="14378">
                  <c:v>0.32863894614381994</c:v>
                </c:pt>
                <c:pt idx="14379">
                  <c:v>0.34136499622296662</c:v>
                </c:pt>
                <c:pt idx="14380">
                  <c:v>0.34565200478453939</c:v>
                </c:pt>
                <c:pt idx="14381">
                  <c:v>0.32996944807407902</c:v>
                </c:pt>
                <c:pt idx="14382">
                  <c:v>0.28666575455851179</c:v>
                </c:pt>
                <c:pt idx="14383">
                  <c:v>0.33782188620610265</c:v>
                </c:pt>
                <c:pt idx="14384">
                  <c:v>0.32292564922567568</c:v>
                </c:pt>
                <c:pt idx="14385">
                  <c:v>0.33604663876572038</c:v>
                </c:pt>
                <c:pt idx="14386">
                  <c:v>0.35899225063338969</c:v>
                </c:pt>
                <c:pt idx="14387">
                  <c:v>0.32624640674549232</c:v>
                </c:pt>
                <c:pt idx="14388">
                  <c:v>0.30528942747644788</c:v>
                </c:pt>
                <c:pt idx="14389">
                  <c:v>0.354738308119593</c:v>
                </c:pt>
                <c:pt idx="14390">
                  <c:v>0.37240398024220722</c:v>
                </c:pt>
                <c:pt idx="14391">
                  <c:v>0.36306646151371497</c:v>
                </c:pt>
                <c:pt idx="14392">
                  <c:v>0.30964765710070347</c:v>
                </c:pt>
                <c:pt idx="14393">
                  <c:v>0.39738692642977697</c:v>
                </c:pt>
                <c:pt idx="14394">
                  <c:v>0.38068784231021158</c:v>
                </c:pt>
                <c:pt idx="14395">
                  <c:v>0.32348135680187723</c:v>
                </c:pt>
                <c:pt idx="14396">
                  <c:v>0.31628878810294619</c:v>
                </c:pt>
                <c:pt idx="14397">
                  <c:v>0.2955064059827533</c:v>
                </c:pt>
                <c:pt idx="14398">
                  <c:v>0.27819983526056785</c:v>
                </c:pt>
                <c:pt idx="14399">
                  <c:v>0.27276658453450098</c:v>
                </c:pt>
                <c:pt idx="14400">
                  <c:v>0.31556415221097528</c:v>
                </c:pt>
                <c:pt idx="14401">
                  <c:v>0.29702471017321558</c:v>
                </c:pt>
                <c:pt idx="14402">
                  <c:v>0.38297310205955493</c:v>
                </c:pt>
                <c:pt idx="14403">
                  <c:v>0.39558047518321893</c:v>
                </c:pt>
                <c:pt idx="14404">
                  <c:v>0.32854553990076835</c:v>
                </c:pt>
                <c:pt idx="14405">
                  <c:v>0.38169561570636534</c:v>
                </c:pt>
                <c:pt idx="14406">
                  <c:v>0.36280337350899311</c:v>
                </c:pt>
                <c:pt idx="14407">
                  <c:v>0.36696579829581327</c:v>
                </c:pt>
                <c:pt idx="14408">
                  <c:v>0.35077214610510954</c:v>
                </c:pt>
                <c:pt idx="14409">
                  <c:v>0.3176630434637443</c:v>
                </c:pt>
                <c:pt idx="14410">
                  <c:v>0.36403310106191589</c:v>
                </c:pt>
                <c:pt idx="14411">
                  <c:v>0.31948274504451718</c:v>
                </c:pt>
                <c:pt idx="14412">
                  <c:v>0.31690948640093336</c:v>
                </c:pt>
                <c:pt idx="14413">
                  <c:v>0.27444576889452582</c:v>
                </c:pt>
                <c:pt idx="14414">
                  <c:v>0.35924855344667889</c:v>
                </c:pt>
                <c:pt idx="14415">
                  <c:v>0.36976484522615138</c:v>
                </c:pt>
                <c:pt idx="14416">
                  <c:v>0.3427993932589688</c:v>
                </c:pt>
                <c:pt idx="14417">
                  <c:v>0.26463058391005345</c:v>
                </c:pt>
                <c:pt idx="14418">
                  <c:v>0.30777663508552405</c:v>
                </c:pt>
                <c:pt idx="14419">
                  <c:v>0.34058542362613026</c:v>
                </c:pt>
                <c:pt idx="14420">
                  <c:v>0.39124086826090593</c:v>
                </c:pt>
                <c:pt idx="14421">
                  <c:v>0.2885248358212929</c:v>
                </c:pt>
                <c:pt idx="14422">
                  <c:v>0.35518414297759432</c:v>
                </c:pt>
                <c:pt idx="14423">
                  <c:v>0.28354014049221304</c:v>
                </c:pt>
                <c:pt idx="14424">
                  <c:v>0.37836958549697658</c:v>
                </c:pt>
                <c:pt idx="14425">
                  <c:v>0.38213256636581439</c:v>
                </c:pt>
                <c:pt idx="14426">
                  <c:v>0.27217971162316157</c:v>
                </c:pt>
                <c:pt idx="14427">
                  <c:v>0.27740488715103817</c:v>
                </c:pt>
                <c:pt idx="14428">
                  <c:v>0.35909337449808776</c:v>
                </c:pt>
                <c:pt idx="14429">
                  <c:v>0.34392175464161351</c:v>
                </c:pt>
                <c:pt idx="14430">
                  <c:v>0.32120952651909562</c:v>
                </c:pt>
                <c:pt idx="14431">
                  <c:v>0.38330162552001656</c:v>
                </c:pt>
                <c:pt idx="14432">
                  <c:v>0.45448617400692681</c:v>
                </c:pt>
                <c:pt idx="14433">
                  <c:v>0.33215141886125932</c:v>
                </c:pt>
                <c:pt idx="14434">
                  <c:v>0.3314024254349659</c:v>
                </c:pt>
                <c:pt idx="14435">
                  <c:v>0.35160320286516689</c:v>
                </c:pt>
                <c:pt idx="14436">
                  <c:v>0.39183529501708714</c:v>
                </c:pt>
                <c:pt idx="14437">
                  <c:v>0.27830228745791863</c:v>
                </c:pt>
                <c:pt idx="14438">
                  <c:v>0.34308847900897915</c:v>
                </c:pt>
                <c:pt idx="14439">
                  <c:v>0.45411656151109298</c:v>
                </c:pt>
                <c:pt idx="14440">
                  <c:v>0.23374969753404212</c:v>
                </c:pt>
                <c:pt idx="14441">
                  <c:v>0.35680753658553505</c:v>
                </c:pt>
                <c:pt idx="14442">
                  <c:v>0.43780441646793888</c:v>
                </c:pt>
                <c:pt idx="14443">
                  <c:v>0.34657978836081177</c:v>
                </c:pt>
                <c:pt idx="14444">
                  <c:v>0.36357936984669847</c:v>
                </c:pt>
                <c:pt idx="14445">
                  <c:v>0.37207736333620989</c:v>
                </c:pt>
                <c:pt idx="14446">
                  <c:v>0.33390550188235729</c:v>
                </c:pt>
                <c:pt idx="14447">
                  <c:v>0.39608826772260741</c:v>
                </c:pt>
                <c:pt idx="14448">
                  <c:v>0.33718216533134776</c:v>
                </c:pt>
                <c:pt idx="14449">
                  <c:v>0.32166730542963207</c:v>
                </c:pt>
                <c:pt idx="14450">
                  <c:v>0.36499183061510815</c:v>
                </c:pt>
                <c:pt idx="14451">
                  <c:v>0.36194783325273988</c:v>
                </c:pt>
                <c:pt idx="14452">
                  <c:v>0.31947776812890194</c:v>
                </c:pt>
                <c:pt idx="14453">
                  <c:v>0.28643872170915657</c:v>
                </c:pt>
                <c:pt idx="14454">
                  <c:v>0.41383339631184735</c:v>
                </c:pt>
                <c:pt idx="14455">
                  <c:v>0.271423607434431</c:v>
                </c:pt>
                <c:pt idx="14456">
                  <c:v>0.35183543429761482</c:v>
                </c:pt>
                <c:pt idx="14457">
                  <c:v>0.37095384273219378</c:v>
                </c:pt>
                <c:pt idx="14458">
                  <c:v>0.36636962477955554</c:v>
                </c:pt>
                <c:pt idx="14459">
                  <c:v>0.36660086119891705</c:v>
                </c:pt>
                <c:pt idx="14460">
                  <c:v>0.35086506135328066</c:v>
                </c:pt>
                <c:pt idx="14461">
                  <c:v>0.32345900376251352</c:v>
                </c:pt>
                <c:pt idx="14462">
                  <c:v>0.30424402930082239</c:v>
                </c:pt>
                <c:pt idx="14463">
                  <c:v>0.33101613663161306</c:v>
                </c:pt>
                <c:pt idx="14464">
                  <c:v>0.33890764178757804</c:v>
                </c:pt>
                <c:pt idx="14465">
                  <c:v>0.3593682542216825</c:v>
                </c:pt>
                <c:pt idx="14466">
                  <c:v>0.302134135930405</c:v>
                </c:pt>
                <c:pt idx="14467">
                  <c:v>0.33901168417571137</c:v>
                </c:pt>
                <c:pt idx="14468">
                  <c:v>0.31470869779255339</c:v>
                </c:pt>
                <c:pt idx="14469">
                  <c:v>0.32838965579062573</c:v>
                </c:pt>
                <c:pt idx="14470">
                  <c:v>0.35337723897129281</c:v>
                </c:pt>
                <c:pt idx="14471">
                  <c:v>0.32252302828921875</c:v>
                </c:pt>
                <c:pt idx="14472">
                  <c:v>0.38718573511745336</c:v>
                </c:pt>
                <c:pt idx="14473">
                  <c:v>0.36090903034508148</c:v>
                </c:pt>
                <c:pt idx="14474">
                  <c:v>0.33187613329442694</c:v>
                </c:pt>
                <c:pt idx="14475">
                  <c:v>0.35647185010229432</c:v>
                </c:pt>
                <c:pt idx="14476">
                  <c:v>0.30698612557524302</c:v>
                </c:pt>
                <c:pt idx="14477">
                  <c:v>0.39481131323611407</c:v>
                </c:pt>
                <c:pt idx="14478">
                  <c:v>0.32227978342195002</c:v>
                </c:pt>
                <c:pt idx="14479">
                  <c:v>0.27414361455289127</c:v>
                </c:pt>
                <c:pt idx="14480">
                  <c:v>0.33142884660795358</c:v>
                </c:pt>
                <c:pt idx="14481">
                  <c:v>0.32821920761455364</c:v>
                </c:pt>
                <c:pt idx="14482">
                  <c:v>0.30268003720418046</c:v>
                </c:pt>
                <c:pt idx="14483">
                  <c:v>0.3122291562039583</c:v>
                </c:pt>
                <c:pt idx="14484">
                  <c:v>0.32217406017125338</c:v>
                </c:pt>
                <c:pt idx="14485">
                  <c:v>0.35656212891776062</c:v>
                </c:pt>
                <c:pt idx="14486">
                  <c:v>0.41060830203581689</c:v>
                </c:pt>
                <c:pt idx="14487">
                  <c:v>0.36858969391940449</c:v>
                </c:pt>
                <c:pt idx="14488">
                  <c:v>0.31605433148083817</c:v>
                </c:pt>
                <c:pt idx="14489">
                  <c:v>0.32960058486749705</c:v>
                </c:pt>
                <c:pt idx="14490">
                  <c:v>0.3716319287391508</c:v>
                </c:pt>
                <c:pt idx="14491">
                  <c:v>0.34907796572926447</c:v>
                </c:pt>
                <c:pt idx="14492">
                  <c:v>0.32616737943879082</c:v>
                </c:pt>
                <c:pt idx="14493">
                  <c:v>0.37245353720799701</c:v>
                </c:pt>
                <c:pt idx="14494">
                  <c:v>0.31821270195563112</c:v>
                </c:pt>
                <c:pt idx="14495">
                  <c:v>0.34048491944764309</c:v>
                </c:pt>
                <c:pt idx="14496">
                  <c:v>0.40435971145381738</c:v>
                </c:pt>
                <c:pt idx="14497">
                  <c:v>0.30857389875866698</c:v>
                </c:pt>
                <c:pt idx="14498">
                  <c:v>0.31036674811513132</c:v>
                </c:pt>
                <c:pt idx="14499">
                  <c:v>0.31720221225141981</c:v>
                </c:pt>
                <c:pt idx="14500">
                  <c:v>0.29565884988812485</c:v>
                </c:pt>
                <c:pt idx="14501">
                  <c:v>0.35848677942028451</c:v>
                </c:pt>
                <c:pt idx="14502">
                  <c:v>0.35501130334541892</c:v>
                </c:pt>
                <c:pt idx="14503">
                  <c:v>0.34794158768104888</c:v>
                </c:pt>
                <c:pt idx="14504">
                  <c:v>0.34229283892063428</c:v>
                </c:pt>
                <c:pt idx="14505">
                  <c:v>0.31804305225202811</c:v>
                </c:pt>
                <c:pt idx="14506">
                  <c:v>0.32886179662875942</c:v>
                </c:pt>
                <c:pt idx="14507">
                  <c:v>0.35764822226952031</c:v>
                </c:pt>
                <c:pt idx="14508">
                  <c:v>0.30139049722521755</c:v>
                </c:pt>
                <c:pt idx="14509">
                  <c:v>0.34816296359623938</c:v>
                </c:pt>
                <c:pt idx="14510">
                  <c:v>0.24557991408573254</c:v>
                </c:pt>
                <c:pt idx="14511">
                  <c:v>0.34953562646446296</c:v>
                </c:pt>
                <c:pt idx="14512">
                  <c:v>0.27769736958539609</c:v>
                </c:pt>
                <c:pt idx="14513">
                  <c:v>0.2937358031226594</c:v>
                </c:pt>
                <c:pt idx="14514">
                  <c:v>0.34747942085530531</c:v>
                </c:pt>
                <c:pt idx="14515">
                  <c:v>0.34516926500781536</c:v>
                </c:pt>
                <c:pt idx="14516">
                  <c:v>0.31417630006955966</c:v>
                </c:pt>
                <c:pt idx="14517">
                  <c:v>0.29420473673192549</c:v>
                </c:pt>
                <c:pt idx="14518">
                  <c:v>0.34742424906124825</c:v>
                </c:pt>
                <c:pt idx="14519">
                  <c:v>0.35555503113839909</c:v>
                </c:pt>
                <c:pt idx="14520">
                  <c:v>0.36181681517313613</c:v>
                </c:pt>
                <c:pt idx="14521">
                  <c:v>0.35877927236821588</c:v>
                </c:pt>
                <c:pt idx="14522">
                  <c:v>0.2866281950769734</c:v>
                </c:pt>
                <c:pt idx="14523">
                  <c:v>0.36981633939576458</c:v>
                </c:pt>
                <c:pt idx="14524">
                  <c:v>0.39721812209257684</c:v>
                </c:pt>
                <c:pt idx="14525">
                  <c:v>0.33213941510296707</c:v>
                </c:pt>
                <c:pt idx="14526">
                  <c:v>0.36451991834368835</c:v>
                </c:pt>
                <c:pt idx="14527">
                  <c:v>0.27447918745034483</c:v>
                </c:pt>
                <c:pt idx="14528">
                  <c:v>0.40496456396878022</c:v>
                </c:pt>
                <c:pt idx="14529">
                  <c:v>0.38695442240385564</c:v>
                </c:pt>
                <c:pt idx="14530">
                  <c:v>0.33400550446078631</c:v>
                </c:pt>
                <c:pt idx="14531">
                  <c:v>0.27884277050240724</c:v>
                </c:pt>
                <c:pt idx="14532">
                  <c:v>0.37301388296811361</c:v>
                </c:pt>
                <c:pt idx="14533">
                  <c:v>0.32437431381777443</c:v>
                </c:pt>
                <c:pt idx="14534">
                  <c:v>0.3562408705751488</c:v>
                </c:pt>
                <c:pt idx="14535">
                  <c:v>0.37729899209662782</c:v>
                </c:pt>
                <c:pt idx="14536">
                  <c:v>0.33258370093356943</c:v>
                </c:pt>
                <c:pt idx="14537">
                  <c:v>0.31046226929857296</c:v>
                </c:pt>
                <c:pt idx="14538">
                  <c:v>0.30998273400412563</c:v>
                </c:pt>
                <c:pt idx="14539">
                  <c:v>0.31745733646991081</c:v>
                </c:pt>
                <c:pt idx="14540">
                  <c:v>0.40361801287246796</c:v>
                </c:pt>
                <c:pt idx="14541">
                  <c:v>0.35070054569838521</c:v>
                </c:pt>
                <c:pt idx="14542">
                  <c:v>0.35584648382326733</c:v>
                </c:pt>
                <c:pt idx="14543">
                  <c:v>0.31562469816075972</c:v>
                </c:pt>
                <c:pt idx="14544">
                  <c:v>0.34441337739702388</c:v>
                </c:pt>
                <c:pt idx="14545">
                  <c:v>0.42419695063179724</c:v>
                </c:pt>
                <c:pt idx="14546">
                  <c:v>0.34193459581556335</c:v>
                </c:pt>
                <c:pt idx="14547">
                  <c:v>0.38047023774024191</c:v>
                </c:pt>
                <c:pt idx="14548">
                  <c:v>0.34110381619918356</c:v>
                </c:pt>
                <c:pt idx="14549">
                  <c:v>0.33685483628679613</c:v>
                </c:pt>
                <c:pt idx="14550">
                  <c:v>0.38408261591647469</c:v>
                </c:pt>
                <c:pt idx="14551">
                  <c:v>0.32131335201072581</c:v>
                </c:pt>
                <c:pt idx="14552">
                  <c:v>0.33759766969453014</c:v>
                </c:pt>
                <c:pt idx="14553">
                  <c:v>0.40212086205086389</c:v>
                </c:pt>
                <c:pt idx="14554">
                  <c:v>0.31974978295920664</c:v>
                </c:pt>
                <c:pt idx="14555">
                  <c:v>0.28912901929550888</c:v>
                </c:pt>
                <c:pt idx="14556">
                  <c:v>0.2901598647937188</c:v>
                </c:pt>
                <c:pt idx="14557">
                  <c:v>0.29203020562504151</c:v>
                </c:pt>
                <c:pt idx="14558">
                  <c:v>0.31751461295376154</c:v>
                </c:pt>
                <c:pt idx="14559">
                  <c:v>0.29363394833239975</c:v>
                </c:pt>
                <c:pt idx="14560">
                  <c:v>0.297733371596902</c:v>
                </c:pt>
                <c:pt idx="14561">
                  <c:v>0.31649699458415242</c:v>
                </c:pt>
                <c:pt idx="14562">
                  <c:v>0.33074552407515145</c:v>
                </c:pt>
                <c:pt idx="14563">
                  <c:v>0.27583445241364368</c:v>
                </c:pt>
                <c:pt idx="14564">
                  <c:v>0.31801719605838868</c:v>
                </c:pt>
                <c:pt idx="14565">
                  <c:v>0.37042372669062446</c:v>
                </c:pt>
                <c:pt idx="14566">
                  <c:v>0.31655688378232294</c:v>
                </c:pt>
                <c:pt idx="14567">
                  <c:v>0.33867561417701164</c:v>
                </c:pt>
                <c:pt idx="14568">
                  <c:v>0.37691299285137975</c:v>
                </c:pt>
                <c:pt idx="14569">
                  <c:v>0.37623700061492504</c:v>
                </c:pt>
                <c:pt idx="14570">
                  <c:v>0.35193768575677981</c:v>
                </c:pt>
                <c:pt idx="14571">
                  <c:v>0.31596764197712285</c:v>
                </c:pt>
                <c:pt idx="14572">
                  <c:v>0.35695343019801978</c:v>
                </c:pt>
                <c:pt idx="14573">
                  <c:v>0.30183025427157761</c:v>
                </c:pt>
                <c:pt idx="14574">
                  <c:v>0.31533257257836966</c:v>
                </c:pt>
                <c:pt idx="14575">
                  <c:v>0.30759760335947212</c:v>
                </c:pt>
                <c:pt idx="14576">
                  <c:v>0.30040178385191224</c:v>
                </c:pt>
                <c:pt idx="14577">
                  <c:v>0.29632959563863975</c:v>
                </c:pt>
                <c:pt idx="14578">
                  <c:v>0.28388593741396101</c:v>
                </c:pt>
                <c:pt idx="14579">
                  <c:v>0.34507069993786676</c:v>
                </c:pt>
                <c:pt idx="14580">
                  <c:v>0.33523548606722747</c:v>
                </c:pt>
                <c:pt idx="14581">
                  <c:v>0.37511022092888502</c:v>
                </c:pt>
                <c:pt idx="14582">
                  <c:v>0.29521526713678237</c:v>
                </c:pt>
                <c:pt idx="14583">
                  <c:v>0.31914029107280883</c:v>
                </c:pt>
                <c:pt idx="14584">
                  <c:v>0.31811667047574277</c:v>
                </c:pt>
                <c:pt idx="14585">
                  <c:v>0.29893889792688338</c:v>
                </c:pt>
                <c:pt idx="14586">
                  <c:v>0.32616979507443733</c:v>
                </c:pt>
                <c:pt idx="14587">
                  <c:v>0.35616758979752461</c:v>
                </c:pt>
                <c:pt idx="14588">
                  <c:v>0.37242435545352182</c:v>
                </c:pt>
                <c:pt idx="14589">
                  <c:v>0.31181336934973386</c:v>
                </c:pt>
                <c:pt idx="14590">
                  <c:v>0.30795479626773686</c:v>
                </c:pt>
                <c:pt idx="14591">
                  <c:v>0.38841094621917888</c:v>
                </c:pt>
                <c:pt idx="14592">
                  <c:v>0.30326296165655398</c:v>
                </c:pt>
                <c:pt idx="14593">
                  <c:v>0.33895506510499773</c:v>
                </c:pt>
                <c:pt idx="14594">
                  <c:v>0.30681788464036314</c:v>
                </c:pt>
                <c:pt idx="14595">
                  <c:v>0.3164560915996727</c:v>
                </c:pt>
                <c:pt idx="14596">
                  <c:v>0.40850019065952431</c:v>
                </c:pt>
                <c:pt idx="14597">
                  <c:v>0.36714239398671838</c:v>
                </c:pt>
                <c:pt idx="14598">
                  <c:v>0.29167399903771735</c:v>
                </c:pt>
                <c:pt idx="14599">
                  <c:v>0.3687922265698268</c:v>
                </c:pt>
                <c:pt idx="14600">
                  <c:v>0.33030708051083102</c:v>
                </c:pt>
                <c:pt idx="14601">
                  <c:v>0.35861970588690062</c:v>
                </c:pt>
                <c:pt idx="14602">
                  <c:v>0.3467356720405641</c:v>
                </c:pt>
                <c:pt idx="14603">
                  <c:v>0.32280752552939057</c:v>
                </c:pt>
                <c:pt idx="14604">
                  <c:v>0.31555716693446995</c:v>
                </c:pt>
                <c:pt idx="14605">
                  <c:v>0.3417336863474994</c:v>
                </c:pt>
                <c:pt idx="14606">
                  <c:v>0.35477587826978407</c:v>
                </c:pt>
                <c:pt idx="14607">
                  <c:v>0.34982152241332864</c:v>
                </c:pt>
                <c:pt idx="14608">
                  <c:v>0.3103259894076571</c:v>
                </c:pt>
                <c:pt idx="14609">
                  <c:v>0.32771635452637643</c:v>
                </c:pt>
                <c:pt idx="14610">
                  <c:v>0.32895584210293338</c:v>
                </c:pt>
                <c:pt idx="14611">
                  <c:v>0.35034768830012142</c:v>
                </c:pt>
                <c:pt idx="14612">
                  <c:v>0.35398927828516491</c:v>
                </c:pt>
                <c:pt idx="14613">
                  <c:v>0.34102559323314702</c:v>
                </c:pt>
                <c:pt idx="14614">
                  <c:v>0.2675208015192504</c:v>
                </c:pt>
                <c:pt idx="14615">
                  <c:v>0.34238258613633082</c:v>
                </c:pt>
                <c:pt idx="14616">
                  <c:v>0.33914584079308568</c:v>
                </c:pt>
                <c:pt idx="14617">
                  <c:v>0.31904314092498381</c:v>
                </c:pt>
                <c:pt idx="14618">
                  <c:v>0.31160691323389716</c:v>
                </c:pt>
                <c:pt idx="14619">
                  <c:v>0.40354155180241058</c:v>
                </c:pt>
                <c:pt idx="14620">
                  <c:v>0.39374165575446801</c:v>
                </c:pt>
                <c:pt idx="14621">
                  <c:v>0.39769952030684663</c:v>
                </c:pt>
                <c:pt idx="14622">
                  <c:v>0.30815713430234781</c:v>
                </c:pt>
                <c:pt idx="14623">
                  <c:v>0.32003109002765051</c:v>
                </c:pt>
                <c:pt idx="14624">
                  <c:v>0.32156496448064847</c:v>
                </c:pt>
                <c:pt idx="14625">
                  <c:v>0.42637696163232647</c:v>
                </c:pt>
                <c:pt idx="14626">
                  <c:v>0.35709784822079133</c:v>
                </c:pt>
                <c:pt idx="14627">
                  <c:v>0.36582545927850257</c:v>
                </c:pt>
                <c:pt idx="14628">
                  <c:v>0.31331074546200277</c:v>
                </c:pt>
                <c:pt idx="14629">
                  <c:v>0.25630861539626942</c:v>
                </c:pt>
                <c:pt idx="14630">
                  <c:v>0.45751869788811989</c:v>
                </c:pt>
                <c:pt idx="14631">
                  <c:v>0.30801217497096411</c:v>
                </c:pt>
                <c:pt idx="14632">
                  <c:v>0.37163158452335604</c:v>
                </c:pt>
                <c:pt idx="14633">
                  <c:v>0.30795999354556447</c:v>
                </c:pt>
                <c:pt idx="14634">
                  <c:v>0.38830400567338652</c:v>
                </c:pt>
                <c:pt idx="14635">
                  <c:v>0.35035771283393785</c:v>
                </c:pt>
                <c:pt idx="14636">
                  <c:v>0.36774982988184307</c:v>
                </c:pt>
                <c:pt idx="14637">
                  <c:v>0.37297435744646801</c:v>
                </c:pt>
                <c:pt idx="14638">
                  <c:v>0.36833898855518832</c:v>
                </c:pt>
                <c:pt idx="14639">
                  <c:v>0.26464685013450662</c:v>
                </c:pt>
                <c:pt idx="14640">
                  <c:v>0.33121246038474778</c:v>
                </c:pt>
                <c:pt idx="14641">
                  <c:v>0.38866055997610882</c:v>
                </c:pt>
                <c:pt idx="14642">
                  <c:v>0.34246369061440901</c:v>
                </c:pt>
                <c:pt idx="14643">
                  <c:v>0.27285507329106351</c:v>
                </c:pt>
                <c:pt idx="14644">
                  <c:v>0.40873129499488381</c:v>
                </c:pt>
                <c:pt idx="14645">
                  <c:v>0.34795111390267885</c:v>
                </c:pt>
                <c:pt idx="14646">
                  <c:v>0.34216077420289842</c:v>
                </c:pt>
                <c:pt idx="14647">
                  <c:v>0.33566128677963047</c:v>
                </c:pt>
                <c:pt idx="14648">
                  <c:v>0.31571892676525487</c:v>
                </c:pt>
                <c:pt idx="14649">
                  <c:v>0.26191312940620776</c:v>
                </c:pt>
                <c:pt idx="14650">
                  <c:v>0.3635681799202567</c:v>
                </c:pt>
                <c:pt idx="14651">
                  <c:v>0.28648236882155864</c:v>
                </c:pt>
                <c:pt idx="14652">
                  <c:v>0.31575844746773907</c:v>
                </c:pt>
                <c:pt idx="14653">
                  <c:v>0.37641202061402135</c:v>
                </c:pt>
                <c:pt idx="14654">
                  <c:v>0.3358193615474675</c:v>
                </c:pt>
                <c:pt idx="14655">
                  <c:v>0.31175794519259481</c:v>
                </c:pt>
                <c:pt idx="14656">
                  <c:v>0.33801079716013344</c:v>
                </c:pt>
                <c:pt idx="14657">
                  <c:v>0.3896521866021378</c:v>
                </c:pt>
                <c:pt idx="14658">
                  <c:v>0.38844660291557387</c:v>
                </c:pt>
                <c:pt idx="14659">
                  <c:v>0.30848910961397358</c:v>
                </c:pt>
                <c:pt idx="14660">
                  <c:v>0.3026376194822053</c:v>
                </c:pt>
                <c:pt idx="14661">
                  <c:v>0.38455110685586258</c:v>
                </c:pt>
                <c:pt idx="14662">
                  <c:v>0.31431200278070498</c:v>
                </c:pt>
                <c:pt idx="14663">
                  <c:v>0.29424021253212523</c:v>
                </c:pt>
                <c:pt idx="14664">
                  <c:v>0.30878470710043504</c:v>
                </c:pt>
                <c:pt idx="14665">
                  <c:v>0.36028008368248726</c:v>
                </c:pt>
                <c:pt idx="14666">
                  <c:v>0.31508891286660801</c:v>
                </c:pt>
                <c:pt idx="14667">
                  <c:v>0.34580581427568674</c:v>
                </c:pt>
                <c:pt idx="14668">
                  <c:v>0.41875387155220395</c:v>
                </c:pt>
                <c:pt idx="14669">
                  <c:v>0.27359848902397432</c:v>
                </c:pt>
                <c:pt idx="14670">
                  <c:v>0.3574653953444773</c:v>
                </c:pt>
                <c:pt idx="14671">
                  <c:v>0.29821416743992757</c:v>
                </c:pt>
                <c:pt idx="14672">
                  <c:v>0.31296145879555182</c:v>
                </c:pt>
                <c:pt idx="14673">
                  <c:v>0.28158509849865287</c:v>
                </c:pt>
                <c:pt idx="14674">
                  <c:v>0.38824542945324458</c:v>
                </c:pt>
                <c:pt idx="14675">
                  <c:v>0.32937610145604157</c:v>
                </c:pt>
                <c:pt idx="14676">
                  <c:v>0.35050149544671305</c:v>
                </c:pt>
                <c:pt idx="14677">
                  <c:v>0.30089914703530285</c:v>
                </c:pt>
                <c:pt idx="14678">
                  <c:v>0.37557881254786596</c:v>
                </c:pt>
                <c:pt idx="14679">
                  <c:v>0.44409444854598079</c:v>
                </c:pt>
                <c:pt idx="14680">
                  <c:v>0.3146166688898841</c:v>
                </c:pt>
                <c:pt idx="14681">
                  <c:v>0.34586291857335388</c:v>
                </c:pt>
                <c:pt idx="14682">
                  <c:v>0.3165867880890606</c:v>
                </c:pt>
                <c:pt idx="14683">
                  <c:v>0.36862806937762099</c:v>
                </c:pt>
                <c:pt idx="14684">
                  <c:v>0.38526363883051962</c:v>
                </c:pt>
                <c:pt idx="14685">
                  <c:v>0.26116867544826139</c:v>
                </c:pt>
                <c:pt idx="14686">
                  <c:v>0.31296764406493738</c:v>
                </c:pt>
                <c:pt idx="14687">
                  <c:v>0.30539451301685194</c:v>
                </c:pt>
                <c:pt idx="14688">
                  <c:v>0.39348925896863463</c:v>
                </c:pt>
                <c:pt idx="14689">
                  <c:v>0.3298725278206846</c:v>
                </c:pt>
                <c:pt idx="14690">
                  <c:v>0.32883695991826123</c:v>
                </c:pt>
                <c:pt idx="14691">
                  <c:v>0.30641130890407875</c:v>
                </c:pt>
                <c:pt idx="14692">
                  <c:v>0.35905302764957808</c:v>
                </c:pt>
                <c:pt idx="14693">
                  <c:v>0.31397449107455744</c:v>
                </c:pt>
                <c:pt idx="14694">
                  <c:v>0.39474823175755025</c:v>
                </c:pt>
                <c:pt idx="14695">
                  <c:v>0.3536450752829845</c:v>
                </c:pt>
                <c:pt idx="14696">
                  <c:v>0.26613059886488882</c:v>
                </c:pt>
                <c:pt idx="14697">
                  <c:v>0.3338073469417645</c:v>
                </c:pt>
                <c:pt idx="14698">
                  <c:v>0.32509321376781986</c:v>
                </c:pt>
                <c:pt idx="14699">
                  <c:v>0.32821042524426769</c:v>
                </c:pt>
                <c:pt idx="14700">
                  <c:v>0.28564848687646582</c:v>
                </c:pt>
                <c:pt idx="14701">
                  <c:v>0.30395984280112476</c:v>
                </c:pt>
                <c:pt idx="14702">
                  <c:v>0.29707630521591538</c:v>
                </c:pt>
                <c:pt idx="14703">
                  <c:v>0.30315142323002092</c:v>
                </c:pt>
                <c:pt idx="14704">
                  <c:v>0.32635107903685295</c:v>
                </c:pt>
                <c:pt idx="14705">
                  <c:v>0.26773804969436871</c:v>
                </c:pt>
                <c:pt idx="14706">
                  <c:v>0.31952038247931908</c:v>
                </c:pt>
                <c:pt idx="14707">
                  <c:v>0.28054907123869238</c:v>
                </c:pt>
                <c:pt idx="14708">
                  <c:v>0.37027564562750032</c:v>
                </c:pt>
                <c:pt idx="14709">
                  <c:v>0.38187947545611245</c:v>
                </c:pt>
                <c:pt idx="14710">
                  <c:v>0.31294708269172927</c:v>
                </c:pt>
                <c:pt idx="14711">
                  <c:v>0.34100503749136313</c:v>
                </c:pt>
                <c:pt idx="14712">
                  <c:v>0.32502481570391961</c:v>
                </c:pt>
                <c:pt idx="14713">
                  <c:v>0.30417641911674342</c:v>
                </c:pt>
                <c:pt idx="14714">
                  <c:v>0.31080221763096488</c:v>
                </c:pt>
                <c:pt idx="14715">
                  <c:v>0.29443139342521918</c:v>
                </c:pt>
                <c:pt idx="14716">
                  <c:v>0.31200280335885544</c:v>
                </c:pt>
                <c:pt idx="14717">
                  <c:v>0.3458920017060913</c:v>
                </c:pt>
                <c:pt idx="14718">
                  <c:v>0.34666489007046414</c:v>
                </c:pt>
                <c:pt idx="14719">
                  <c:v>0.33754298713228598</c:v>
                </c:pt>
                <c:pt idx="14720">
                  <c:v>0.3170923710876844</c:v>
                </c:pt>
                <c:pt idx="14721">
                  <c:v>0.27114622062539773</c:v>
                </c:pt>
                <c:pt idx="14722">
                  <c:v>0.25399163085866511</c:v>
                </c:pt>
                <c:pt idx="14723">
                  <c:v>0.31836557373825386</c:v>
                </c:pt>
                <c:pt idx="14724">
                  <c:v>0.28403583295885332</c:v>
                </c:pt>
                <c:pt idx="14725">
                  <c:v>0.33106512619909889</c:v>
                </c:pt>
                <c:pt idx="14726">
                  <c:v>0.39775209074006274</c:v>
                </c:pt>
                <c:pt idx="14727">
                  <c:v>0.33807473527961568</c:v>
                </c:pt>
                <c:pt idx="14728">
                  <c:v>0.34568769197019539</c:v>
                </c:pt>
                <c:pt idx="14729">
                  <c:v>0.28245675106872581</c:v>
                </c:pt>
                <c:pt idx="14730">
                  <c:v>0.32659661743677332</c:v>
                </c:pt>
                <c:pt idx="14731">
                  <c:v>0.33558797742778218</c:v>
                </c:pt>
                <c:pt idx="14732">
                  <c:v>0.26326853106725051</c:v>
                </c:pt>
                <c:pt idx="14733">
                  <c:v>0.27804465655629329</c:v>
                </c:pt>
                <c:pt idx="14734">
                  <c:v>0.35345357636459568</c:v>
                </c:pt>
                <c:pt idx="14735">
                  <c:v>0.29388248179274568</c:v>
                </c:pt>
                <c:pt idx="14736">
                  <c:v>0.27279101867781769</c:v>
                </c:pt>
                <c:pt idx="14737">
                  <c:v>0.35075408782644146</c:v>
                </c:pt>
                <c:pt idx="14738">
                  <c:v>0.29587329028599885</c:v>
                </c:pt>
                <c:pt idx="14739">
                  <c:v>0.30369667267027578</c:v>
                </c:pt>
                <c:pt idx="14740">
                  <c:v>0.3301212725219988</c:v>
                </c:pt>
                <c:pt idx="14741">
                  <c:v>0.23346581379143563</c:v>
                </c:pt>
                <c:pt idx="14742">
                  <c:v>0.44166436025313127</c:v>
                </c:pt>
                <c:pt idx="14743">
                  <c:v>0.27923041999640935</c:v>
                </c:pt>
                <c:pt idx="14744">
                  <c:v>0.30549321850337979</c:v>
                </c:pt>
                <c:pt idx="14745">
                  <c:v>0.41167646482251802</c:v>
                </c:pt>
                <c:pt idx="14746">
                  <c:v>0.3382428773676221</c:v>
                </c:pt>
                <c:pt idx="14747">
                  <c:v>0.39419461467359695</c:v>
                </c:pt>
                <c:pt idx="14748">
                  <c:v>0.37043700829732135</c:v>
                </c:pt>
                <c:pt idx="14749">
                  <c:v>0.27881365755224852</c:v>
                </c:pt>
                <c:pt idx="14750">
                  <c:v>0.29225765884316629</c:v>
                </c:pt>
                <c:pt idx="14751">
                  <c:v>0.37229506598224738</c:v>
                </c:pt>
                <c:pt idx="14752">
                  <c:v>0.28572058350787494</c:v>
                </c:pt>
                <c:pt idx="14753">
                  <c:v>0.32105705678009566</c:v>
                </c:pt>
                <c:pt idx="14754">
                  <c:v>0.33550829561316542</c:v>
                </c:pt>
                <c:pt idx="14755">
                  <c:v>0.31616564829315957</c:v>
                </c:pt>
                <c:pt idx="14756">
                  <c:v>0.32288576136901487</c:v>
                </c:pt>
                <c:pt idx="14757">
                  <c:v>0.29492494277228903</c:v>
                </c:pt>
                <c:pt idx="14758">
                  <c:v>0.34998764232099688</c:v>
                </c:pt>
                <c:pt idx="14759">
                  <c:v>0.34211750305927108</c:v>
                </c:pt>
                <c:pt idx="14760">
                  <c:v>0.40322871338778815</c:v>
                </c:pt>
                <c:pt idx="14761">
                  <c:v>0.28682698650313038</c:v>
                </c:pt>
                <c:pt idx="14762">
                  <c:v>0.26177940599141186</c:v>
                </c:pt>
                <c:pt idx="14763">
                  <c:v>0.37632732658578882</c:v>
                </c:pt>
                <c:pt idx="14764">
                  <c:v>0.34589344408510525</c:v>
                </c:pt>
                <c:pt idx="14765">
                  <c:v>0.34018328748149945</c:v>
                </c:pt>
                <c:pt idx="14766">
                  <c:v>0.32817643374695993</c:v>
                </c:pt>
                <c:pt idx="14767">
                  <c:v>0.40622398413561628</c:v>
                </c:pt>
                <c:pt idx="14768">
                  <c:v>0.33189685365720162</c:v>
                </c:pt>
                <c:pt idx="14769">
                  <c:v>0.38341005134969758</c:v>
                </c:pt>
                <c:pt idx="14770">
                  <c:v>0.27740155708732711</c:v>
                </c:pt>
                <c:pt idx="14771">
                  <c:v>0.30906050795004697</c:v>
                </c:pt>
                <c:pt idx="14772">
                  <c:v>0.39951754272674334</c:v>
                </c:pt>
                <c:pt idx="14773">
                  <c:v>0.29494229368678432</c:v>
                </c:pt>
                <c:pt idx="14774">
                  <c:v>0.38960124352595982</c:v>
                </c:pt>
                <c:pt idx="14775">
                  <c:v>0.33495103955647182</c:v>
                </c:pt>
                <c:pt idx="14776">
                  <c:v>0.34365438569492057</c:v>
                </c:pt>
                <c:pt idx="14777">
                  <c:v>0.32278179753297936</c:v>
                </c:pt>
                <c:pt idx="14778">
                  <c:v>0.27896441852137277</c:v>
                </c:pt>
                <c:pt idx="14779">
                  <c:v>0.32665653785716003</c:v>
                </c:pt>
                <c:pt idx="14780">
                  <c:v>0.30013913786437985</c:v>
                </c:pt>
                <c:pt idx="14781">
                  <c:v>0.31783861023461857</c:v>
                </c:pt>
                <c:pt idx="14782">
                  <c:v>0.33644968651074275</c:v>
                </c:pt>
                <c:pt idx="14783">
                  <c:v>0.30402148232795217</c:v>
                </c:pt>
                <c:pt idx="14784">
                  <c:v>0.35014258118249875</c:v>
                </c:pt>
                <c:pt idx="14785">
                  <c:v>0.3741036230817848</c:v>
                </c:pt>
                <c:pt idx="14786">
                  <c:v>0.32007970163328786</c:v>
                </c:pt>
                <c:pt idx="14787">
                  <c:v>0.28728155137801131</c:v>
                </c:pt>
                <c:pt idx="14788">
                  <c:v>0.3167324191216444</c:v>
                </c:pt>
                <c:pt idx="14789">
                  <c:v>0.34399037264756088</c:v>
                </c:pt>
                <c:pt idx="14790">
                  <c:v>0.26948207606596264</c:v>
                </c:pt>
                <c:pt idx="14791">
                  <c:v>0.26550991815774888</c:v>
                </c:pt>
                <c:pt idx="14792">
                  <c:v>0.31722830155020887</c:v>
                </c:pt>
                <c:pt idx="14793">
                  <c:v>0.34058683313175486</c:v>
                </c:pt>
                <c:pt idx="14794">
                  <c:v>0.25929834720396655</c:v>
                </c:pt>
                <c:pt idx="14795">
                  <c:v>0.30559329904639854</c:v>
                </c:pt>
                <c:pt idx="14796">
                  <c:v>0.35662472908778486</c:v>
                </c:pt>
                <c:pt idx="14797">
                  <c:v>0.39180016225545017</c:v>
                </c:pt>
                <c:pt idx="14798">
                  <c:v>0.32888213552449969</c:v>
                </c:pt>
                <c:pt idx="14799">
                  <c:v>0.28094634148247088</c:v>
                </c:pt>
                <c:pt idx="14800">
                  <c:v>0.34439886433114542</c:v>
                </c:pt>
                <c:pt idx="14801">
                  <c:v>0.26233561565712699</c:v>
                </c:pt>
                <c:pt idx="14802">
                  <c:v>0.37280877812216323</c:v>
                </c:pt>
                <c:pt idx="14803">
                  <c:v>0.31917418513755402</c:v>
                </c:pt>
                <c:pt idx="14804">
                  <c:v>0.24503692989475814</c:v>
                </c:pt>
                <c:pt idx="14805">
                  <c:v>0.31347967442276492</c:v>
                </c:pt>
                <c:pt idx="14806">
                  <c:v>0.32689106917449812</c:v>
                </c:pt>
                <c:pt idx="14807">
                  <c:v>0.31479711371342994</c:v>
                </c:pt>
                <c:pt idx="14808">
                  <c:v>0.34163028444028676</c:v>
                </c:pt>
                <c:pt idx="14809">
                  <c:v>0.36531109952422575</c:v>
                </c:pt>
                <c:pt idx="14810">
                  <c:v>0.26621276236141483</c:v>
                </c:pt>
                <c:pt idx="14811">
                  <c:v>0.31596640981487367</c:v>
                </c:pt>
                <c:pt idx="14812">
                  <c:v>0.3723371576984395</c:v>
                </c:pt>
                <c:pt idx="14813">
                  <c:v>0.36525828088466611</c:v>
                </c:pt>
                <c:pt idx="14814">
                  <c:v>0.33454640088699272</c:v>
                </c:pt>
                <c:pt idx="14815">
                  <c:v>0.29705174406801377</c:v>
                </c:pt>
                <c:pt idx="14816">
                  <c:v>0.2992839523503093</c:v>
                </c:pt>
                <c:pt idx="14817">
                  <c:v>0.32902992858395103</c:v>
                </c:pt>
                <c:pt idx="14818">
                  <c:v>0.29948030526766217</c:v>
                </c:pt>
                <c:pt idx="14819">
                  <c:v>0.35590242487330231</c:v>
                </c:pt>
                <c:pt idx="14820">
                  <c:v>0.32693855823215218</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0.38983296403287726</c:v>
                </c:pt>
                <c:pt idx="14829">
                  <c:v>0.33285754817592123</c:v>
                </c:pt>
                <c:pt idx="14830">
                  <c:v>0.27367450403748422</c:v>
                </c:pt>
                <c:pt idx="14831">
                  <c:v>0.3071672782469983</c:v>
                </c:pt>
                <c:pt idx="14832">
                  <c:v>0.31679914697255818</c:v>
                </c:pt>
                <c:pt idx="14833">
                  <c:v>0.36458982819790142</c:v>
                </c:pt>
                <c:pt idx="14834">
                  <c:v>0.30076306277271658</c:v>
                </c:pt>
                <c:pt idx="14835">
                  <c:v>0.36206095070922201</c:v>
                </c:pt>
                <c:pt idx="14836">
                  <c:v>0.34052494831618568</c:v>
                </c:pt>
                <c:pt idx="14837">
                  <c:v>0.33772884095555133</c:v>
                </c:pt>
                <c:pt idx="14838">
                  <c:v>0.29000844966038042</c:v>
                </c:pt>
                <c:pt idx="14839">
                  <c:v>0.32068624629989345</c:v>
                </c:pt>
                <c:pt idx="14840">
                  <c:v>0.29337642181834772</c:v>
                </c:pt>
                <c:pt idx="14841">
                  <c:v>0.29703872618423632</c:v>
                </c:pt>
                <c:pt idx="14842">
                  <c:v>0.32701496761742826</c:v>
                </c:pt>
                <c:pt idx="14843">
                  <c:v>0.31307752491679658</c:v>
                </c:pt>
                <c:pt idx="14844">
                  <c:v>0.26441767226123797</c:v>
                </c:pt>
                <c:pt idx="14845">
                  <c:v>0.37876288542788233</c:v>
                </c:pt>
                <c:pt idx="14846">
                  <c:v>0.29214899967440228</c:v>
                </c:pt>
                <c:pt idx="14847">
                  <c:v>0.35530327543307788</c:v>
                </c:pt>
                <c:pt idx="14848">
                  <c:v>0.29371574202603129</c:v>
                </c:pt>
                <c:pt idx="14849">
                  <c:v>0.28907049406695717</c:v>
                </c:pt>
                <c:pt idx="14850">
                  <c:v>0.30201910051358605</c:v>
                </c:pt>
                <c:pt idx="14851">
                  <c:v>0.30496942422252882</c:v>
                </c:pt>
                <c:pt idx="14852">
                  <c:v>0.36006985044858414</c:v>
                </c:pt>
                <c:pt idx="14853">
                  <c:v>0.31739645265948596</c:v>
                </c:pt>
                <c:pt idx="14854">
                  <c:v>0.30727197154920494</c:v>
                </c:pt>
                <c:pt idx="14855">
                  <c:v>0.33610065842263182</c:v>
                </c:pt>
                <c:pt idx="14856">
                  <c:v>0.34372799515633295</c:v>
                </c:pt>
                <c:pt idx="14857">
                  <c:v>0.25815701156223525</c:v>
                </c:pt>
                <c:pt idx="14858">
                  <c:v>0.38447537571475426</c:v>
                </c:pt>
                <c:pt idx="14859">
                  <c:v>0.36960372774594208</c:v>
                </c:pt>
                <c:pt idx="14860">
                  <c:v>0.35249835062817925</c:v>
                </c:pt>
                <c:pt idx="14861">
                  <c:v>0.32116877968783569</c:v>
                </c:pt>
                <c:pt idx="14862">
                  <c:v>0.29761371613898707</c:v>
                </c:pt>
                <c:pt idx="14863">
                  <c:v>0.36332622736592102</c:v>
                </c:pt>
                <c:pt idx="14864">
                  <c:v>0.32325024653494361</c:v>
                </c:pt>
                <c:pt idx="14865">
                  <c:v>0.32463250393316101</c:v>
                </c:pt>
                <c:pt idx="14866">
                  <c:v>0.31760398041916632</c:v>
                </c:pt>
                <c:pt idx="14867">
                  <c:v>0.31832386244214544</c:v>
                </c:pt>
                <c:pt idx="14868">
                  <c:v>0.27531030569631537</c:v>
                </c:pt>
                <c:pt idx="14869">
                  <c:v>0.34780384265547698</c:v>
                </c:pt>
                <c:pt idx="14870">
                  <c:v>0.30938385379205829</c:v>
                </c:pt>
                <c:pt idx="14871">
                  <c:v>0.30559987136746269</c:v>
                </c:pt>
                <c:pt idx="14872">
                  <c:v>0.31806253306877785</c:v>
                </c:pt>
                <c:pt idx="14873">
                  <c:v>0.31641887416680758</c:v>
                </c:pt>
                <c:pt idx="14874">
                  <c:v>0.3713958449885868</c:v>
                </c:pt>
                <c:pt idx="14875">
                  <c:v>0.26065287597357961</c:v>
                </c:pt>
                <c:pt idx="14876">
                  <c:v>0.27626103167992178</c:v>
                </c:pt>
                <c:pt idx="14877">
                  <c:v>0.28554463373133077</c:v>
                </c:pt>
                <c:pt idx="14878">
                  <c:v>0.30689829412530212</c:v>
                </c:pt>
                <c:pt idx="14879">
                  <c:v>0.26195437353469891</c:v>
                </c:pt>
                <c:pt idx="14880">
                  <c:v>0.32480256030938609</c:v>
                </c:pt>
                <c:pt idx="14881">
                  <c:v>0.3272334542322583</c:v>
                </c:pt>
                <c:pt idx="14882">
                  <c:v>0.31847990013788507</c:v>
                </c:pt>
                <c:pt idx="14883">
                  <c:v>0.35334982582886293</c:v>
                </c:pt>
                <c:pt idx="14884">
                  <c:v>0.33108871368040976</c:v>
                </c:pt>
                <c:pt idx="14885">
                  <c:v>0.2776326401844163</c:v>
                </c:pt>
                <c:pt idx="14886">
                  <c:v>0.33622518361732801</c:v>
                </c:pt>
                <c:pt idx="14887">
                  <c:v>0.3349061772566525</c:v>
                </c:pt>
                <c:pt idx="14888">
                  <c:v>0.3020641550258294</c:v>
                </c:pt>
                <c:pt idx="14889">
                  <c:v>0.27879272914673259</c:v>
                </c:pt>
                <c:pt idx="14890">
                  <c:v>0.32994036971084678</c:v>
                </c:pt>
                <c:pt idx="14891">
                  <c:v>0.33144643392865047</c:v>
                </c:pt>
                <c:pt idx="14892">
                  <c:v>0.38006341078053735</c:v>
                </c:pt>
                <c:pt idx="14893">
                  <c:v>0.34299981990191447</c:v>
                </c:pt>
                <c:pt idx="14894">
                  <c:v>0.3347344176759105</c:v>
                </c:pt>
                <c:pt idx="14895">
                  <c:v>0.34835709704354595</c:v>
                </c:pt>
                <c:pt idx="14896">
                  <c:v>0.26878859077853678</c:v>
                </c:pt>
                <c:pt idx="14897">
                  <c:v>0.3243308869088139</c:v>
                </c:pt>
                <c:pt idx="14898">
                  <c:v>0.33052610957037337</c:v>
                </c:pt>
                <c:pt idx="14899">
                  <c:v>0.31070892537116246</c:v>
                </c:pt>
                <c:pt idx="14900">
                  <c:v>0.40569248302765903</c:v>
                </c:pt>
                <c:pt idx="14901">
                  <c:v>0.30015045813616076</c:v>
                </c:pt>
                <c:pt idx="14902">
                  <c:v>0.30593777344910189</c:v>
                </c:pt>
                <c:pt idx="14903">
                  <c:v>0.34150417495856988</c:v>
                </c:pt>
                <c:pt idx="14904">
                  <c:v>0.30563763764681251</c:v>
                </c:pt>
                <c:pt idx="14905">
                  <c:v>0.27933507375976102</c:v>
                </c:pt>
                <c:pt idx="14906">
                  <c:v>0.26977471274742182</c:v>
                </c:pt>
                <c:pt idx="14907">
                  <c:v>0.28773824544981652</c:v>
                </c:pt>
                <c:pt idx="14908">
                  <c:v>0.32125543449538829</c:v>
                </c:pt>
                <c:pt idx="14909">
                  <c:v>0.29129921044026563</c:v>
                </c:pt>
                <c:pt idx="14910">
                  <c:v>0.30638538997786186</c:v>
                </c:pt>
                <c:pt idx="14911">
                  <c:v>0.31894321476716381</c:v>
                </c:pt>
                <c:pt idx="14912">
                  <c:v>0.27873383060864221</c:v>
                </c:pt>
                <c:pt idx="14913">
                  <c:v>0.363353769818551</c:v>
                </c:pt>
                <c:pt idx="14914">
                  <c:v>0.25156984767296392</c:v>
                </c:pt>
                <c:pt idx="14915">
                  <c:v>0.29246283663345107</c:v>
                </c:pt>
                <c:pt idx="14916">
                  <c:v>0.28574978762351821</c:v>
                </c:pt>
                <c:pt idx="14917">
                  <c:v>0.31557156932473751</c:v>
                </c:pt>
                <c:pt idx="14918">
                  <c:v>0.31443630303677311</c:v>
                </c:pt>
                <c:pt idx="14919">
                  <c:v>0.28513335927290101</c:v>
                </c:pt>
                <c:pt idx="14920">
                  <c:v>0.33990901172703325</c:v>
                </c:pt>
                <c:pt idx="14921">
                  <c:v>0.29202520263191561</c:v>
                </c:pt>
                <c:pt idx="14922">
                  <c:v>0.31430227555213747</c:v>
                </c:pt>
                <c:pt idx="14923">
                  <c:v>0.31238967476668772</c:v>
                </c:pt>
                <c:pt idx="14924">
                  <c:v>0.34572009896131006</c:v>
                </c:pt>
                <c:pt idx="14925">
                  <c:v>0.39690841240089636</c:v>
                </c:pt>
                <c:pt idx="14926">
                  <c:v>0.3311173388667758</c:v>
                </c:pt>
                <c:pt idx="14927">
                  <c:v>0.26901158658254992</c:v>
                </c:pt>
                <c:pt idx="14928">
                  <c:v>0.28272639631353541</c:v>
                </c:pt>
                <c:pt idx="14929">
                  <c:v>0.30266846334126418</c:v>
                </c:pt>
                <c:pt idx="14930">
                  <c:v>0.34465072457779022</c:v>
                </c:pt>
                <c:pt idx="14931">
                  <c:v>0.28066267115376536</c:v>
                </c:pt>
                <c:pt idx="14932">
                  <c:v>0.37708130551268093</c:v>
                </c:pt>
                <c:pt idx="14933">
                  <c:v>0.33934862803151117</c:v>
                </c:pt>
                <c:pt idx="14934">
                  <c:v>0.30280590390177164</c:v>
                </c:pt>
                <c:pt idx="14935">
                  <c:v>0.28799242267935632</c:v>
                </c:pt>
                <c:pt idx="14936">
                  <c:v>0.34991803188879284</c:v>
                </c:pt>
                <c:pt idx="14937">
                  <c:v>0.31148930175505396</c:v>
                </c:pt>
                <c:pt idx="14938">
                  <c:v>0.33381532932826363</c:v>
                </c:pt>
                <c:pt idx="14939">
                  <c:v>0.30752647918646547</c:v>
                </c:pt>
                <c:pt idx="14940">
                  <c:v>0.28785854026089591</c:v>
                </c:pt>
                <c:pt idx="14941">
                  <c:v>0.3691265186873065</c:v>
                </c:pt>
                <c:pt idx="14942">
                  <c:v>0.32623292857766567</c:v>
                </c:pt>
                <c:pt idx="14943">
                  <c:v>0.37916526823118368</c:v>
                </c:pt>
                <c:pt idx="14944">
                  <c:v>0.30297996124588422</c:v>
                </c:pt>
                <c:pt idx="14945">
                  <c:v>0.34161523725965354</c:v>
                </c:pt>
                <c:pt idx="14946">
                  <c:v>0.30227150259331453</c:v>
                </c:pt>
                <c:pt idx="14947">
                  <c:v>0.35247860728203956</c:v>
                </c:pt>
                <c:pt idx="14948">
                  <c:v>0.27224412221580291</c:v>
                </c:pt>
                <c:pt idx="14949">
                  <c:v>0.30932551978901557</c:v>
                </c:pt>
                <c:pt idx="14950">
                  <c:v>0.33186456998151787</c:v>
                </c:pt>
                <c:pt idx="14951">
                  <c:v>0.2720518038782459</c:v>
                </c:pt>
                <c:pt idx="14952">
                  <c:v>0.29991114016090281</c:v>
                </c:pt>
                <c:pt idx="14953">
                  <c:v>0.27804265742177975</c:v>
                </c:pt>
                <c:pt idx="14954">
                  <c:v>0.27383700183326681</c:v>
                </c:pt>
                <c:pt idx="14955">
                  <c:v>0.32190040421151983</c:v>
                </c:pt>
                <c:pt idx="14956">
                  <c:v>0.35204653525000684</c:v>
                </c:pt>
                <c:pt idx="14957">
                  <c:v>0.43319531133626382</c:v>
                </c:pt>
                <c:pt idx="14958">
                  <c:v>0.27619959541474132</c:v>
                </c:pt>
                <c:pt idx="14959">
                  <c:v>0.29332123516480313</c:v>
                </c:pt>
                <c:pt idx="14960">
                  <c:v>0.34001399317202841</c:v>
                </c:pt>
                <c:pt idx="14961">
                  <c:v>0.31365498870241193</c:v>
                </c:pt>
                <c:pt idx="14962">
                  <c:v>0.31367195644588958</c:v>
                </c:pt>
                <c:pt idx="14963">
                  <c:v>0.3465080684650193</c:v>
                </c:pt>
                <c:pt idx="14964">
                  <c:v>0.34026372073996991</c:v>
                </c:pt>
                <c:pt idx="14965">
                  <c:v>0.30206770482594625</c:v>
                </c:pt>
                <c:pt idx="14966">
                  <c:v>0.28025325882131136</c:v>
                </c:pt>
                <c:pt idx="14967">
                  <c:v>0.27229687916690332</c:v>
                </c:pt>
                <c:pt idx="14968">
                  <c:v>0.30752498377219512</c:v>
                </c:pt>
                <c:pt idx="14969">
                  <c:v>0.29726622672480701</c:v>
                </c:pt>
                <c:pt idx="14970">
                  <c:v>0.32939839365622964</c:v>
                </c:pt>
                <c:pt idx="14971">
                  <c:v>0.27838481570419166</c:v>
                </c:pt>
                <c:pt idx="14972">
                  <c:v>0.33282386497353733</c:v>
                </c:pt>
                <c:pt idx="14973">
                  <c:v>0.36158776874531623</c:v>
                </c:pt>
                <c:pt idx="14974">
                  <c:v>0.30581644125825552</c:v>
                </c:pt>
                <c:pt idx="14975">
                  <c:v>0.32686292085559765</c:v>
                </c:pt>
                <c:pt idx="14976">
                  <c:v>0.26498804968340983</c:v>
                </c:pt>
                <c:pt idx="14977">
                  <c:v>0.29247963217470957</c:v>
                </c:pt>
                <c:pt idx="14978">
                  <c:v>0.29694498634769179</c:v>
                </c:pt>
                <c:pt idx="14979">
                  <c:v>0.31621785580734812</c:v>
                </c:pt>
                <c:pt idx="14980">
                  <c:v>0.33172124974857908</c:v>
                </c:pt>
                <c:pt idx="14981">
                  <c:v>0.31700321633578232</c:v>
                </c:pt>
                <c:pt idx="14982">
                  <c:v>0.28429831591597732</c:v>
                </c:pt>
                <c:pt idx="14983">
                  <c:v>0.35464260884687498</c:v>
                </c:pt>
                <c:pt idx="14984">
                  <c:v>0.33286744449899885</c:v>
                </c:pt>
                <c:pt idx="14985">
                  <c:v>0.31381985877227492</c:v>
                </c:pt>
                <c:pt idx="14986">
                  <c:v>0.34909973642810027</c:v>
                </c:pt>
                <c:pt idx="14987">
                  <c:v>0.32414538894410438</c:v>
                </c:pt>
                <c:pt idx="14988">
                  <c:v>0.25965455228121309</c:v>
                </c:pt>
                <c:pt idx="14989">
                  <c:v>0.28372448179719101</c:v>
                </c:pt>
                <c:pt idx="14990">
                  <c:v>0.28750480949100088</c:v>
                </c:pt>
                <c:pt idx="14991">
                  <c:v>0.32770379041225245</c:v>
                </c:pt>
                <c:pt idx="14992">
                  <c:v>0.31291772719501743</c:v>
                </c:pt>
                <c:pt idx="14993">
                  <c:v>0.30768800239552491</c:v>
                </c:pt>
                <c:pt idx="14994">
                  <c:v>0.31864477809952052</c:v>
                </c:pt>
                <c:pt idx="14995">
                  <c:v>0.33445292486913025</c:v>
                </c:pt>
                <c:pt idx="14996">
                  <c:v>0.32355694640540289</c:v>
                </c:pt>
                <c:pt idx="14997">
                  <c:v>0.32010679908592854</c:v>
                </c:pt>
                <c:pt idx="14998">
                  <c:v>0.41917738169685903</c:v>
                </c:pt>
                <c:pt idx="14999">
                  <c:v>0.37706696539390699</c:v>
                </c:pt>
                <c:pt idx="15000">
                  <c:v>0.29469899279668332</c:v>
                </c:pt>
                <c:pt idx="15001">
                  <c:v>0.26815087453497538</c:v>
                </c:pt>
                <c:pt idx="15002">
                  <c:v>0.32524210168513235</c:v>
                </c:pt>
                <c:pt idx="15003">
                  <c:v>0.29947115261139673</c:v>
                </c:pt>
                <c:pt idx="15004">
                  <c:v>0.37999874058781036</c:v>
                </c:pt>
                <c:pt idx="15005">
                  <c:v>0.30207525721941336</c:v>
                </c:pt>
                <c:pt idx="15006">
                  <c:v>0.34371212348350594</c:v>
                </c:pt>
                <c:pt idx="15007">
                  <c:v>0.32341220795885867</c:v>
                </c:pt>
                <c:pt idx="15008">
                  <c:v>0.29206766431069991</c:v>
                </c:pt>
                <c:pt idx="15009">
                  <c:v>0.33227814107316467</c:v>
                </c:pt>
                <c:pt idx="15010">
                  <c:v>0.35871824041332173</c:v>
                </c:pt>
                <c:pt idx="15011">
                  <c:v>0.26367676280458874</c:v>
                </c:pt>
                <c:pt idx="15012">
                  <c:v>0.27442561333767129</c:v>
                </c:pt>
                <c:pt idx="15013">
                  <c:v>0.32947687109066898</c:v>
                </c:pt>
                <c:pt idx="15014">
                  <c:v>0.27666890506627351</c:v>
                </c:pt>
                <c:pt idx="15015">
                  <c:v>0.30529908386142535</c:v>
                </c:pt>
                <c:pt idx="15016">
                  <c:v>0.25983943594120434</c:v>
                </c:pt>
                <c:pt idx="15017">
                  <c:v>0.3066950012145338</c:v>
                </c:pt>
                <c:pt idx="15018">
                  <c:v>0.34988604450345545</c:v>
                </c:pt>
                <c:pt idx="15019">
                  <c:v>0.28906454321644487</c:v>
                </c:pt>
                <c:pt idx="15020">
                  <c:v>0.36882519622434645</c:v>
                </c:pt>
                <c:pt idx="15021">
                  <c:v>0.29685961266528782</c:v>
                </c:pt>
                <c:pt idx="15022">
                  <c:v>0.3278248830641371</c:v>
                </c:pt>
                <c:pt idx="15023">
                  <c:v>0.30196808003108982</c:v>
                </c:pt>
                <c:pt idx="15024">
                  <c:v>0.26334657451269344</c:v>
                </c:pt>
                <c:pt idx="15025">
                  <c:v>0.29949398202947153</c:v>
                </c:pt>
                <c:pt idx="15026">
                  <c:v>0.30451657851676284</c:v>
                </c:pt>
                <c:pt idx="15027">
                  <c:v>0.35164754253654579</c:v>
                </c:pt>
                <c:pt idx="15028">
                  <c:v>0.30861841653875632</c:v>
                </c:pt>
                <c:pt idx="15029">
                  <c:v>0.35484679331228608</c:v>
                </c:pt>
                <c:pt idx="15030">
                  <c:v>0.35621787512625197</c:v>
                </c:pt>
                <c:pt idx="15031">
                  <c:v>0.26994319905858477</c:v>
                </c:pt>
                <c:pt idx="15032">
                  <c:v>0.29982679674837437</c:v>
                </c:pt>
                <c:pt idx="15033">
                  <c:v>0.31949523391479845</c:v>
                </c:pt>
                <c:pt idx="15034">
                  <c:v>0.29361883454139875</c:v>
                </c:pt>
                <c:pt idx="15035">
                  <c:v>0.29051864681342948</c:v>
                </c:pt>
                <c:pt idx="15036">
                  <c:v>0.35276286971578985</c:v>
                </c:pt>
                <c:pt idx="15037">
                  <c:v>0.30123217269979718</c:v>
                </c:pt>
                <c:pt idx="15038">
                  <c:v>0.31521728952448014</c:v>
                </c:pt>
                <c:pt idx="15039">
                  <c:v>0.35731595431896318</c:v>
                </c:pt>
                <c:pt idx="15040">
                  <c:v>0.317891374504783</c:v>
                </c:pt>
                <c:pt idx="15041">
                  <c:v>0.31001754687789262</c:v>
                </c:pt>
                <c:pt idx="15042">
                  <c:v>0.31547099509463283</c:v>
                </c:pt>
                <c:pt idx="15043">
                  <c:v>0.34132542958536038</c:v>
                </c:pt>
                <c:pt idx="15044">
                  <c:v>0.27413424705173323</c:v>
                </c:pt>
                <c:pt idx="15045">
                  <c:v>0.31086228002113608</c:v>
                </c:pt>
                <c:pt idx="15046">
                  <c:v>0.30222829337718127</c:v>
                </c:pt>
                <c:pt idx="15047">
                  <c:v>0.28332879264099453</c:v>
                </c:pt>
                <c:pt idx="15048">
                  <c:v>0.28860074528797203</c:v>
                </c:pt>
                <c:pt idx="15049">
                  <c:v>0.27594573710425702</c:v>
                </c:pt>
                <c:pt idx="15050">
                  <c:v>0.31227939107256936</c:v>
                </c:pt>
                <c:pt idx="15051">
                  <c:v>0.35583275682908194</c:v>
                </c:pt>
                <c:pt idx="15052">
                  <c:v>0.28379693113823667</c:v>
                </c:pt>
                <c:pt idx="15053">
                  <c:v>0.36062885302514974</c:v>
                </c:pt>
                <c:pt idx="15054">
                  <c:v>0.3278354304647863</c:v>
                </c:pt>
                <c:pt idx="15055">
                  <c:v>0.23497562575859138</c:v>
                </c:pt>
                <c:pt idx="15056">
                  <c:v>0.29534462511859788</c:v>
                </c:pt>
                <c:pt idx="15057">
                  <c:v>0.37837812353713512</c:v>
                </c:pt>
                <c:pt idx="15058">
                  <c:v>0.40465965051849773</c:v>
                </c:pt>
                <c:pt idx="15059">
                  <c:v>0.28209266292057295</c:v>
                </c:pt>
                <c:pt idx="15060">
                  <c:v>0.39166966224728506</c:v>
                </c:pt>
                <c:pt idx="15061">
                  <c:v>0.32893200606996303</c:v>
                </c:pt>
                <c:pt idx="15062">
                  <c:v>0.32391841712680669</c:v>
                </c:pt>
                <c:pt idx="15063">
                  <c:v>0.33999939322552675</c:v>
                </c:pt>
                <c:pt idx="15064">
                  <c:v>0.29184223741998838</c:v>
                </c:pt>
                <c:pt idx="15065">
                  <c:v>0.34328067018667152</c:v>
                </c:pt>
                <c:pt idx="15066">
                  <c:v>0.28262558905352708</c:v>
                </c:pt>
                <c:pt idx="15067">
                  <c:v>0.30643686404053788</c:v>
                </c:pt>
                <c:pt idx="15068">
                  <c:v>0.29956707345815781</c:v>
                </c:pt>
                <c:pt idx="15069">
                  <c:v>0.32515893650977201</c:v>
                </c:pt>
                <c:pt idx="15070">
                  <c:v>0.32333785797404846</c:v>
                </c:pt>
                <c:pt idx="15071">
                  <c:v>0.26783492543461163</c:v>
                </c:pt>
                <c:pt idx="15072">
                  <c:v>0.24617364490409072</c:v>
                </c:pt>
                <c:pt idx="15073">
                  <c:v>0.35328785329574375</c:v>
                </c:pt>
                <c:pt idx="15074">
                  <c:v>0.24662141982439686</c:v>
                </c:pt>
                <c:pt idx="15075">
                  <c:v>0.27749097921881843</c:v>
                </c:pt>
                <c:pt idx="15076">
                  <c:v>0.30235316858051231</c:v>
                </c:pt>
                <c:pt idx="15077">
                  <c:v>0.34018436114367406</c:v>
                </c:pt>
                <c:pt idx="15078">
                  <c:v>0.35138913389822202</c:v>
                </c:pt>
                <c:pt idx="15079">
                  <c:v>0.31292050328500642</c:v>
                </c:pt>
                <c:pt idx="15080">
                  <c:v>0.37177234282860688</c:v>
                </c:pt>
                <c:pt idx="15081">
                  <c:v>0.30489592869472931</c:v>
                </c:pt>
                <c:pt idx="15082">
                  <c:v>0.26035567102271306</c:v>
                </c:pt>
                <c:pt idx="15083">
                  <c:v>0.3011408287677339</c:v>
                </c:pt>
                <c:pt idx="15084">
                  <c:v>0.27878586006207418</c:v>
                </c:pt>
                <c:pt idx="15085">
                  <c:v>0.361407088421551</c:v>
                </c:pt>
                <c:pt idx="15086">
                  <c:v>0.33131268038371958</c:v>
                </c:pt>
                <c:pt idx="15087">
                  <c:v>0.32118165436491852</c:v>
                </c:pt>
                <c:pt idx="15088">
                  <c:v>0.40283108123841332</c:v>
                </c:pt>
                <c:pt idx="15089">
                  <c:v>0.29322687867453845</c:v>
                </c:pt>
                <c:pt idx="15090">
                  <c:v>0.27939056727717954</c:v>
                </c:pt>
                <c:pt idx="15091">
                  <c:v>0.28511452385956926</c:v>
                </c:pt>
                <c:pt idx="15092">
                  <c:v>0.3449676555941808</c:v>
                </c:pt>
                <c:pt idx="15093">
                  <c:v>0.30976333631177627</c:v>
                </c:pt>
                <c:pt idx="15094">
                  <c:v>0.36118778939216489</c:v>
                </c:pt>
                <c:pt idx="15095">
                  <c:v>0.29559996152523038</c:v>
                </c:pt>
                <c:pt idx="15096">
                  <c:v>0.30036506788516704</c:v>
                </c:pt>
                <c:pt idx="15097">
                  <c:v>0.35703291521756997</c:v>
                </c:pt>
                <c:pt idx="15098">
                  <c:v>0.31344838653942952</c:v>
                </c:pt>
                <c:pt idx="15099">
                  <c:v>0.26650311841704549</c:v>
                </c:pt>
                <c:pt idx="15100">
                  <c:v>0.23831508803580728</c:v>
                </c:pt>
                <c:pt idx="15101">
                  <c:v>0.30280693208670595</c:v>
                </c:pt>
                <c:pt idx="15102">
                  <c:v>0.34027422505660232</c:v>
                </c:pt>
                <c:pt idx="15103">
                  <c:v>0.36179351712523578</c:v>
                </c:pt>
                <c:pt idx="15104">
                  <c:v>0.27123776100547708</c:v>
                </c:pt>
                <c:pt idx="15105">
                  <c:v>0.24625447057145919</c:v>
                </c:pt>
                <c:pt idx="15106">
                  <c:v>0.31351307401689632</c:v>
                </c:pt>
                <c:pt idx="15107">
                  <c:v>0.36615512202285788</c:v>
                </c:pt>
                <c:pt idx="15108">
                  <c:v>0.26735418913304987</c:v>
                </c:pt>
                <c:pt idx="15109">
                  <c:v>0.25543551872873793</c:v>
                </c:pt>
                <c:pt idx="15110">
                  <c:v>0.28654222149076886</c:v>
                </c:pt>
                <c:pt idx="15111">
                  <c:v>0.29911649457854528</c:v>
                </c:pt>
                <c:pt idx="15112">
                  <c:v>0.30329392909628811</c:v>
                </c:pt>
                <c:pt idx="15113">
                  <c:v>0.3857729984649324</c:v>
                </c:pt>
                <c:pt idx="15114">
                  <c:v>0.30156949503076502</c:v>
                </c:pt>
                <c:pt idx="15115">
                  <c:v>0.34464689281367067</c:v>
                </c:pt>
                <c:pt idx="15116">
                  <c:v>0.29827971041548884</c:v>
                </c:pt>
                <c:pt idx="15117">
                  <c:v>0.30128798828775466</c:v>
                </c:pt>
                <c:pt idx="15118">
                  <c:v>0.37273756699385402</c:v>
                </c:pt>
                <c:pt idx="15119">
                  <c:v>0.2622278038254085</c:v>
                </c:pt>
                <c:pt idx="15120">
                  <c:v>0.34759047233505308</c:v>
                </c:pt>
                <c:pt idx="15121">
                  <c:v>0.3008047155454055</c:v>
                </c:pt>
                <c:pt idx="15122">
                  <c:v>0.32918977718677728</c:v>
                </c:pt>
                <c:pt idx="15123">
                  <c:v>0.34433544038420932</c:v>
                </c:pt>
                <c:pt idx="15124">
                  <c:v>0.27931309200085785</c:v>
                </c:pt>
                <c:pt idx="15125">
                  <c:v>0.28788722743949807</c:v>
                </c:pt>
                <c:pt idx="15126">
                  <c:v>0.30284181565261797</c:v>
                </c:pt>
                <c:pt idx="15127">
                  <c:v>0.32231359647687546</c:v>
                </c:pt>
                <c:pt idx="15128">
                  <c:v>0.38009591070235232</c:v>
                </c:pt>
                <c:pt idx="15129">
                  <c:v>0.33565200056943367</c:v>
                </c:pt>
                <c:pt idx="15130">
                  <c:v>0.33816404238980213</c:v>
                </c:pt>
                <c:pt idx="15131">
                  <c:v>0.31815548362614082</c:v>
                </c:pt>
                <c:pt idx="15132">
                  <c:v>0.37495627329381043</c:v>
                </c:pt>
                <c:pt idx="15133">
                  <c:v>0.30892930317187511</c:v>
                </c:pt>
                <c:pt idx="15134">
                  <c:v>0.39130303540541395</c:v>
                </c:pt>
                <c:pt idx="15135">
                  <c:v>0.32802661840214936</c:v>
                </c:pt>
                <c:pt idx="15136">
                  <c:v>0.3018527355321744</c:v>
                </c:pt>
                <c:pt idx="15137">
                  <c:v>0.32131720884721038</c:v>
                </c:pt>
                <c:pt idx="15138">
                  <c:v>0.31696493143136462</c:v>
                </c:pt>
                <c:pt idx="15139">
                  <c:v>0.28620043011429652</c:v>
                </c:pt>
                <c:pt idx="15140">
                  <c:v>0.22577294938778272</c:v>
                </c:pt>
                <c:pt idx="15141">
                  <c:v>0.28307585490296838</c:v>
                </c:pt>
                <c:pt idx="15142">
                  <c:v>0.29684194995807656</c:v>
                </c:pt>
                <c:pt idx="15143">
                  <c:v>0.30650596326275009</c:v>
                </c:pt>
                <c:pt idx="15144">
                  <c:v>0.34612911430122734</c:v>
                </c:pt>
                <c:pt idx="15145">
                  <c:v>0.23643884209660732</c:v>
                </c:pt>
                <c:pt idx="15146">
                  <c:v>0.35506209791175442</c:v>
                </c:pt>
                <c:pt idx="15147">
                  <c:v>0.30569584497105051</c:v>
                </c:pt>
                <c:pt idx="15148">
                  <c:v>0.25820802408537225</c:v>
                </c:pt>
                <c:pt idx="15149">
                  <c:v>0.30449697224698191</c:v>
                </c:pt>
                <c:pt idx="15150">
                  <c:v>0.27179174081745455</c:v>
                </c:pt>
                <c:pt idx="15151">
                  <c:v>0.37047688587853173</c:v>
                </c:pt>
                <c:pt idx="15152">
                  <c:v>0.28300864682808946</c:v>
                </c:pt>
                <c:pt idx="15153">
                  <c:v>0.34945638641227011</c:v>
                </c:pt>
                <c:pt idx="15154">
                  <c:v>0.28628039817952644</c:v>
                </c:pt>
                <c:pt idx="15155">
                  <c:v>0.26449620295946252</c:v>
                </c:pt>
                <c:pt idx="15156">
                  <c:v>0.31187722648260546</c:v>
                </c:pt>
                <c:pt idx="15157">
                  <c:v>0.34162264908378831</c:v>
                </c:pt>
                <c:pt idx="15158">
                  <c:v>0.29793956232385366</c:v>
                </c:pt>
                <c:pt idx="15159">
                  <c:v>0.26102092754610734</c:v>
                </c:pt>
                <c:pt idx="15160">
                  <c:v>0.29717043104189755</c:v>
                </c:pt>
                <c:pt idx="15161">
                  <c:v>0.36193488474997937</c:v>
                </c:pt>
                <c:pt idx="15162">
                  <c:v>0.33612438528865485</c:v>
                </c:pt>
                <c:pt idx="15163">
                  <c:v>0.31340269965763962</c:v>
                </c:pt>
                <c:pt idx="15164">
                  <c:v>0.28771498486177682</c:v>
                </c:pt>
                <c:pt idx="15165">
                  <c:v>0.30468972594645938</c:v>
                </c:pt>
                <c:pt idx="15166">
                  <c:v>0.27996197905407705</c:v>
                </c:pt>
                <c:pt idx="15167">
                  <c:v>0.28320224167755981</c:v>
                </c:pt>
                <c:pt idx="15168">
                  <c:v>0.27777642904714978</c:v>
                </c:pt>
                <c:pt idx="15169">
                  <c:v>0.32767104412813175</c:v>
                </c:pt>
                <c:pt idx="15170">
                  <c:v>0.34547041068427686</c:v>
                </c:pt>
                <c:pt idx="15171">
                  <c:v>0.34909802315001032</c:v>
                </c:pt>
                <c:pt idx="15172">
                  <c:v>0.35837847077336438</c:v>
                </c:pt>
                <c:pt idx="15173">
                  <c:v>0.3380584821776107</c:v>
                </c:pt>
                <c:pt idx="15174">
                  <c:v>0.35236862669099867</c:v>
                </c:pt>
                <c:pt idx="15175">
                  <c:v>0.27940813597640302</c:v>
                </c:pt>
                <c:pt idx="15176">
                  <c:v>0.36805170796652031</c:v>
                </c:pt>
                <c:pt idx="15177">
                  <c:v>0.30322179448696984</c:v>
                </c:pt>
                <c:pt idx="15178">
                  <c:v>0.26864749782268182</c:v>
                </c:pt>
                <c:pt idx="15179">
                  <c:v>0.32541144827952501</c:v>
                </c:pt>
                <c:pt idx="15180">
                  <c:v>0.30578694275525886</c:v>
                </c:pt>
                <c:pt idx="15181">
                  <c:v>0.34929115293866825</c:v>
                </c:pt>
                <c:pt idx="15182">
                  <c:v>0.25675601272453913</c:v>
                </c:pt>
                <c:pt idx="15183">
                  <c:v>0.30949844963728551</c:v>
                </c:pt>
                <c:pt idx="15184">
                  <c:v>0.28862062424475138</c:v>
                </c:pt>
                <c:pt idx="15185">
                  <c:v>0.29149103371424645</c:v>
                </c:pt>
                <c:pt idx="15186">
                  <c:v>0.26686575870510154</c:v>
                </c:pt>
                <c:pt idx="15187">
                  <c:v>0.30337973616082642</c:v>
                </c:pt>
                <c:pt idx="15188">
                  <c:v>0.30931550032221472</c:v>
                </c:pt>
                <c:pt idx="15189">
                  <c:v>0.31330451379805246</c:v>
                </c:pt>
                <c:pt idx="15190">
                  <c:v>0.26469665488872329</c:v>
                </c:pt>
                <c:pt idx="15191">
                  <c:v>0.33077186500082323</c:v>
                </c:pt>
                <c:pt idx="15192">
                  <c:v>0.31429266993666194</c:v>
                </c:pt>
                <c:pt idx="15193">
                  <c:v>0.29644986430611348</c:v>
                </c:pt>
                <c:pt idx="15194">
                  <c:v>0.28211961767144456</c:v>
                </c:pt>
                <c:pt idx="15195">
                  <c:v>0.26430601740091292</c:v>
                </c:pt>
                <c:pt idx="15196">
                  <c:v>0.2838979510586449</c:v>
                </c:pt>
                <c:pt idx="15197">
                  <c:v>0.31408579549431814</c:v>
                </c:pt>
                <c:pt idx="15198">
                  <c:v>0.37983721836370082</c:v>
                </c:pt>
                <c:pt idx="15199">
                  <c:v>0.27039436190338573</c:v>
                </c:pt>
                <c:pt idx="15200">
                  <c:v>0.31254410900893081</c:v>
                </c:pt>
                <c:pt idx="15201">
                  <c:v>0.31740016271876603</c:v>
                </c:pt>
                <c:pt idx="15202">
                  <c:v>0.30353365591849318</c:v>
                </c:pt>
                <c:pt idx="15203">
                  <c:v>0.29998056476578744</c:v>
                </c:pt>
                <c:pt idx="15204">
                  <c:v>0.39688678452949233</c:v>
                </c:pt>
                <c:pt idx="15205">
                  <c:v>0.27868850569719128</c:v>
                </c:pt>
                <c:pt idx="15206">
                  <c:v>0.25809431333494504</c:v>
                </c:pt>
                <c:pt idx="15207">
                  <c:v>0.31916640047644845</c:v>
                </c:pt>
                <c:pt idx="15208">
                  <c:v>0.38666552627442008</c:v>
                </c:pt>
                <c:pt idx="15209">
                  <c:v>0.30454552011800856</c:v>
                </c:pt>
                <c:pt idx="15210">
                  <c:v>0.31190429905914419</c:v>
                </c:pt>
                <c:pt idx="15211">
                  <c:v>0.32339710291689</c:v>
                </c:pt>
                <c:pt idx="15212">
                  <c:v>0.2702970230872474</c:v>
                </c:pt>
                <c:pt idx="15213">
                  <c:v>0.30074235622236001</c:v>
                </c:pt>
                <c:pt idx="15214">
                  <c:v>0.32561001734983536</c:v>
                </c:pt>
                <c:pt idx="15215">
                  <c:v>0.28708987721421197</c:v>
                </c:pt>
                <c:pt idx="15216">
                  <c:v>0.27511783706853626</c:v>
                </c:pt>
                <c:pt idx="15217">
                  <c:v>0.3208594859794941</c:v>
                </c:pt>
                <c:pt idx="15218">
                  <c:v>0.29844761408616233</c:v>
                </c:pt>
                <c:pt idx="15219">
                  <c:v>0.38605706340753942</c:v>
                </c:pt>
                <c:pt idx="15220">
                  <c:v>0.34780088507027496</c:v>
                </c:pt>
                <c:pt idx="15221">
                  <c:v>0.32142559488670563</c:v>
                </c:pt>
                <c:pt idx="15222">
                  <c:v>0.28338253363270666</c:v>
                </c:pt>
                <c:pt idx="15223">
                  <c:v>0.26906232733475793</c:v>
                </c:pt>
                <c:pt idx="15224">
                  <c:v>0.29856067632903127</c:v>
                </c:pt>
                <c:pt idx="15225">
                  <c:v>0.35163404184879443</c:v>
                </c:pt>
                <c:pt idx="15226">
                  <c:v>0.29958733624661582</c:v>
                </c:pt>
                <c:pt idx="15227">
                  <c:v>0.30974183389387366</c:v>
                </c:pt>
                <c:pt idx="15228">
                  <c:v>0.28028140370027138</c:v>
                </c:pt>
                <c:pt idx="15229">
                  <c:v>0.35584239312433175</c:v>
                </c:pt>
                <c:pt idx="15230">
                  <c:v>0.25850543790445052</c:v>
                </c:pt>
                <c:pt idx="15231">
                  <c:v>0.30142881934005666</c:v>
                </c:pt>
                <c:pt idx="15232">
                  <c:v>0.36695049575743255</c:v>
                </c:pt>
                <c:pt idx="15233">
                  <c:v>0.32971231598174627</c:v>
                </c:pt>
                <c:pt idx="15234">
                  <c:v>0.33520291691112442</c:v>
                </c:pt>
                <c:pt idx="15235">
                  <c:v>0.27193524263885727</c:v>
                </c:pt>
                <c:pt idx="15236">
                  <c:v>0.26388806590934893</c:v>
                </c:pt>
                <c:pt idx="15237">
                  <c:v>0.33739125823914262</c:v>
                </c:pt>
                <c:pt idx="15238">
                  <c:v>0.31939972907735686</c:v>
                </c:pt>
                <c:pt idx="15239">
                  <c:v>0.31167554138947651</c:v>
                </c:pt>
                <c:pt idx="15240">
                  <c:v>0.32865659410329456</c:v>
                </c:pt>
                <c:pt idx="15241">
                  <c:v>0.28214936756443082</c:v>
                </c:pt>
                <c:pt idx="15242">
                  <c:v>0.29535280301338818</c:v>
                </c:pt>
                <c:pt idx="15243">
                  <c:v>0.31573507447658078</c:v>
                </c:pt>
                <c:pt idx="15244">
                  <c:v>0.30408754122907627</c:v>
                </c:pt>
                <c:pt idx="15245">
                  <c:v>0.35908698036278158</c:v>
                </c:pt>
                <c:pt idx="15246">
                  <c:v>0.31437880709789151</c:v>
                </c:pt>
                <c:pt idx="15247">
                  <c:v>0.29694564841742116</c:v>
                </c:pt>
                <c:pt idx="15248">
                  <c:v>0.30406931196523596</c:v>
                </c:pt>
                <c:pt idx="15249">
                  <c:v>0.34191116174131281</c:v>
                </c:pt>
                <c:pt idx="15250">
                  <c:v>0.34684819361870545</c:v>
                </c:pt>
                <c:pt idx="15251">
                  <c:v>0.32096707177691935</c:v>
                </c:pt>
                <c:pt idx="15252">
                  <c:v>0.29002268221083444</c:v>
                </c:pt>
                <c:pt idx="15253">
                  <c:v>0.34801280517661665</c:v>
                </c:pt>
                <c:pt idx="15254">
                  <c:v>0.26678883792235952</c:v>
                </c:pt>
                <c:pt idx="15255">
                  <c:v>0.28893000734666024</c:v>
                </c:pt>
                <c:pt idx="15256">
                  <c:v>0.27953704395984308</c:v>
                </c:pt>
                <c:pt idx="15257">
                  <c:v>0.27222053673890467</c:v>
                </c:pt>
                <c:pt idx="15258">
                  <c:v>0.35042369853575195</c:v>
                </c:pt>
                <c:pt idx="15259">
                  <c:v>0.30821912691807718</c:v>
                </c:pt>
                <c:pt idx="15260">
                  <c:v>0.27737720282443962</c:v>
                </c:pt>
                <c:pt idx="15261">
                  <c:v>0.33077047044783325</c:v>
                </c:pt>
                <c:pt idx="15262">
                  <c:v>0.29295628441035831</c:v>
                </c:pt>
                <c:pt idx="15263">
                  <c:v>0.34993624693261338</c:v>
                </c:pt>
                <c:pt idx="15264">
                  <c:v>0.26214258288638043</c:v>
                </c:pt>
                <c:pt idx="15265">
                  <c:v>0.3031466995731304</c:v>
                </c:pt>
                <c:pt idx="15266">
                  <c:v>0.32295296262163375</c:v>
                </c:pt>
                <c:pt idx="15267">
                  <c:v>0.30836280420955098</c:v>
                </c:pt>
                <c:pt idx="15268">
                  <c:v>0.27605628313433139</c:v>
                </c:pt>
                <c:pt idx="15269">
                  <c:v>0.28159033953275381</c:v>
                </c:pt>
                <c:pt idx="15270">
                  <c:v>0.3263200641452344</c:v>
                </c:pt>
                <c:pt idx="15271">
                  <c:v>0.32568066599477469</c:v>
                </c:pt>
                <c:pt idx="15272">
                  <c:v>0.28254839039064628</c:v>
                </c:pt>
                <c:pt idx="15273">
                  <c:v>0.34416560081636122</c:v>
                </c:pt>
                <c:pt idx="15274">
                  <c:v>0.27429608318451737</c:v>
                </c:pt>
                <c:pt idx="15275">
                  <c:v>0.32733658804346127</c:v>
                </c:pt>
                <c:pt idx="15276">
                  <c:v>0.28137791464591938</c:v>
                </c:pt>
                <c:pt idx="15277">
                  <c:v>0.24858023740506183</c:v>
                </c:pt>
                <c:pt idx="15278">
                  <c:v>0.33031716217514351</c:v>
                </c:pt>
                <c:pt idx="15279">
                  <c:v>0.29229331763829525</c:v>
                </c:pt>
                <c:pt idx="15280">
                  <c:v>0.27595880261860739</c:v>
                </c:pt>
                <c:pt idx="15281">
                  <c:v>0.28905859143499363</c:v>
                </c:pt>
                <c:pt idx="15282">
                  <c:v>0.30404357453711939</c:v>
                </c:pt>
                <c:pt idx="15283">
                  <c:v>0.28189841855307052</c:v>
                </c:pt>
                <c:pt idx="15284">
                  <c:v>0.32581513080133795</c:v>
                </c:pt>
                <c:pt idx="15285">
                  <c:v>0.30051310011710536</c:v>
                </c:pt>
                <c:pt idx="15286">
                  <c:v>0.26258405940465684</c:v>
                </c:pt>
                <c:pt idx="15287">
                  <c:v>0.2397564455950289</c:v>
                </c:pt>
                <c:pt idx="15288">
                  <c:v>0.3021491330727285</c:v>
                </c:pt>
                <c:pt idx="15289">
                  <c:v>0.28200728612546144</c:v>
                </c:pt>
                <c:pt idx="15290">
                  <c:v>0.24118991813613991</c:v>
                </c:pt>
                <c:pt idx="15291">
                  <c:v>0.34361574065501133</c:v>
                </c:pt>
                <c:pt idx="15292">
                  <c:v>0.36967858272216042</c:v>
                </c:pt>
                <c:pt idx="15293">
                  <c:v>0.27482824861694188</c:v>
                </c:pt>
                <c:pt idx="15294">
                  <c:v>0.27197880911736494</c:v>
                </c:pt>
                <c:pt idx="15295">
                  <c:v>0.21032026766014061</c:v>
                </c:pt>
                <c:pt idx="15296">
                  <c:v>0.24585191953551822</c:v>
                </c:pt>
                <c:pt idx="15297">
                  <c:v>0.29937157154474447</c:v>
                </c:pt>
                <c:pt idx="15298">
                  <c:v>0.30879584813435185</c:v>
                </c:pt>
                <c:pt idx="15299">
                  <c:v>0.30285450132617425</c:v>
                </c:pt>
                <c:pt idx="15300">
                  <c:v>0.34737878194761801</c:v>
                </c:pt>
                <c:pt idx="15301">
                  <c:v>0.31425298153108205</c:v>
                </c:pt>
                <c:pt idx="15302">
                  <c:v>0.29526124016158523</c:v>
                </c:pt>
                <c:pt idx="15303">
                  <c:v>0.30131370294792942</c:v>
                </c:pt>
                <c:pt idx="15304">
                  <c:v>0.25555745157836929</c:v>
                </c:pt>
                <c:pt idx="15305">
                  <c:v>0.34666022102989613</c:v>
                </c:pt>
                <c:pt idx="15306">
                  <c:v>0.27922545935964677</c:v>
                </c:pt>
                <c:pt idx="15307">
                  <c:v>0.35691734405323983</c:v>
                </c:pt>
                <c:pt idx="15308">
                  <c:v>0.33034569089529275</c:v>
                </c:pt>
                <c:pt idx="15309">
                  <c:v>0.29105333193277338</c:v>
                </c:pt>
                <c:pt idx="15310">
                  <c:v>0.26687542999574365</c:v>
                </c:pt>
                <c:pt idx="15311">
                  <c:v>0.29671127589489266</c:v>
                </c:pt>
                <c:pt idx="15312">
                  <c:v>0.3392781826757969</c:v>
                </c:pt>
                <c:pt idx="15313">
                  <c:v>0.29967676436080887</c:v>
                </c:pt>
                <c:pt idx="15314">
                  <c:v>0.296703593737632</c:v>
                </c:pt>
                <c:pt idx="15315">
                  <c:v>0.36475880722690412</c:v>
                </c:pt>
                <c:pt idx="15316">
                  <c:v>0.33309118630199785</c:v>
                </c:pt>
                <c:pt idx="15317">
                  <c:v>0.33305541214531142</c:v>
                </c:pt>
                <c:pt idx="15318">
                  <c:v>0.29317837677591901</c:v>
                </c:pt>
                <c:pt idx="15319">
                  <c:v>0.32511818687308386</c:v>
                </c:pt>
                <c:pt idx="15320">
                  <c:v>0.26672381700138659</c:v>
                </c:pt>
                <c:pt idx="15321">
                  <c:v>0.25123701397427334</c:v>
                </c:pt>
                <c:pt idx="15322">
                  <c:v>0.34757251762934588</c:v>
                </c:pt>
                <c:pt idx="15323">
                  <c:v>0.32171344619957581</c:v>
                </c:pt>
                <c:pt idx="15324">
                  <c:v>0.28042344805036684</c:v>
                </c:pt>
                <c:pt idx="15325">
                  <c:v>0.26977180965957048</c:v>
                </c:pt>
                <c:pt idx="15326">
                  <c:v>0.34948598478745441</c:v>
                </c:pt>
                <c:pt idx="15327">
                  <c:v>0.26971820888866882</c:v>
                </c:pt>
                <c:pt idx="15328">
                  <c:v>0.31579550893110026</c:v>
                </c:pt>
                <c:pt idx="15329">
                  <c:v>0.29191697556881996</c:v>
                </c:pt>
                <c:pt idx="15330">
                  <c:v>0.26844009683369247</c:v>
                </c:pt>
                <c:pt idx="15331">
                  <c:v>0.29160980610846032</c:v>
                </c:pt>
                <c:pt idx="15332">
                  <c:v>0.25458989244908031</c:v>
                </c:pt>
                <c:pt idx="15333">
                  <c:v>0.34759934496121025</c:v>
                </c:pt>
                <c:pt idx="15334">
                  <c:v>0.3895840105380895</c:v>
                </c:pt>
                <c:pt idx="15335">
                  <c:v>0.34385486235636176</c:v>
                </c:pt>
                <c:pt idx="15336">
                  <c:v>0.32879650471771232</c:v>
                </c:pt>
                <c:pt idx="15337">
                  <c:v>0.34482091233008377</c:v>
                </c:pt>
                <c:pt idx="15338">
                  <c:v>0.27496401168368995</c:v>
                </c:pt>
                <c:pt idx="15339">
                  <c:v>0.29601135087617403</c:v>
                </c:pt>
                <c:pt idx="15340">
                  <c:v>0.32597494780194969</c:v>
                </c:pt>
                <c:pt idx="15341">
                  <c:v>0.26536139830876582</c:v>
                </c:pt>
                <c:pt idx="15342">
                  <c:v>0.3128268468244097</c:v>
                </c:pt>
                <c:pt idx="15343">
                  <c:v>0.32918513844496056</c:v>
                </c:pt>
                <c:pt idx="15344">
                  <c:v>0.29719438378045704</c:v>
                </c:pt>
                <c:pt idx="15345">
                  <c:v>0.25094250880962932</c:v>
                </c:pt>
                <c:pt idx="15346">
                  <c:v>0.26472031725546785</c:v>
                </c:pt>
                <c:pt idx="15347">
                  <c:v>0.31675013462855445</c:v>
                </c:pt>
                <c:pt idx="15348">
                  <c:v>0.29984045161534434</c:v>
                </c:pt>
                <c:pt idx="15349">
                  <c:v>0.25213265823073033</c:v>
                </c:pt>
                <c:pt idx="15350">
                  <c:v>0.29816088418120751</c:v>
                </c:pt>
                <c:pt idx="15351">
                  <c:v>0.31752006733538879</c:v>
                </c:pt>
                <c:pt idx="15352">
                  <c:v>0.26858077193506047</c:v>
                </c:pt>
                <c:pt idx="15353">
                  <c:v>0.31449744302175381</c:v>
                </c:pt>
                <c:pt idx="15354">
                  <c:v>0.35542444221829195</c:v>
                </c:pt>
                <c:pt idx="15355">
                  <c:v>0.31092681764909236</c:v>
                </c:pt>
                <c:pt idx="15356">
                  <c:v>0.32765339025393392</c:v>
                </c:pt>
                <c:pt idx="15357">
                  <c:v>0.23357594828462416</c:v>
                </c:pt>
                <c:pt idx="15358">
                  <c:v>0.32462166592901209</c:v>
                </c:pt>
                <c:pt idx="15359">
                  <c:v>0.29355693783725462</c:v>
                </c:pt>
                <c:pt idx="15360">
                  <c:v>0.30346653831794029</c:v>
                </c:pt>
                <c:pt idx="15361">
                  <c:v>0.32195536725562446</c:v>
                </c:pt>
                <c:pt idx="15362">
                  <c:v>0.35453430233881239</c:v>
                </c:pt>
                <c:pt idx="15363">
                  <c:v>0.34839132038800047</c:v>
                </c:pt>
                <c:pt idx="15364">
                  <c:v>0.26233775837228851</c:v>
                </c:pt>
                <c:pt idx="15365">
                  <c:v>0.27981494255974815</c:v>
                </c:pt>
                <c:pt idx="15366">
                  <c:v>0.30863605331958532</c:v>
                </c:pt>
                <c:pt idx="15367">
                  <c:v>0.26009791397244486</c:v>
                </c:pt>
                <c:pt idx="15368">
                  <c:v>0.27075281612974228</c:v>
                </c:pt>
                <c:pt idx="15369">
                  <c:v>0.28267752823679176</c:v>
                </c:pt>
                <c:pt idx="15370">
                  <c:v>0.32107210706139538</c:v>
                </c:pt>
                <c:pt idx="15371">
                  <c:v>0.30852712747958005</c:v>
                </c:pt>
                <c:pt idx="15372">
                  <c:v>0.25895483086226267</c:v>
                </c:pt>
                <c:pt idx="15373">
                  <c:v>0.31021858779797307</c:v>
                </c:pt>
                <c:pt idx="15374">
                  <c:v>0.34586754244364232</c:v>
                </c:pt>
                <c:pt idx="15375">
                  <c:v>0.30708829451605996</c:v>
                </c:pt>
                <c:pt idx="15376">
                  <c:v>0.34541474910096204</c:v>
                </c:pt>
                <c:pt idx="15377">
                  <c:v>0.29720031116592438</c:v>
                </c:pt>
                <c:pt idx="15378">
                  <c:v>0.27250844043268158</c:v>
                </c:pt>
                <c:pt idx="15379">
                  <c:v>0.26566852227278492</c:v>
                </c:pt>
                <c:pt idx="15380">
                  <c:v>0.30075930789786787</c:v>
                </c:pt>
                <c:pt idx="15381">
                  <c:v>0.36535922295545026</c:v>
                </c:pt>
                <c:pt idx="15382">
                  <c:v>0.33837339501924585</c:v>
                </c:pt>
                <c:pt idx="15383">
                  <c:v>0.26114086872865638</c:v>
                </c:pt>
                <c:pt idx="15384">
                  <c:v>0.23726283698230599</c:v>
                </c:pt>
                <c:pt idx="15385">
                  <c:v>0.28662656358212901</c:v>
                </c:pt>
                <c:pt idx="15386">
                  <c:v>0.24323400950925594</c:v>
                </c:pt>
                <c:pt idx="15387">
                  <c:v>0.31284008650270539</c:v>
                </c:pt>
                <c:pt idx="15388">
                  <c:v>0.22102948373702225</c:v>
                </c:pt>
                <c:pt idx="15389">
                  <c:v>0.21780994522878488</c:v>
                </c:pt>
                <c:pt idx="15390">
                  <c:v>0.30200167520355392</c:v>
                </c:pt>
                <c:pt idx="15391">
                  <c:v>0.29184659008364328</c:v>
                </c:pt>
                <c:pt idx="15392">
                  <c:v>0.32069120783998306</c:v>
                </c:pt>
                <c:pt idx="15393">
                  <c:v>0.27739178627672145</c:v>
                </c:pt>
                <c:pt idx="15394">
                  <c:v>0.34084270103251485</c:v>
                </c:pt>
                <c:pt idx="15395">
                  <c:v>0.3078711580725435</c:v>
                </c:pt>
                <c:pt idx="15396">
                  <c:v>0.28635935700822185</c:v>
                </c:pt>
                <c:pt idx="15397">
                  <c:v>0.27991007886621172</c:v>
                </c:pt>
                <c:pt idx="15398">
                  <c:v>0.36605753439049782</c:v>
                </c:pt>
                <c:pt idx="15399">
                  <c:v>0.29084506724178588</c:v>
                </c:pt>
                <c:pt idx="15400">
                  <c:v>0.28230257500614564</c:v>
                </c:pt>
                <c:pt idx="15401">
                  <c:v>0.3579310545553277</c:v>
                </c:pt>
                <c:pt idx="15402">
                  <c:v>0.30847791475158387</c:v>
                </c:pt>
                <c:pt idx="15403">
                  <c:v>0.25242825614537878</c:v>
                </c:pt>
                <c:pt idx="15404">
                  <c:v>0.29033167199526577</c:v>
                </c:pt>
                <c:pt idx="15405">
                  <c:v>0.3080953633651754</c:v>
                </c:pt>
                <c:pt idx="15406">
                  <c:v>0.28731231616308189</c:v>
                </c:pt>
                <c:pt idx="15407">
                  <c:v>0.29158874585132338</c:v>
                </c:pt>
                <c:pt idx="15408">
                  <c:v>0.36080174537071963</c:v>
                </c:pt>
                <c:pt idx="15409">
                  <c:v>0.37067492873674363</c:v>
                </c:pt>
                <c:pt idx="15410">
                  <c:v>0.34364576823907583</c:v>
                </c:pt>
                <c:pt idx="15411">
                  <c:v>0.28937286264200029</c:v>
                </c:pt>
                <c:pt idx="15412">
                  <c:v>0.33302103242768133</c:v>
                </c:pt>
                <c:pt idx="15413">
                  <c:v>0.20679023308693145</c:v>
                </c:pt>
                <c:pt idx="15414">
                  <c:v>0.28241213967957174</c:v>
                </c:pt>
                <c:pt idx="15415">
                  <c:v>0.28141047911405437</c:v>
                </c:pt>
                <c:pt idx="15416">
                  <c:v>0.33159848863985109</c:v>
                </c:pt>
                <c:pt idx="15417">
                  <c:v>0.26821877812099287</c:v>
                </c:pt>
                <c:pt idx="15418">
                  <c:v>0.28874920298061785</c:v>
                </c:pt>
                <c:pt idx="15419">
                  <c:v>0.28854088018425522</c:v>
                </c:pt>
                <c:pt idx="15420">
                  <c:v>0.32031206956264324</c:v>
                </c:pt>
                <c:pt idx="15421">
                  <c:v>0.32037746824286067</c:v>
                </c:pt>
                <c:pt idx="15422">
                  <c:v>0.3470592311522373</c:v>
                </c:pt>
                <c:pt idx="15423">
                  <c:v>0.26012906887257686</c:v>
                </c:pt>
                <c:pt idx="15424">
                  <c:v>0.2751477171663636</c:v>
                </c:pt>
                <c:pt idx="15425">
                  <c:v>0.30038068269557805</c:v>
                </c:pt>
                <c:pt idx="15426">
                  <c:v>0.28614393452038966</c:v>
                </c:pt>
                <c:pt idx="15427">
                  <c:v>0.35334659748622232</c:v>
                </c:pt>
                <c:pt idx="15428">
                  <c:v>0.36967811073189022</c:v>
                </c:pt>
                <c:pt idx="15429">
                  <c:v>0.29643542625000158</c:v>
                </c:pt>
                <c:pt idx="15430">
                  <c:v>0.30598166334205384</c:v>
                </c:pt>
                <c:pt idx="15431">
                  <c:v>0.28557210840568431</c:v>
                </c:pt>
                <c:pt idx="15432">
                  <c:v>0.24823911866486117</c:v>
                </c:pt>
                <c:pt idx="15433">
                  <c:v>0.31954353829141668</c:v>
                </c:pt>
                <c:pt idx="15434">
                  <c:v>0.26372617807406101</c:v>
                </c:pt>
                <c:pt idx="15435">
                  <c:v>0.31416743788249563</c:v>
                </c:pt>
                <c:pt idx="15436">
                  <c:v>0.32683734388652097</c:v>
                </c:pt>
                <c:pt idx="15437">
                  <c:v>0.26902661737099548</c:v>
                </c:pt>
                <c:pt idx="15438">
                  <c:v>0.33531732493348015</c:v>
                </c:pt>
                <c:pt idx="15439">
                  <c:v>0.32189761460321481</c:v>
                </c:pt>
                <c:pt idx="15440">
                  <c:v>0.22463249674636246</c:v>
                </c:pt>
                <c:pt idx="15441">
                  <c:v>0.333767881298417</c:v>
                </c:pt>
                <c:pt idx="15442">
                  <c:v>0.25542631900883928</c:v>
                </c:pt>
                <c:pt idx="15443">
                  <c:v>0.27012257675203932</c:v>
                </c:pt>
                <c:pt idx="15444">
                  <c:v>0.39111013872928463</c:v>
                </c:pt>
                <c:pt idx="15445">
                  <c:v>0.41483604230917598</c:v>
                </c:pt>
                <c:pt idx="15446">
                  <c:v>0.29206812845523866</c:v>
                </c:pt>
                <c:pt idx="15447">
                  <c:v>0.33686608783696059</c:v>
                </c:pt>
                <c:pt idx="15448">
                  <c:v>0.30748597423700563</c:v>
                </c:pt>
                <c:pt idx="15449">
                  <c:v>0.30440295101324805</c:v>
                </c:pt>
                <c:pt idx="15450">
                  <c:v>0.30469354192593695</c:v>
                </c:pt>
                <c:pt idx="15451">
                  <c:v>0.24860355734704925</c:v>
                </c:pt>
                <c:pt idx="15452">
                  <c:v>0.29556367870786038</c:v>
                </c:pt>
                <c:pt idx="15453">
                  <c:v>0.25554397237633975</c:v>
                </c:pt>
                <c:pt idx="15454">
                  <c:v>0.29681600865123381</c:v>
                </c:pt>
                <c:pt idx="15455">
                  <c:v>0.3088005064685303</c:v>
                </c:pt>
                <c:pt idx="15456">
                  <c:v>0.35888948725335018</c:v>
                </c:pt>
                <c:pt idx="15457">
                  <c:v>0.3443429384040218</c:v>
                </c:pt>
                <c:pt idx="15458">
                  <c:v>0.29691993788719534</c:v>
                </c:pt>
                <c:pt idx="15459">
                  <c:v>0.32915148962493734</c:v>
                </c:pt>
                <c:pt idx="15460">
                  <c:v>0.26589696480396197</c:v>
                </c:pt>
                <c:pt idx="15461">
                  <c:v>0.26572642060810975</c:v>
                </c:pt>
                <c:pt idx="15462">
                  <c:v>0.30715762400390317</c:v>
                </c:pt>
                <c:pt idx="15463">
                  <c:v>0.31627110692225674</c:v>
                </c:pt>
                <c:pt idx="15464">
                  <c:v>0.33170611344338902</c:v>
                </c:pt>
                <c:pt idx="15465">
                  <c:v>0.3641715846184303</c:v>
                </c:pt>
                <c:pt idx="15466">
                  <c:v>0.30399563197719642</c:v>
                </c:pt>
                <c:pt idx="15467">
                  <c:v>0.27946103099883385</c:v>
                </c:pt>
                <c:pt idx="15468">
                  <c:v>0.29783216223386944</c:v>
                </c:pt>
                <c:pt idx="15469">
                  <c:v>0.22434697657548391</c:v>
                </c:pt>
                <c:pt idx="15470">
                  <c:v>0.28171988246558549</c:v>
                </c:pt>
                <c:pt idx="15471">
                  <c:v>0.32585267596324047</c:v>
                </c:pt>
                <c:pt idx="15472">
                  <c:v>0.32411956403879388</c:v>
                </c:pt>
                <c:pt idx="15473">
                  <c:v>0.37121161182312784</c:v>
                </c:pt>
                <c:pt idx="15474">
                  <c:v>0.31845952715658737</c:v>
                </c:pt>
                <c:pt idx="15475">
                  <c:v>0.29293613357922382</c:v>
                </c:pt>
                <c:pt idx="15476">
                  <c:v>0.28777730316461164</c:v>
                </c:pt>
                <c:pt idx="15477">
                  <c:v>0.27927348248339379</c:v>
                </c:pt>
                <c:pt idx="15478">
                  <c:v>0.30691604598065192</c:v>
                </c:pt>
                <c:pt idx="15479">
                  <c:v>0.30560403122028895</c:v>
                </c:pt>
                <c:pt idx="15480">
                  <c:v>0.30490681923599339</c:v>
                </c:pt>
                <c:pt idx="15481">
                  <c:v>0.23045269809843374</c:v>
                </c:pt>
                <c:pt idx="15482">
                  <c:v>0.30965894574898495</c:v>
                </c:pt>
                <c:pt idx="15483">
                  <c:v>0.34355016124683335</c:v>
                </c:pt>
                <c:pt idx="15484">
                  <c:v>0.2701993818061405</c:v>
                </c:pt>
                <c:pt idx="15485">
                  <c:v>0.28069911069134079</c:v>
                </c:pt>
                <c:pt idx="15486">
                  <c:v>0.30427292717254817</c:v>
                </c:pt>
                <c:pt idx="15487">
                  <c:v>0.288552797946103</c:v>
                </c:pt>
                <c:pt idx="15488">
                  <c:v>0.35263096263479282</c:v>
                </c:pt>
                <c:pt idx="15489">
                  <c:v>0.29812200540954897</c:v>
                </c:pt>
                <c:pt idx="15490">
                  <c:v>0.29802606875193582</c:v>
                </c:pt>
                <c:pt idx="15491">
                  <c:v>0.30279545495144211</c:v>
                </c:pt>
                <c:pt idx="15492">
                  <c:v>0.32824220590579162</c:v>
                </c:pt>
                <c:pt idx="15493">
                  <c:v>0.29366545762177315</c:v>
                </c:pt>
                <c:pt idx="15494">
                  <c:v>0.33184050072726762</c:v>
                </c:pt>
                <c:pt idx="15495">
                  <c:v>0.28642305480969882</c:v>
                </c:pt>
                <c:pt idx="15496">
                  <c:v>0.25284375272177873</c:v>
                </c:pt>
                <c:pt idx="15497">
                  <c:v>0.26807472476147498</c:v>
                </c:pt>
                <c:pt idx="15498">
                  <c:v>0.27416366740245041</c:v>
                </c:pt>
                <c:pt idx="15499">
                  <c:v>0.33129182770973498</c:v>
                </c:pt>
                <c:pt idx="15500">
                  <c:v>0.37637829632118491</c:v>
                </c:pt>
                <c:pt idx="15501">
                  <c:v>0.24236206416795641</c:v>
                </c:pt>
                <c:pt idx="15502">
                  <c:v>0.2698426833014364</c:v>
                </c:pt>
                <c:pt idx="15503">
                  <c:v>0.25613875168611466</c:v>
                </c:pt>
                <c:pt idx="15504">
                  <c:v>0.2855572260381582</c:v>
                </c:pt>
                <c:pt idx="15505">
                  <c:v>0.29453963609736455</c:v>
                </c:pt>
                <c:pt idx="15506">
                  <c:v>0.30654095810868631</c:v>
                </c:pt>
                <c:pt idx="15507">
                  <c:v>0.23690128792915041</c:v>
                </c:pt>
                <c:pt idx="15508">
                  <c:v>0.31258053388033602</c:v>
                </c:pt>
                <c:pt idx="15509">
                  <c:v>0.22573910510894399</c:v>
                </c:pt>
                <c:pt idx="15510">
                  <c:v>0.26256903452565106</c:v>
                </c:pt>
                <c:pt idx="15511">
                  <c:v>0.32656738442514138</c:v>
                </c:pt>
                <c:pt idx="15512">
                  <c:v>0.31215279607305785</c:v>
                </c:pt>
                <c:pt idx="15513">
                  <c:v>0.28154206304241858</c:v>
                </c:pt>
                <c:pt idx="15514">
                  <c:v>0.33200736011160897</c:v>
                </c:pt>
                <c:pt idx="15515">
                  <c:v>0.34456360986607681</c:v>
                </c:pt>
                <c:pt idx="15516">
                  <c:v>0.30708556516230101</c:v>
                </c:pt>
                <c:pt idx="15517">
                  <c:v>0.24737477299322211</c:v>
                </c:pt>
                <c:pt idx="15518">
                  <c:v>0.22692952142416753</c:v>
                </c:pt>
                <c:pt idx="15519">
                  <c:v>0.25555132600861874</c:v>
                </c:pt>
                <c:pt idx="15520">
                  <c:v>0.29968087462047655</c:v>
                </c:pt>
                <c:pt idx="15521">
                  <c:v>0.24651550445607717</c:v>
                </c:pt>
                <c:pt idx="15522">
                  <c:v>0.36096896209894697</c:v>
                </c:pt>
                <c:pt idx="15523">
                  <c:v>0.31798517901896023</c:v>
                </c:pt>
                <c:pt idx="15524">
                  <c:v>0.28775155015819848</c:v>
                </c:pt>
                <c:pt idx="15525">
                  <c:v>0.29692228241493301</c:v>
                </c:pt>
                <c:pt idx="15526">
                  <c:v>0.25782707087677431</c:v>
                </c:pt>
                <c:pt idx="15527">
                  <c:v>0.22952142972351167</c:v>
                </c:pt>
                <c:pt idx="15528">
                  <c:v>0.32618209894740968</c:v>
                </c:pt>
                <c:pt idx="15529">
                  <c:v>0.32067701897892981</c:v>
                </c:pt>
                <c:pt idx="15530">
                  <c:v>0.32016691145592852</c:v>
                </c:pt>
                <c:pt idx="15531">
                  <c:v>0.345662127912161</c:v>
                </c:pt>
                <c:pt idx="15532">
                  <c:v>0.31739142815211885</c:v>
                </c:pt>
                <c:pt idx="15533">
                  <c:v>0.34598626904790369</c:v>
                </c:pt>
                <c:pt idx="15534">
                  <c:v>0.28327453804446345</c:v>
                </c:pt>
                <c:pt idx="15535">
                  <c:v>0.35937476200694179</c:v>
                </c:pt>
                <c:pt idx="15536">
                  <c:v>0.29061132893793301</c:v>
                </c:pt>
                <c:pt idx="15537">
                  <c:v>0.25951216335142824</c:v>
                </c:pt>
                <c:pt idx="15538">
                  <c:v>0.25852754479948808</c:v>
                </c:pt>
                <c:pt idx="15539">
                  <c:v>0.30861065993227316</c:v>
                </c:pt>
                <c:pt idx="15540">
                  <c:v>0.2974562653114653</c:v>
                </c:pt>
                <c:pt idx="15541">
                  <c:v>0.31106767458799595</c:v>
                </c:pt>
                <c:pt idx="15542">
                  <c:v>0.34098357422088538</c:v>
                </c:pt>
                <c:pt idx="15543">
                  <c:v>0.24875971071114444</c:v>
                </c:pt>
                <c:pt idx="15544">
                  <c:v>0.26805273698913984</c:v>
                </c:pt>
                <c:pt idx="15545">
                  <c:v>0.28239250364670238</c:v>
                </c:pt>
                <c:pt idx="15546">
                  <c:v>0.29959816394432126</c:v>
                </c:pt>
                <c:pt idx="15547">
                  <c:v>0.29296377267142532</c:v>
                </c:pt>
                <c:pt idx="15548">
                  <c:v>0.34956617009638585</c:v>
                </c:pt>
                <c:pt idx="15549">
                  <c:v>0.32488987030075545</c:v>
                </c:pt>
                <c:pt idx="15550">
                  <c:v>0.34097829029335824</c:v>
                </c:pt>
                <c:pt idx="15551">
                  <c:v>0.30633165239429161</c:v>
                </c:pt>
                <c:pt idx="15552">
                  <c:v>0.3378107342152471</c:v>
                </c:pt>
                <c:pt idx="15553">
                  <c:v>0.29586927201162427</c:v>
                </c:pt>
                <c:pt idx="15554">
                  <c:v>0.29796801550611485</c:v>
                </c:pt>
                <c:pt idx="15555">
                  <c:v>0.35095662459033405</c:v>
                </c:pt>
                <c:pt idx="15556">
                  <c:v>0.26383805174915581</c:v>
                </c:pt>
                <c:pt idx="15557">
                  <c:v>0.28130821348642832</c:v>
                </c:pt>
                <c:pt idx="15558">
                  <c:v>0.30384636349900529</c:v>
                </c:pt>
                <c:pt idx="15559">
                  <c:v>0.33041714591491389</c:v>
                </c:pt>
                <c:pt idx="15560">
                  <c:v>0.28554586034122498</c:v>
                </c:pt>
                <c:pt idx="15561">
                  <c:v>0.24562606575245224</c:v>
                </c:pt>
                <c:pt idx="15562">
                  <c:v>0.25629394150091378</c:v>
                </c:pt>
                <c:pt idx="15563">
                  <c:v>0.29071584639981085</c:v>
                </c:pt>
                <c:pt idx="15564">
                  <c:v>0.35514512916931107</c:v>
                </c:pt>
                <c:pt idx="15565">
                  <c:v>0.29099043185357532</c:v>
                </c:pt>
                <c:pt idx="15566">
                  <c:v>0.30984656754940726</c:v>
                </c:pt>
                <c:pt idx="15567">
                  <c:v>0.29912641435777926</c:v>
                </c:pt>
                <c:pt idx="15568">
                  <c:v>0.25142289025108938</c:v>
                </c:pt>
                <c:pt idx="15569">
                  <c:v>0.31815326013109296</c:v>
                </c:pt>
                <c:pt idx="15570">
                  <c:v>0.33339588436034939</c:v>
                </c:pt>
                <c:pt idx="15571">
                  <c:v>0.23644852375112668</c:v>
                </c:pt>
                <c:pt idx="15572">
                  <c:v>0.28135726682062367</c:v>
                </c:pt>
                <c:pt idx="15573">
                  <c:v>0.31608833545201748</c:v>
                </c:pt>
                <c:pt idx="15574">
                  <c:v>0.24815561527582122</c:v>
                </c:pt>
                <c:pt idx="15575">
                  <c:v>0.3512821661066714</c:v>
                </c:pt>
                <c:pt idx="15576">
                  <c:v>0.28832516832348842</c:v>
                </c:pt>
                <c:pt idx="15577">
                  <c:v>0.33718267540378416</c:v>
                </c:pt>
                <c:pt idx="15578">
                  <c:v>0.28602365151024767</c:v>
                </c:pt>
                <c:pt idx="15579">
                  <c:v>0.29575423923178568</c:v>
                </c:pt>
                <c:pt idx="15580">
                  <c:v>0.2917530672762198</c:v>
                </c:pt>
                <c:pt idx="15581">
                  <c:v>0.2811140190019219</c:v>
                </c:pt>
                <c:pt idx="15582">
                  <c:v>0.30720889469992307</c:v>
                </c:pt>
                <c:pt idx="15583">
                  <c:v>0.31467000220484259</c:v>
                </c:pt>
                <c:pt idx="15584">
                  <c:v>0.28892565153032967</c:v>
                </c:pt>
                <c:pt idx="15585">
                  <c:v>0.30579826584428516</c:v>
                </c:pt>
                <c:pt idx="15586">
                  <c:v>0.28263285649233671</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0.27522942452173693</c:v>
                </c:pt>
                <c:pt idx="15596">
                  <c:v>0.30661770315232101</c:v>
                </c:pt>
                <c:pt idx="15597">
                  <c:v>0.31180663822435511</c:v>
                </c:pt>
                <c:pt idx="15598">
                  <c:v>0.31766240372146154</c:v>
                </c:pt>
                <c:pt idx="15599">
                  <c:v>0.29539437830628268</c:v>
                </c:pt>
                <c:pt idx="15600">
                  <c:v>0.30022837420773563</c:v>
                </c:pt>
                <c:pt idx="15601">
                  <c:v>0.32875505302965802</c:v>
                </c:pt>
                <c:pt idx="15602">
                  <c:v>0.28221777246530949</c:v>
                </c:pt>
                <c:pt idx="15603">
                  <c:v>0.3045429162053474</c:v>
                </c:pt>
                <c:pt idx="15604">
                  <c:v>0.25836483067708832</c:v>
                </c:pt>
                <c:pt idx="15605">
                  <c:v>0.29326315489102173</c:v>
                </c:pt>
                <c:pt idx="15606">
                  <c:v>0.29422834790527241</c:v>
                </c:pt>
                <c:pt idx="15607">
                  <c:v>0.28048785921540326</c:v>
                </c:pt>
                <c:pt idx="15608">
                  <c:v>0.28295685817714628</c:v>
                </c:pt>
                <c:pt idx="15609">
                  <c:v>0.26565811272581291</c:v>
                </c:pt>
                <c:pt idx="15610">
                  <c:v>0.28217688560757825</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0.29183295066245152</c:v>
                </c:pt>
                <c:pt idx="15620">
                  <c:v>0.34443950035924825</c:v>
                </c:pt>
                <c:pt idx="15621">
                  <c:v>0.34049765959143063</c:v>
                </c:pt>
                <c:pt idx="15622">
                  <c:v>0.2707542097000043</c:v>
                </c:pt>
                <c:pt idx="15623">
                  <c:v>0.28876277864523431</c:v>
                </c:pt>
                <c:pt idx="15624">
                  <c:v>0.29387981670833635</c:v>
                </c:pt>
                <c:pt idx="15625">
                  <c:v>0.33244143556508032</c:v>
                </c:pt>
                <c:pt idx="15626">
                  <c:v>0.32427208217680664</c:v>
                </c:pt>
                <c:pt idx="15627">
                  <c:v>0.31934201512420396</c:v>
                </c:pt>
                <c:pt idx="15628">
                  <c:v>0.28267236149972458</c:v>
                </c:pt>
                <c:pt idx="15629">
                  <c:v>0.25879131284027274</c:v>
                </c:pt>
                <c:pt idx="15630">
                  <c:v>0.27804138950027507</c:v>
                </c:pt>
                <c:pt idx="15631">
                  <c:v>0.3435656263631956</c:v>
                </c:pt>
                <c:pt idx="15632">
                  <c:v>0.30246175086906252</c:v>
                </c:pt>
                <c:pt idx="15633">
                  <c:v>0.31240101566671885</c:v>
                </c:pt>
                <c:pt idx="15634">
                  <c:v>0.32209761676404808</c:v>
                </c:pt>
                <c:pt idx="15635">
                  <c:v>0.26828782468263618</c:v>
                </c:pt>
                <c:pt idx="15636">
                  <c:v>0.31453584496422482</c:v>
                </c:pt>
                <c:pt idx="15637">
                  <c:v>0.31648411482318467</c:v>
                </c:pt>
                <c:pt idx="15638">
                  <c:v>0.3159830050549795</c:v>
                </c:pt>
                <c:pt idx="15639">
                  <c:v>0.27958161463432907</c:v>
                </c:pt>
                <c:pt idx="15640">
                  <c:v>0.26352303908850766</c:v>
                </c:pt>
                <c:pt idx="15641">
                  <c:v>0.26436064176619045</c:v>
                </c:pt>
                <c:pt idx="15642">
                  <c:v>0.26792083951117202</c:v>
                </c:pt>
                <c:pt idx="15643">
                  <c:v>0.29649988118567416</c:v>
                </c:pt>
                <c:pt idx="15644">
                  <c:v>0.2385809638701529</c:v>
                </c:pt>
                <c:pt idx="15645">
                  <c:v>0.32460425125229947</c:v>
                </c:pt>
                <c:pt idx="15646">
                  <c:v>0.27025971196643228</c:v>
                </c:pt>
                <c:pt idx="15647">
                  <c:v>0.2179783803953039</c:v>
                </c:pt>
                <c:pt idx="15648">
                  <c:v>0.32104650974857724</c:v>
                </c:pt>
                <c:pt idx="15649">
                  <c:v>0.29285607212228137</c:v>
                </c:pt>
                <c:pt idx="15650">
                  <c:v>0.26792750996934761</c:v>
                </c:pt>
                <c:pt idx="15651">
                  <c:v>0.32831514699196052</c:v>
                </c:pt>
                <c:pt idx="15652">
                  <c:v>0.31580439104994951</c:v>
                </c:pt>
                <c:pt idx="15653">
                  <c:v>0.2837079380672613</c:v>
                </c:pt>
                <c:pt idx="15654">
                  <c:v>0.269273151776666</c:v>
                </c:pt>
                <c:pt idx="15655">
                  <c:v>0.24385836040643252</c:v>
                </c:pt>
                <c:pt idx="15656">
                  <c:v>0.26625604982057299</c:v>
                </c:pt>
                <c:pt idx="15657">
                  <c:v>0.33459333046310125</c:v>
                </c:pt>
                <c:pt idx="15658">
                  <c:v>0.29996489742902477</c:v>
                </c:pt>
                <c:pt idx="15659">
                  <c:v>0.27693134536075731</c:v>
                </c:pt>
                <c:pt idx="15660">
                  <c:v>0.24625829786011683</c:v>
                </c:pt>
                <c:pt idx="15661">
                  <c:v>0.29937415293468012</c:v>
                </c:pt>
                <c:pt idx="15662">
                  <c:v>0.24375004985725249</c:v>
                </c:pt>
                <c:pt idx="15663">
                  <c:v>0.28532909163972553</c:v>
                </c:pt>
                <c:pt idx="15664">
                  <c:v>0.30685353890652872</c:v>
                </c:pt>
                <c:pt idx="15665">
                  <c:v>0.27383897136392354</c:v>
                </c:pt>
                <c:pt idx="15666">
                  <c:v>0.31202072526961833</c:v>
                </c:pt>
                <c:pt idx="15667">
                  <c:v>0.25430240543995436</c:v>
                </c:pt>
                <c:pt idx="15668">
                  <c:v>0.28643660618111477</c:v>
                </c:pt>
                <c:pt idx="15669">
                  <c:v>0.33841885682817252</c:v>
                </c:pt>
                <c:pt idx="15670">
                  <c:v>0.35129393129111353</c:v>
                </c:pt>
                <c:pt idx="15671">
                  <c:v>0.30418621108010035</c:v>
                </c:pt>
                <c:pt idx="15672">
                  <c:v>0.2982334149183421</c:v>
                </c:pt>
                <c:pt idx="15673">
                  <c:v>0.31606208557650223</c:v>
                </c:pt>
                <c:pt idx="15674">
                  <c:v>0.24530041473289496</c:v>
                </c:pt>
                <c:pt idx="15675">
                  <c:v>0.29643030244654761</c:v>
                </c:pt>
                <c:pt idx="15676">
                  <c:v>0.32060002568459622</c:v>
                </c:pt>
                <c:pt idx="15677">
                  <c:v>0.31346621840102556</c:v>
                </c:pt>
                <c:pt idx="15678">
                  <c:v>0.30178913690291881</c:v>
                </c:pt>
                <c:pt idx="15679">
                  <c:v>0.26702516042008134</c:v>
                </c:pt>
                <c:pt idx="15680">
                  <c:v>0.26745621828960942</c:v>
                </c:pt>
                <c:pt idx="15681">
                  <c:v>0.26091676209891157</c:v>
                </c:pt>
                <c:pt idx="15682">
                  <c:v>0.26924485552257754</c:v>
                </c:pt>
                <c:pt idx="15683">
                  <c:v>0.27896528190157482</c:v>
                </c:pt>
                <c:pt idx="15684">
                  <c:v>0.30390655558293678</c:v>
                </c:pt>
                <c:pt idx="15685">
                  <c:v>0.23888944000528126</c:v>
                </c:pt>
                <c:pt idx="15686">
                  <c:v>0.25974750807935126</c:v>
                </c:pt>
                <c:pt idx="15687">
                  <c:v>0.34702260140906166</c:v>
                </c:pt>
                <c:pt idx="15688">
                  <c:v>0.29675715685721021</c:v>
                </c:pt>
                <c:pt idx="15689">
                  <c:v>0.28680015976307482</c:v>
                </c:pt>
                <c:pt idx="15690">
                  <c:v>0.25431687698321093</c:v>
                </c:pt>
                <c:pt idx="15691">
                  <c:v>0.32501973014247915</c:v>
                </c:pt>
                <c:pt idx="15692">
                  <c:v>0.25920103870976724</c:v>
                </c:pt>
                <c:pt idx="15693">
                  <c:v>0.28377371445328819</c:v>
                </c:pt>
                <c:pt idx="15694">
                  <c:v>0.25133213102269381</c:v>
                </c:pt>
                <c:pt idx="15695">
                  <c:v>0.29672516065788185</c:v>
                </c:pt>
                <c:pt idx="15696">
                  <c:v>0.24371193590980941</c:v>
                </c:pt>
                <c:pt idx="15697">
                  <c:v>0.27636972259723352</c:v>
                </c:pt>
                <c:pt idx="15698">
                  <c:v>0.29221408656130027</c:v>
                </c:pt>
                <c:pt idx="15699">
                  <c:v>0.28439900628975195</c:v>
                </c:pt>
                <c:pt idx="15700">
                  <c:v>0.27914191883957584</c:v>
                </c:pt>
                <c:pt idx="15701">
                  <c:v>0.36565183926155881</c:v>
                </c:pt>
                <c:pt idx="15702">
                  <c:v>0.26493439896324639</c:v>
                </c:pt>
                <c:pt idx="15703">
                  <c:v>0.26116166482003278</c:v>
                </c:pt>
                <c:pt idx="15704">
                  <c:v>0.31347785080629348</c:v>
                </c:pt>
                <c:pt idx="15705">
                  <c:v>0.27703593609846777</c:v>
                </c:pt>
                <c:pt idx="15706">
                  <c:v>0.28406421495411188</c:v>
                </c:pt>
                <c:pt idx="15707">
                  <c:v>0.27766917884677167</c:v>
                </c:pt>
                <c:pt idx="15708">
                  <c:v>0.28124211409124106</c:v>
                </c:pt>
                <c:pt idx="15709">
                  <c:v>0.32433148090892233</c:v>
                </c:pt>
                <c:pt idx="15710">
                  <c:v>0.30221091796467286</c:v>
                </c:pt>
                <c:pt idx="15711">
                  <c:v>0.29989358073935191</c:v>
                </c:pt>
                <c:pt idx="15712">
                  <c:v>0.2424885261795692</c:v>
                </c:pt>
                <c:pt idx="15713">
                  <c:v>0.28207388723728893</c:v>
                </c:pt>
                <c:pt idx="15714">
                  <c:v>0.27793200585897432</c:v>
                </c:pt>
                <c:pt idx="15715">
                  <c:v>0.34226590831652676</c:v>
                </c:pt>
                <c:pt idx="15716">
                  <c:v>0.24186012942235471</c:v>
                </c:pt>
                <c:pt idx="15717">
                  <c:v>0.28944611061136516</c:v>
                </c:pt>
                <c:pt idx="15718">
                  <c:v>0.28505705380419394</c:v>
                </c:pt>
                <c:pt idx="15719">
                  <c:v>0.31286702757661367</c:v>
                </c:pt>
                <c:pt idx="15720">
                  <c:v>0.28377513944832028</c:v>
                </c:pt>
                <c:pt idx="15721">
                  <c:v>0.2502415900346876</c:v>
                </c:pt>
                <c:pt idx="15722">
                  <c:v>0.30733267665435104</c:v>
                </c:pt>
                <c:pt idx="15723">
                  <c:v>0.23214759656766681</c:v>
                </c:pt>
                <c:pt idx="15724">
                  <c:v>0.34324943368889976</c:v>
                </c:pt>
                <c:pt idx="15725">
                  <c:v>0.26573105009810599</c:v>
                </c:pt>
                <c:pt idx="15726">
                  <c:v>0.26488805572029067</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0.26237860779681405</c:v>
                </c:pt>
                <c:pt idx="15735">
                  <c:v>0.27582213854843951</c:v>
                </c:pt>
                <c:pt idx="15736">
                  <c:v>0.26526697226741336</c:v>
                </c:pt>
                <c:pt idx="15737">
                  <c:v>0.32405965248747481</c:v>
                </c:pt>
                <c:pt idx="15738">
                  <c:v>0.23741605438637095</c:v>
                </c:pt>
                <c:pt idx="15739">
                  <c:v>0.2410761245030876</c:v>
                </c:pt>
                <c:pt idx="15740">
                  <c:v>0.25849387728310108</c:v>
                </c:pt>
                <c:pt idx="15741">
                  <c:v>0.29406375593380768</c:v>
                </c:pt>
                <c:pt idx="15742">
                  <c:v>0.27613898397277137</c:v>
                </c:pt>
                <c:pt idx="15743">
                  <c:v>0.32202983456416345</c:v>
                </c:pt>
                <c:pt idx="15744">
                  <c:v>0.35914357630622767</c:v>
                </c:pt>
                <c:pt idx="15745">
                  <c:v>0.27277474677936431</c:v>
                </c:pt>
                <c:pt idx="15746">
                  <c:v>0.25333802293041441</c:v>
                </c:pt>
                <c:pt idx="15747">
                  <c:v>0.28286479509614965</c:v>
                </c:pt>
                <c:pt idx="15748">
                  <c:v>0.32249677580054859</c:v>
                </c:pt>
                <c:pt idx="15749">
                  <c:v>0.23253477586043309</c:v>
                </c:pt>
                <c:pt idx="15750">
                  <c:v>0.28535208615435198</c:v>
                </c:pt>
                <c:pt idx="15751">
                  <c:v>0.26929532434023629</c:v>
                </c:pt>
                <c:pt idx="15752">
                  <c:v>0.33357367490218287</c:v>
                </c:pt>
                <c:pt idx="15753">
                  <c:v>0.28353447235878032</c:v>
                </c:pt>
                <c:pt idx="15754">
                  <c:v>0.25947320566416632</c:v>
                </c:pt>
                <c:pt idx="15755">
                  <c:v>0.35468568735375994</c:v>
                </c:pt>
                <c:pt idx="15756">
                  <c:v>0.30078971092839746</c:v>
                </c:pt>
                <c:pt idx="15757">
                  <c:v>0.28062370937724962</c:v>
                </c:pt>
                <c:pt idx="15758">
                  <c:v>0.20818611798537476</c:v>
                </c:pt>
                <c:pt idx="15759">
                  <c:v>0.32203662693766277</c:v>
                </c:pt>
                <c:pt idx="15760">
                  <c:v>0.30134442237836723</c:v>
                </c:pt>
                <c:pt idx="15761">
                  <c:v>0.30739632977745157</c:v>
                </c:pt>
                <c:pt idx="15762">
                  <c:v>0.32274571368412008</c:v>
                </c:pt>
                <c:pt idx="15763">
                  <c:v>0.32552548029631989</c:v>
                </c:pt>
                <c:pt idx="15764">
                  <c:v>0.32644536987785916</c:v>
                </c:pt>
                <c:pt idx="15765">
                  <c:v>0.25198806358772308</c:v>
                </c:pt>
                <c:pt idx="15766">
                  <c:v>0.41770135711425682</c:v>
                </c:pt>
                <c:pt idx="15767">
                  <c:v>0.27626200439757481</c:v>
                </c:pt>
                <c:pt idx="15768">
                  <c:v>0.26180212366916256</c:v>
                </c:pt>
                <c:pt idx="15769">
                  <c:v>0.30300179451788889</c:v>
                </c:pt>
                <c:pt idx="15770">
                  <c:v>0.27423550173518529</c:v>
                </c:pt>
                <c:pt idx="15771">
                  <c:v>0.31164896446572232</c:v>
                </c:pt>
                <c:pt idx="15772">
                  <c:v>0.26445284935796642</c:v>
                </c:pt>
                <c:pt idx="15773">
                  <c:v>0.25510503060132639</c:v>
                </c:pt>
                <c:pt idx="15774">
                  <c:v>0.28906192827594324</c:v>
                </c:pt>
                <c:pt idx="15775">
                  <c:v>0.27892896247549104</c:v>
                </c:pt>
                <c:pt idx="15776">
                  <c:v>0.30347155523826613</c:v>
                </c:pt>
                <c:pt idx="15777">
                  <c:v>0.28761121884692015</c:v>
                </c:pt>
                <c:pt idx="15778">
                  <c:v>0.27797547638420561</c:v>
                </c:pt>
                <c:pt idx="15779">
                  <c:v>0.29140476138946664</c:v>
                </c:pt>
                <c:pt idx="15780">
                  <c:v>0.32654911218848531</c:v>
                </c:pt>
                <c:pt idx="15781">
                  <c:v>0.31321747491765339</c:v>
                </c:pt>
                <c:pt idx="15782">
                  <c:v>0.27412017379854625</c:v>
                </c:pt>
                <c:pt idx="15783">
                  <c:v>0.25171327811270466</c:v>
                </c:pt>
                <c:pt idx="15784">
                  <c:v>0.28778993586633145</c:v>
                </c:pt>
                <c:pt idx="15785">
                  <c:v>0.28149046018376739</c:v>
                </c:pt>
                <c:pt idx="15786">
                  <c:v>0.2294586036486215</c:v>
                </c:pt>
                <c:pt idx="15787">
                  <c:v>0.29134636520822005</c:v>
                </c:pt>
                <c:pt idx="15788">
                  <c:v>0.31442010695279038</c:v>
                </c:pt>
                <c:pt idx="15789">
                  <c:v>0.28586516094977305</c:v>
                </c:pt>
                <c:pt idx="15790">
                  <c:v>0.26050195896092576</c:v>
                </c:pt>
                <c:pt idx="15791">
                  <c:v>0.34179341550564235</c:v>
                </c:pt>
                <c:pt idx="15792">
                  <c:v>0.31752704580593688</c:v>
                </c:pt>
                <c:pt idx="15793">
                  <c:v>0.25630410843204782</c:v>
                </c:pt>
                <c:pt idx="15794">
                  <c:v>0.30334896461324012</c:v>
                </c:pt>
                <c:pt idx="15795">
                  <c:v>0.29395888150410743</c:v>
                </c:pt>
                <c:pt idx="15796">
                  <c:v>0.28183344433529484</c:v>
                </c:pt>
                <c:pt idx="15797">
                  <c:v>0.25676451346933227</c:v>
                </c:pt>
                <c:pt idx="15798">
                  <c:v>0.27605837500505703</c:v>
                </c:pt>
                <c:pt idx="15799">
                  <c:v>0.33852655667790155</c:v>
                </c:pt>
                <c:pt idx="15800">
                  <c:v>0.28418286307193485</c:v>
                </c:pt>
                <c:pt idx="15801">
                  <c:v>0.32576664833532382</c:v>
                </c:pt>
                <c:pt idx="15802">
                  <c:v>0.25443766603459811</c:v>
                </c:pt>
                <c:pt idx="15803">
                  <c:v>0.2541133605598318</c:v>
                </c:pt>
                <c:pt idx="15804">
                  <c:v>0.23424914694405991</c:v>
                </c:pt>
                <c:pt idx="15805">
                  <c:v>0.34177018735736525</c:v>
                </c:pt>
                <c:pt idx="15806">
                  <c:v>0.27222826866272032</c:v>
                </c:pt>
                <c:pt idx="15807">
                  <c:v>0.28476711139818939</c:v>
                </c:pt>
                <c:pt idx="15808">
                  <c:v>0.28928089774040155</c:v>
                </c:pt>
                <c:pt idx="15809">
                  <c:v>0.26567479690558837</c:v>
                </c:pt>
                <c:pt idx="15810">
                  <c:v>0.25348866401051873</c:v>
                </c:pt>
                <c:pt idx="15811">
                  <c:v>0.26576481379979988</c:v>
                </c:pt>
                <c:pt idx="15812">
                  <c:v>0.33307858866684137</c:v>
                </c:pt>
                <c:pt idx="15813">
                  <c:v>0.29549013394150642</c:v>
                </c:pt>
                <c:pt idx="15814">
                  <c:v>0.28428105935172876</c:v>
                </c:pt>
                <c:pt idx="15815">
                  <c:v>0.31264238348000217</c:v>
                </c:pt>
                <c:pt idx="15816">
                  <c:v>0.23012266642047147</c:v>
                </c:pt>
                <c:pt idx="15817">
                  <c:v>0.29146495818662188</c:v>
                </c:pt>
                <c:pt idx="15818">
                  <c:v>0.31062172884928502</c:v>
                </c:pt>
                <c:pt idx="15819">
                  <c:v>0.28076696174955457</c:v>
                </c:pt>
                <c:pt idx="15820">
                  <c:v>0.31444885630935715</c:v>
                </c:pt>
                <c:pt idx="15821">
                  <c:v>0.30151428877203684</c:v>
                </c:pt>
                <c:pt idx="15822">
                  <c:v>0.33636668493154592</c:v>
                </c:pt>
                <c:pt idx="15823">
                  <c:v>0.29404916959939681</c:v>
                </c:pt>
                <c:pt idx="15824">
                  <c:v>0.2601892397403841</c:v>
                </c:pt>
                <c:pt idx="15825">
                  <c:v>0.23233322192227243</c:v>
                </c:pt>
                <c:pt idx="15826">
                  <c:v>0.32234713677543358</c:v>
                </c:pt>
                <c:pt idx="15827">
                  <c:v>0.28973206989742201</c:v>
                </c:pt>
                <c:pt idx="15828">
                  <c:v>0.31222472537911455</c:v>
                </c:pt>
                <c:pt idx="15829">
                  <c:v>0.30232493378253622</c:v>
                </c:pt>
                <c:pt idx="15830">
                  <c:v>0.3238306817246121</c:v>
                </c:pt>
                <c:pt idx="15831">
                  <c:v>0.22908650352300011</c:v>
                </c:pt>
                <c:pt idx="15832">
                  <c:v>0.26568521316338894</c:v>
                </c:pt>
                <c:pt idx="15833">
                  <c:v>0.23236447869881172</c:v>
                </c:pt>
                <c:pt idx="15834">
                  <c:v>0.31832785548119508</c:v>
                </c:pt>
                <c:pt idx="15835">
                  <c:v>0.29119759620949981</c:v>
                </c:pt>
                <c:pt idx="15836">
                  <c:v>0.31374839952436667</c:v>
                </c:pt>
                <c:pt idx="15837">
                  <c:v>0.30725878550728936</c:v>
                </c:pt>
                <c:pt idx="15838">
                  <c:v>0.2807454459725528</c:v>
                </c:pt>
                <c:pt idx="15839">
                  <c:v>0.29223370902168661</c:v>
                </c:pt>
                <c:pt idx="15840">
                  <c:v>0.25887170306664925</c:v>
                </c:pt>
                <c:pt idx="15841">
                  <c:v>0.36865008547957173</c:v>
                </c:pt>
                <c:pt idx="15842">
                  <c:v>0.23851022589679627</c:v>
                </c:pt>
                <c:pt idx="15843">
                  <c:v>0.20358063366630699</c:v>
                </c:pt>
                <c:pt idx="15844">
                  <c:v>0.26674788650694725</c:v>
                </c:pt>
                <c:pt idx="15845">
                  <c:v>0.29387390207357528</c:v>
                </c:pt>
                <c:pt idx="15846">
                  <c:v>0.28914370326631028</c:v>
                </c:pt>
                <c:pt idx="15847">
                  <c:v>0.25960978958999908</c:v>
                </c:pt>
                <c:pt idx="15848">
                  <c:v>0.27581402653404652</c:v>
                </c:pt>
                <c:pt idx="15849">
                  <c:v>0.29201714074110374</c:v>
                </c:pt>
                <c:pt idx="15850">
                  <c:v>0.24815646793659121</c:v>
                </c:pt>
                <c:pt idx="15851">
                  <c:v>0.25398733753217784</c:v>
                </c:pt>
                <c:pt idx="15852">
                  <c:v>0.31508969613625293</c:v>
                </c:pt>
                <c:pt idx="15853">
                  <c:v>0.34782722423159845</c:v>
                </c:pt>
                <c:pt idx="15854">
                  <c:v>0.27315526906363047</c:v>
                </c:pt>
                <c:pt idx="15855">
                  <c:v>0.29233535660633297</c:v>
                </c:pt>
                <c:pt idx="15856">
                  <c:v>0.28548123244692375</c:v>
                </c:pt>
                <c:pt idx="15857">
                  <c:v>0.31447407399027066</c:v>
                </c:pt>
                <c:pt idx="15858">
                  <c:v>0.25911634434619413</c:v>
                </c:pt>
                <c:pt idx="15859">
                  <c:v>0.31312708709184939</c:v>
                </c:pt>
                <c:pt idx="15860">
                  <c:v>0.32612394362230696</c:v>
                </c:pt>
                <c:pt idx="15861">
                  <c:v>0.27522362847737153</c:v>
                </c:pt>
                <c:pt idx="15862">
                  <c:v>0.23388410664595688</c:v>
                </c:pt>
                <c:pt idx="15863">
                  <c:v>0.2700496597338698</c:v>
                </c:pt>
                <c:pt idx="15864">
                  <c:v>0.27908259840112476</c:v>
                </c:pt>
                <c:pt idx="15865">
                  <c:v>0.30997716588399243</c:v>
                </c:pt>
                <c:pt idx="15866">
                  <c:v>0.28136396503251654</c:v>
                </c:pt>
                <c:pt idx="15867">
                  <c:v>0.28929060489767261</c:v>
                </c:pt>
                <c:pt idx="15868">
                  <c:v>0.26175812960187816</c:v>
                </c:pt>
                <c:pt idx="15869">
                  <c:v>0.24133110537493754</c:v>
                </c:pt>
                <c:pt idx="15870">
                  <c:v>0.26887318927838288</c:v>
                </c:pt>
                <c:pt idx="15871">
                  <c:v>0.25799829634323485</c:v>
                </c:pt>
                <c:pt idx="15872">
                  <c:v>0.25004609377147646</c:v>
                </c:pt>
                <c:pt idx="15873">
                  <c:v>0.35457950842685931</c:v>
                </c:pt>
                <c:pt idx="15874">
                  <c:v>0.24476419437799798</c:v>
                </c:pt>
                <c:pt idx="15875">
                  <c:v>0.23158945220137461</c:v>
                </c:pt>
                <c:pt idx="15876">
                  <c:v>0.23776590412009987</c:v>
                </c:pt>
                <c:pt idx="15877">
                  <c:v>0.29973341686912625</c:v>
                </c:pt>
                <c:pt idx="15878">
                  <c:v>0.27257463692436151</c:v>
                </c:pt>
                <c:pt idx="15879">
                  <c:v>0.28142002543550132</c:v>
                </c:pt>
                <c:pt idx="15880">
                  <c:v>0.25278602188884886</c:v>
                </c:pt>
                <c:pt idx="15881">
                  <c:v>0.31405014157712996</c:v>
                </c:pt>
                <c:pt idx="15882">
                  <c:v>0.34246693673436757</c:v>
                </c:pt>
                <c:pt idx="15883">
                  <c:v>0.23701281830551288</c:v>
                </c:pt>
                <c:pt idx="15884">
                  <c:v>0.26886702095292148</c:v>
                </c:pt>
                <c:pt idx="15885">
                  <c:v>0.26717004760743635</c:v>
                </c:pt>
                <c:pt idx="15886">
                  <c:v>0.29809725411467042</c:v>
                </c:pt>
                <c:pt idx="15887">
                  <c:v>0.28095561213570985</c:v>
                </c:pt>
                <c:pt idx="15888">
                  <c:v>0.33267506114672557</c:v>
                </c:pt>
                <c:pt idx="15889">
                  <c:v>0.26395796432690488</c:v>
                </c:pt>
                <c:pt idx="15890">
                  <c:v>0.2886753887619215</c:v>
                </c:pt>
                <c:pt idx="15891">
                  <c:v>0.27885804973109135</c:v>
                </c:pt>
                <c:pt idx="15892">
                  <c:v>0.25850972931360428</c:v>
                </c:pt>
                <c:pt idx="15893">
                  <c:v>0.2876093957835158</c:v>
                </c:pt>
                <c:pt idx="15894">
                  <c:v>0.23885858968400792</c:v>
                </c:pt>
                <c:pt idx="15895">
                  <c:v>0.30219293506865902</c:v>
                </c:pt>
                <c:pt idx="15896">
                  <c:v>0.30320830520194342</c:v>
                </c:pt>
                <c:pt idx="15897">
                  <c:v>0.25748998943347157</c:v>
                </c:pt>
                <c:pt idx="15898">
                  <c:v>0.34338035993843308</c:v>
                </c:pt>
                <c:pt idx="15899">
                  <c:v>0.30622798813667673</c:v>
                </c:pt>
                <c:pt idx="15900">
                  <c:v>0.23330444648768328</c:v>
                </c:pt>
                <c:pt idx="15901">
                  <c:v>0.26007031716901002</c:v>
                </c:pt>
                <c:pt idx="15902">
                  <c:v>0.32345744148738381</c:v>
                </c:pt>
                <c:pt idx="15903">
                  <c:v>0.27703474351483681</c:v>
                </c:pt>
                <c:pt idx="15904">
                  <c:v>0.26596339242068506</c:v>
                </c:pt>
                <c:pt idx="15905">
                  <c:v>0.30168135365115956</c:v>
                </c:pt>
                <c:pt idx="15906">
                  <c:v>0.27130228435744963</c:v>
                </c:pt>
                <c:pt idx="15907">
                  <c:v>0.30550253742740591</c:v>
                </c:pt>
                <c:pt idx="15908">
                  <c:v>0.27872296875223695</c:v>
                </c:pt>
                <c:pt idx="15909">
                  <c:v>0.24586980911777057</c:v>
                </c:pt>
                <c:pt idx="15910">
                  <c:v>0.30762732458915532</c:v>
                </c:pt>
                <c:pt idx="15911">
                  <c:v>0.29012676398769133</c:v>
                </c:pt>
                <c:pt idx="15912">
                  <c:v>0.31056014622167538</c:v>
                </c:pt>
                <c:pt idx="15913">
                  <c:v>0.23283819960193441</c:v>
                </c:pt>
                <c:pt idx="15914">
                  <c:v>0.25627668727521913</c:v>
                </c:pt>
                <c:pt idx="15915">
                  <c:v>0.26401537088343396</c:v>
                </c:pt>
                <c:pt idx="15916">
                  <c:v>0.26857497799822616</c:v>
                </c:pt>
                <c:pt idx="15917">
                  <c:v>0.30193831894948897</c:v>
                </c:pt>
                <c:pt idx="15918">
                  <c:v>0.27954208619929138</c:v>
                </c:pt>
                <c:pt idx="15919">
                  <c:v>0.31149326248325787</c:v>
                </c:pt>
                <c:pt idx="15920">
                  <c:v>0.26090836263055489</c:v>
                </c:pt>
                <c:pt idx="15921">
                  <c:v>0.28972722915083332</c:v>
                </c:pt>
                <c:pt idx="15922">
                  <c:v>0.33402715619101431</c:v>
                </c:pt>
                <c:pt idx="15923">
                  <c:v>0.27973568244001279</c:v>
                </c:pt>
                <c:pt idx="15924">
                  <c:v>0.27662638375531934</c:v>
                </c:pt>
                <c:pt idx="15925">
                  <c:v>0.32107828508279146</c:v>
                </c:pt>
                <c:pt idx="15926">
                  <c:v>0.26724099155865338</c:v>
                </c:pt>
                <c:pt idx="15927">
                  <c:v>0.31510538287717782</c:v>
                </c:pt>
                <c:pt idx="15928">
                  <c:v>0.29970063471753877</c:v>
                </c:pt>
                <c:pt idx="15929">
                  <c:v>0.29573621291960794</c:v>
                </c:pt>
                <c:pt idx="15930">
                  <c:v>0.26621998372073802</c:v>
                </c:pt>
                <c:pt idx="15931">
                  <c:v>0.27121789222592241</c:v>
                </c:pt>
                <c:pt idx="15932">
                  <c:v>0.26819248472525636</c:v>
                </c:pt>
                <c:pt idx="15933">
                  <c:v>0.31611444006133166</c:v>
                </c:pt>
                <c:pt idx="15934">
                  <c:v>0.29791814332867717</c:v>
                </c:pt>
                <c:pt idx="15935">
                  <c:v>0.24674959186335124</c:v>
                </c:pt>
                <c:pt idx="15936">
                  <c:v>0.28226971025134506</c:v>
                </c:pt>
                <c:pt idx="15937">
                  <c:v>0.2570721083041233</c:v>
                </c:pt>
                <c:pt idx="15938">
                  <c:v>0.30270177594196801</c:v>
                </c:pt>
                <c:pt idx="15939">
                  <c:v>0.26024121155457774</c:v>
                </c:pt>
                <c:pt idx="15940">
                  <c:v>0.27368770468033909</c:v>
                </c:pt>
                <c:pt idx="15941">
                  <c:v>0.24412353410881138</c:v>
                </c:pt>
                <c:pt idx="15942">
                  <c:v>0.29758805468020211</c:v>
                </c:pt>
                <c:pt idx="15943">
                  <c:v>0.29987964640323672</c:v>
                </c:pt>
                <c:pt idx="15944">
                  <c:v>0.24956567253911691</c:v>
                </c:pt>
                <c:pt idx="15945">
                  <c:v>0.31129897985809035</c:v>
                </c:pt>
                <c:pt idx="15946">
                  <c:v>0.33757857313445272</c:v>
                </c:pt>
                <c:pt idx="15947">
                  <c:v>0.32095380152894437</c:v>
                </c:pt>
                <c:pt idx="15948">
                  <c:v>0.27286127892583301</c:v>
                </c:pt>
                <c:pt idx="15949">
                  <c:v>0.25154796534013207</c:v>
                </c:pt>
                <c:pt idx="15950">
                  <c:v>0.32931313187587563</c:v>
                </c:pt>
                <c:pt idx="15951">
                  <c:v>0.32418691849799597</c:v>
                </c:pt>
                <c:pt idx="15952">
                  <c:v>0.2744657580754144</c:v>
                </c:pt>
                <c:pt idx="15953">
                  <c:v>0.26271991500380498</c:v>
                </c:pt>
                <c:pt idx="15954">
                  <c:v>0.31688644634328089</c:v>
                </c:pt>
                <c:pt idx="15955">
                  <c:v>0.31568621633338922</c:v>
                </c:pt>
                <c:pt idx="15956">
                  <c:v>0.28260178522009738</c:v>
                </c:pt>
                <c:pt idx="15957">
                  <c:v>0.26254693001495438</c:v>
                </c:pt>
                <c:pt idx="15958">
                  <c:v>0.23610923430116304</c:v>
                </c:pt>
                <c:pt idx="15959">
                  <c:v>0.2892351499709101</c:v>
                </c:pt>
                <c:pt idx="15960">
                  <c:v>0.24768927484613287</c:v>
                </c:pt>
                <c:pt idx="15961">
                  <c:v>0.31749655798909804</c:v>
                </c:pt>
                <c:pt idx="15962">
                  <c:v>0.29409538094739468</c:v>
                </c:pt>
                <c:pt idx="15963">
                  <c:v>0.32858183989167378</c:v>
                </c:pt>
                <c:pt idx="15964">
                  <c:v>0.30191267536323091</c:v>
                </c:pt>
                <c:pt idx="15965">
                  <c:v>0.33917946305862579</c:v>
                </c:pt>
                <c:pt idx="15966">
                  <c:v>0.31307879731374566</c:v>
                </c:pt>
                <c:pt idx="15967">
                  <c:v>0.29401443379816738</c:v>
                </c:pt>
                <c:pt idx="15968">
                  <c:v>0.20848771905259339</c:v>
                </c:pt>
                <c:pt idx="15969">
                  <c:v>0.26942573966250588</c:v>
                </c:pt>
                <c:pt idx="15970">
                  <c:v>0.33867895638673307</c:v>
                </c:pt>
                <c:pt idx="15971">
                  <c:v>0.34186148811645473</c:v>
                </c:pt>
                <c:pt idx="15972">
                  <c:v>0.28782932171425085</c:v>
                </c:pt>
                <c:pt idx="15973">
                  <c:v>0.21642126546887391</c:v>
                </c:pt>
                <c:pt idx="15974">
                  <c:v>0.23565712928676466</c:v>
                </c:pt>
                <c:pt idx="15975">
                  <c:v>0.31186677964843446</c:v>
                </c:pt>
                <c:pt idx="15976">
                  <c:v>0.28282185438279234</c:v>
                </c:pt>
                <c:pt idx="15977">
                  <c:v>0.25672411409620655</c:v>
                </c:pt>
                <c:pt idx="15978">
                  <c:v>0.34996962115271502</c:v>
                </c:pt>
                <c:pt idx="15979">
                  <c:v>0.28521568875946463</c:v>
                </c:pt>
                <c:pt idx="15980">
                  <c:v>0.3366097389974585</c:v>
                </c:pt>
                <c:pt idx="15981">
                  <c:v>0.24719946547227226</c:v>
                </c:pt>
                <c:pt idx="15982">
                  <c:v>0.28781669259531717</c:v>
                </c:pt>
                <c:pt idx="15983">
                  <c:v>0.35932332452765964</c:v>
                </c:pt>
                <c:pt idx="15984">
                  <c:v>0.2566104378170953</c:v>
                </c:pt>
                <c:pt idx="15985">
                  <c:v>0.28582015625501844</c:v>
                </c:pt>
                <c:pt idx="15986">
                  <c:v>0.28914976102972939</c:v>
                </c:pt>
                <c:pt idx="15987">
                  <c:v>0.24368250093995594</c:v>
                </c:pt>
                <c:pt idx="15988">
                  <c:v>0.2902970006428513</c:v>
                </c:pt>
                <c:pt idx="15989">
                  <c:v>0.31124865509056981</c:v>
                </c:pt>
                <c:pt idx="15990">
                  <c:v>0.27597744910329192</c:v>
                </c:pt>
                <c:pt idx="15991">
                  <c:v>0.28322990587062757</c:v>
                </c:pt>
                <c:pt idx="15992">
                  <c:v>0.3251013486475563</c:v>
                </c:pt>
                <c:pt idx="15993">
                  <c:v>0.26310110709410911</c:v>
                </c:pt>
                <c:pt idx="15994">
                  <c:v>0.27395881539463168</c:v>
                </c:pt>
                <c:pt idx="15995">
                  <c:v>0.22988617332718114</c:v>
                </c:pt>
                <c:pt idx="15996">
                  <c:v>0.25117318159462432</c:v>
                </c:pt>
                <c:pt idx="15997">
                  <c:v>0.25959720459177454</c:v>
                </c:pt>
                <c:pt idx="15998">
                  <c:v>0.27588823199640927</c:v>
                </c:pt>
                <c:pt idx="15999">
                  <c:v>0.24619581720263775</c:v>
                </c:pt>
                <c:pt idx="16000">
                  <c:v>0.27540451900566226</c:v>
                </c:pt>
                <c:pt idx="16001">
                  <c:v>0.31893360566495016</c:v>
                </c:pt>
                <c:pt idx="16002">
                  <c:v>0.28943959065055097</c:v>
                </c:pt>
                <c:pt idx="16003">
                  <c:v>0.30668884891326204</c:v>
                </c:pt>
                <c:pt idx="16004">
                  <c:v>0.25106550797669031</c:v>
                </c:pt>
                <c:pt idx="16005">
                  <c:v>0.31660517681279898</c:v>
                </c:pt>
                <c:pt idx="16006">
                  <c:v>0.23415192509110808</c:v>
                </c:pt>
                <c:pt idx="16007">
                  <c:v>0.30862463037560933</c:v>
                </c:pt>
                <c:pt idx="16008">
                  <c:v>0.26492419004690232</c:v>
                </c:pt>
                <c:pt idx="16009">
                  <c:v>0.25247593478594332</c:v>
                </c:pt>
                <c:pt idx="16010">
                  <c:v>0.25107912036841384</c:v>
                </c:pt>
                <c:pt idx="16011">
                  <c:v>0.237154717650956</c:v>
                </c:pt>
                <c:pt idx="16012">
                  <c:v>0.21417996547272194</c:v>
                </c:pt>
                <c:pt idx="16013">
                  <c:v>0.24911460274026526</c:v>
                </c:pt>
                <c:pt idx="16014">
                  <c:v>0.23590118889258388</c:v>
                </c:pt>
                <c:pt idx="16015">
                  <c:v>0.28207568901401153</c:v>
                </c:pt>
                <c:pt idx="16016">
                  <c:v>0.20831806537570691</c:v>
                </c:pt>
                <c:pt idx="16017">
                  <c:v>0.27973660837076592</c:v>
                </c:pt>
                <c:pt idx="16018">
                  <c:v>0.24074056000314603</c:v>
                </c:pt>
                <c:pt idx="16019">
                  <c:v>0.28056250838678681</c:v>
                </c:pt>
                <c:pt idx="16020">
                  <c:v>0.28997463694517767</c:v>
                </c:pt>
                <c:pt idx="16021">
                  <c:v>0.24861835117250852</c:v>
                </c:pt>
                <c:pt idx="16022">
                  <c:v>0.27543375671320325</c:v>
                </c:pt>
                <c:pt idx="16023">
                  <c:v>0.30285412947450591</c:v>
                </c:pt>
                <c:pt idx="16024">
                  <c:v>0.27525987829378407</c:v>
                </c:pt>
                <c:pt idx="16025">
                  <c:v>0.30024876877223389</c:v>
                </c:pt>
                <c:pt idx="16026">
                  <c:v>0.29026867016174301</c:v>
                </c:pt>
                <c:pt idx="16027">
                  <c:v>0.24652191461527428</c:v>
                </c:pt>
                <c:pt idx="16028">
                  <c:v>0.18933976460620691</c:v>
                </c:pt>
                <c:pt idx="16029">
                  <c:v>0.28606964267022839</c:v>
                </c:pt>
                <c:pt idx="16030">
                  <c:v>0.26866084152455832</c:v>
                </c:pt>
                <c:pt idx="16031">
                  <c:v>0.31817122349179205</c:v>
                </c:pt>
                <c:pt idx="16032">
                  <c:v>0.27000596220787065</c:v>
                </c:pt>
                <c:pt idx="16033">
                  <c:v>0.24691682965350625</c:v>
                </c:pt>
                <c:pt idx="16034">
                  <c:v>0.22906809651174323</c:v>
                </c:pt>
                <c:pt idx="16035">
                  <c:v>0.33624857335070302</c:v>
                </c:pt>
                <c:pt idx="16036">
                  <c:v>0.27923503522724902</c:v>
                </c:pt>
                <c:pt idx="16037">
                  <c:v>0.24956440112527764</c:v>
                </c:pt>
                <c:pt idx="16038">
                  <c:v>0.27754839307619822</c:v>
                </c:pt>
                <c:pt idx="16039">
                  <c:v>0.20720535743371971</c:v>
                </c:pt>
                <c:pt idx="16040">
                  <c:v>0.28180955387556988</c:v>
                </c:pt>
                <c:pt idx="16041">
                  <c:v>0.26546737923207564</c:v>
                </c:pt>
                <c:pt idx="16042">
                  <c:v>0.32926366139410718</c:v>
                </c:pt>
                <c:pt idx="16043">
                  <c:v>0.30127612665305986</c:v>
                </c:pt>
                <c:pt idx="16044">
                  <c:v>0.27974514228230413</c:v>
                </c:pt>
                <c:pt idx="16045">
                  <c:v>0.23572762749331552</c:v>
                </c:pt>
                <c:pt idx="16046">
                  <c:v>0.22825295307319821</c:v>
                </c:pt>
                <c:pt idx="16047">
                  <c:v>0.26787246655515012</c:v>
                </c:pt>
                <c:pt idx="16048">
                  <c:v>0.30156601813778305</c:v>
                </c:pt>
                <c:pt idx="16049">
                  <c:v>0.29460042473578735</c:v>
                </c:pt>
                <c:pt idx="16050">
                  <c:v>0.26661567957432381</c:v>
                </c:pt>
                <c:pt idx="16051">
                  <c:v>0.25195587099675182</c:v>
                </c:pt>
                <c:pt idx="16052">
                  <c:v>0.25188304744831819</c:v>
                </c:pt>
                <c:pt idx="16053">
                  <c:v>0.24285138257558225</c:v>
                </c:pt>
                <c:pt idx="16054">
                  <c:v>0.23465670750799494</c:v>
                </c:pt>
                <c:pt idx="16055">
                  <c:v>0.30584963520534436</c:v>
                </c:pt>
                <c:pt idx="16056">
                  <c:v>0.24753179781524287</c:v>
                </c:pt>
                <c:pt idx="16057">
                  <c:v>0.24445992595547161</c:v>
                </c:pt>
                <c:pt idx="16058">
                  <c:v>0.31414539293069482</c:v>
                </c:pt>
                <c:pt idx="16059">
                  <c:v>0.27597560427400758</c:v>
                </c:pt>
                <c:pt idx="16060">
                  <c:v>0.28815837069775657</c:v>
                </c:pt>
                <c:pt idx="16061">
                  <c:v>0.25370895412140376</c:v>
                </c:pt>
                <c:pt idx="16062">
                  <c:v>0.32050545265154257</c:v>
                </c:pt>
                <c:pt idx="16063">
                  <c:v>0.29900158194999993</c:v>
                </c:pt>
                <c:pt idx="16064">
                  <c:v>0.31776575836844384</c:v>
                </c:pt>
                <c:pt idx="16065">
                  <c:v>0.23891726170621727</c:v>
                </c:pt>
                <c:pt idx="16066">
                  <c:v>0.2997018375235424</c:v>
                </c:pt>
                <c:pt idx="16067">
                  <c:v>0.2815304696528434</c:v>
                </c:pt>
                <c:pt idx="16068">
                  <c:v>0.30355242441317459</c:v>
                </c:pt>
                <c:pt idx="16069">
                  <c:v>0.28907862396039502</c:v>
                </c:pt>
                <c:pt idx="16070">
                  <c:v>0.24468685443879751</c:v>
                </c:pt>
                <c:pt idx="16071">
                  <c:v>0.21024023037266712</c:v>
                </c:pt>
                <c:pt idx="16072">
                  <c:v>0.27631560913159431</c:v>
                </c:pt>
                <c:pt idx="16073">
                  <c:v>0.23436616309396421</c:v>
                </c:pt>
                <c:pt idx="16074">
                  <c:v>0.28550784280512576</c:v>
                </c:pt>
                <c:pt idx="16075">
                  <c:v>0.27823213575057643</c:v>
                </c:pt>
                <c:pt idx="16076">
                  <c:v>0.32122793183107667</c:v>
                </c:pt>
                <c:pt idx="16077">
                  <c:v>0.25763503260633441</c:v>
                </c:pt>
                <c:pt idx="16078">
                  <c:v>0.3421653845012862</c:v>
                </c:pt>
                <c:pt idx="16079">
                  <c:v>0.24893365099025391</c:v>
                </c:pt>
                <c:pt idx="16080">
                  <c:v>0.25220874066975507</c:v>
                </c:pt>
                <c:pt idx="16081">
                  <c:v>0.29577961141233972</c:v>
                </c:pt>
                <c:pt idx="16082">
                  <c:v>0.24332545985909851</c:v>
                </c:pt>
                <c:pt idx="16083">
                  <c:v>0.24515145561359364</c:v>
                </c:pt>
                <c:pt idx="16084">
                  <c:v>0.2789571967855573</c:v>
                </c:pt>
                <c:pt idx="16085">
                  <c:v>0.23395293317517443</c:v>
                </c:pt>
                <c:pt idx="16086">
                  <c:v>0.28443788185532282</c:v>
                </c:pt>
                <c:pt idx="16087">
                  <c:v>0.27615449108118184</c:v>
                </c:pt>
                <c:pt idx="16088">
                  <c:v>0.2684559193297274</c:v>
                </c:pt>
                <c:pt idx="16089">
                  <c:v>0.30777851403407991</c:v>
                </c:pt>
                <c:pt idx="16090">
                  <c:v>0.23717110943545952</c:v>
                </c:pt>
                <c:pt idx="16091">
                  <c:v>0.19754205664926094</c:v>
                </c:pt>
                <c:pt idx="16092">
                  <c:v>0.24428597061430871</c:v>
                </c:pt>
                <c:pt idx="16093">
                  <c:v>0.29218781781259195</c:v>
                </c:pt>
                <c:pt idx="16094">
                  <c:v>0.28787831210369685</c:v>
                </c:pt>
                <c:pt idx="16095">
                  <c:v>0.25555952511995988</c:v>
                </c:pt>
                <c:pt idx="16096">
                  <c:v>0.28964627697266387</c:v>
                </c:pt>
                <c:pt idx="16097">
                  <c:v>0.27171236035665797</c:v>
                </c:pt>
                <c:pt idx="16098">
                  <c:v>0.24418525736503491</c:v>
                </c:pt>
                <c:pt idx="16099">
                  <c:v>0.22748499197186994</c:v>
                </c:pt>
                <c:pt idx="16100">
                  <c:v>0.31159663301579882</c:v>
                </c:pt>
                <c:pt idx="16101">
                  <c:v>0.31545113438188532</c:v>
                </c:pt>
                <c:pt idx="16102">
                  <c:v>0.25355465055120724</c:v>
                </c:pt>
                <c:pt idx="16103">
                  <c:v>0.29061051981871538</c:v>
                </c:pt>
                <c:pt idx="16104">
                  <c:v>0.28824205472010234</c:v>
                </c:pt>
                <c:pt idx="16105">
                  <c:v>0.26684463096579486</c:v>
                </c:pt>
                <c:pt idx="16106">
                  <c:v>0.2831783583603133</c:v>
                </c:pt>
                <c:pt idx="16107">
                  <c:v>0.27159855079020878</c:v>
                </c:pt>
                <c:pt idx="16108">
                  <c:v>0.24353104134875889</c:v>
                </c:pt>
                <c:pt idx="16109">
                  <c:v>0.26597652764253982</c:v>
                </c:pt>
                <c:pt idx="16110">
                  <c:v>0.28865188545560289</c:v>
                </c:pt>
                <c:pt idx="16111">
                  <c:v>0.27562740978223432</c:v>
                </c:pt>
                <c:pt idx="16112">
                  <c:v>0.24827769032097974</c:v>
                </c:pt>
                <c:pt idx="16113">
                  <c:v>0.30885521301582947</c:v>
                </c:pt>
                <c:pt idx="16114">
                  <c:v>0.23596895854113747</c:v>
                </c:pt>
                <c:pt idx="16115">
                  <c:v>0.27800093232357331</c:v>
                </c:pt>
                <c:pt idx="16116">
                  <c:v>0.24287635839748944</c:v>
                </c:pt>
                <c:pt idx="16117">
                  <c:v>0.28420971734412981</c:v>
                </c:pt>
                <c:pt idx="16118">
                  <c:v>0.31115533115785265</c:v>
                </c:pt>
                <c:pt idx="16119">
                  <c:v>0.26134065725097538</c:v>
                </c:pt>
                <c:pt idx="16120">
                  <c:v>0.30044600642056302</c:v>
                </c:pt>
                <c:pt idx="16121">
                  <c:v>0.24701549020974117</c:v>
                </c:pt>
                <c:pt idx="16122">
                  <c:v>0.25653154044029858</c:v>
                </c:pt>
                <c:pt idx="16123">
                  <c:v>0.27896800831586188</c:v>
                </c:pt>
                <c:pt idx="16124">
                  <c:v>0.30153795682464424</c:v>
                </c:pt>
                <c:pt idx="16125">
                  <c:v>0.24627452924074217</c:v>
                </c:pt>
                <c:pt idx="16126">
                  <c:v>0.24845199109989496</c:v>
                </c:pt>
                <c:pt idx="16127">
                  <c:v>0.30611818947970204</c:v>
                </c:pt>
                <c:pt idx="16128">
                  <c:v>0.3587958033141499</c:v>
                </c:pt>
                <c:pt idx="16129">
                  <c:v>0.29395075258529851</c:v>
                </c:pt>
                <c:pt idx="16130">
                  <c:v>0.32638222019775193</c:v>
                </c:pt>
                <c:pt idx="16131">
                  <c:v>0.29165497232619852</c:v>
                </c:pt>
                <c:pt idx="16132">
                  <c:v>0.26402449415983492</c:v>
                </c:pt>
                <c:pt idx="16133">
                  <c:v>0.32244322376219331</c:v>
                </c:pt>
                <c:pt idx="16134">
                  <c:v>0.36681293639704793</c:v>
                </c:pt>
                <c:pt idx="16135">
                  <c:v>0.31832484985845005</c:v>
                </c:pt>
                <c:pt idx="16136">
                  <c:v>0.2416349473469519</c:v>
                </c:pt>
                <c:pt idx="16137">
                  <c:v>0.27028673713525403</c:v>
                </c:pt>
                <c:pt idx="16138">
                  <c:v>0.29031327318469641</c:v>
                </c:pt>
                <c:pt idx="16139">
                  <c:v>0.25055884577020932</c:v>
                </c:pt>
                <c:pt idx="16140">
                  <c:v>0.29812763098473882</c:v>
                </c:pt>
                <c:pt idx="16141">
                  <c:v>0.30389932817296644</c:v>
                </c:pt>
                <c:pt idx="16142">
                  <c:v>0.30107980881878132</c:v>
                </c:pt>
                <c:pt idx="16143">
                  <c:v>0.23860885122048234</c:v>
                </c:pt>
                <c:pt idx="16144">
                  <c:v>0.26268512103592817</c:v>
                </c:pt>
                <c:pt idx="16145">
                  <c:v>0.26916178686760994</c:v>
                </c:pt>
                <c:pt idx="16146">
                  <c:v>0.27416717950477698</c:v>
                </c:pt>
                <c:pt idx="16147">
                  <c:v>0.30924141427114576</c:v>
                </c:pt>
                <c:pt idx="16148">
                  <c:v>0.27549799439954464</c:v>
                </c:pt>
                <c:pt idx="16149">
                  <c:v>0.27628014577707088</c:v>
                </c:pt>
                <c:pt idx="16150">
                  <c:v>0.26505089838785689</c:v>
                </c:pt>
                <c:pt idx="16151">
                  <c:v>0.27019752291279125</c:v>
                </c:pt>
                <c:pt idx="16152">
                  <c:v>0.30928354891353133</c:v>
                </c:pt>
                <c:pt idx="16153">
                  <c:v>0.22351554697073203</c:v>
                </c:pt>
                <c:pt idx="16154">
                  <c:v>0.32354791279155382</c:v>
                </c:pt>
                <c:pt idx="16155">
                  <c:v>0.30785394802765742</c:v>
                </c:pt>
                <c:pt idx="16156">
                  <c:v>0.26887548952838891</c:v>
                </c:pt>
                <c:pt idx="16157">
                  <c:v>0.306076879366034</c:v>
                </c:pt>
                <c:pt idx="16158">
                  <c:v>0.30783306024785229</c:v>
                </c:pt>
                <c:pt idx="16159">
                  <c:v>0.26034940686057517</c:v>
                </c:pt>
                <c:pt idx="16160">
                  <c:v>0.25882528484896938</c:v>
                </c:pt>
                <c:pt idx="16161">
                  <c:v>0.25100187968437782</c:v>
                </c:pt>
                <c:pt idx="16162">
                  <c:v>0.29365356339007076</c:v>
                </c:pt>
                <c:pt idx="16163">
                  <c:v>0.25587204983586415</c:v>
                </c:pt>
                <c:pt idx="16164">
                  <c:v>0.23698576925512221</c:v>
                </c:pt>
                <c:pt idx="16165">
                  <c:v>0.25715250670750683</c:v>
                </c:pt>
                <c:pt idx="16166">
                  <c:v>0.28201092584893339</c:v>
                </c:pt>
                <c:pt idx="16167">
                  <c:v>0.26794386949879184</c:v>
                </c:pt>
                <c:pt idx="16168">
                  <c:v>0.26128288721437615</c:v>
                </c:pt>
                <c:pt idx="16169">
                  <c:v>0.26954982389977311</c:v>
                </c:pt>
                <c:pt idx="16170">
                  <c:v>0.25356575840108225</c:v>
                </c:pt>
                <c:pt idx="16171">
                  <c:v>0.21569394123882896</c:v>
                </c:pt>
                <c:pt idx="16172">
                  <c:v>0.26819674370037477</c:v>
                </c:pt>
                <c:pt idx="16173">
                  <c:v>0.28955962796702761</c:v>
                </c:pt>
                <c:pt idx="16174">
                  <c:v>0.29952031009543933</c:v>
                </c:pt>
                <c:pt idx="16175">
                  <c:v>0.20637083366691319</c:v>
                </c:pt>
                <c:pt idx="16176">
                  <c:v>0.30611140709457024</c:v>
                </c:pt>
                <c:pt idx="16177">
                  <c:v>0.26666274873645346</c:v>
                </c:pt>
                <c:pt idx="16178">
                  <c:v>0.32418804748399732</c:v>
                </c:pt>
                <c:pt idx="16179">
                  <c:v>0.25249390552924167</c:v>
                </c:pt>
                <c:pt idx="16180">
                  <c:v>0.23281284284981671</c:v>
                </c:pt>
                <c:pt idx="16181">
                  <c:v>0.31741175167060387</c:v>
                </c:pt>
                <c:pt idx="16182">
                  <c:v>0.29756841529544426</c:v>
                </c:pt>
                <c:pt idx="16183">
                  <c:v>0.24072436064043695</c:v>
                </c:pt>
                <c:pt idx="16184">
                  <c:v>0.33807006035780951</c:v>
                </c:pt>
                <c:pt idx="16185">
                  <c:v>0.22643127950321223</c:v>
                </c:pt>
                <c:pt idx="16186">
                  <c:v>0.24832768738780181</c:v>
                </c:pt>
                <c:pt idx="16187">
                  <c:v>0.18398866679302991</c:v>
                </c:pt>
                <c:pt idx="16188">
                  <c:v>0.31721085904584739</c:v>
                </c:pt>
                <c:pt idx="16189">
                  <c:v>0.32356068474131044</c:v>
                </c:pt>
                <c:pt idx="16190">
                  <c:v>0.33358346533505334</c:v>
                </c:pt>
                <c:pt idx="16191">
                  <c:v>0.29650805036300182</c:v>
                </c:pt>
                <c:pt idx="16192">
                  <c:v>0.26038996788056601</c:v>
                </c:pt>
                <c:pt idx="16193">
                  <c:v>0.33415649471675885</c:v>
                </c:pt>
                <c:pt idx="16194">
                  <c:v>0.28560000621807707</c:v>
                </c:pt>
                <c:pt idx="16195">
                  <c:v>0.25107040323778274</c:v>
                </c:pt>
                <c:pt idx="16196">
                  <c:v>0.28280018264461093</c:v>
                </c:pt>
                <c:pt idx="16197">
                  <c:v>0.29201064472105248</c:v>
                </c:pt>
                <c:pt idx="16198">
                  <c:v>0.30862728799291778</c:v>
                </c:pt>
                <c:pt idx="16199">
                  <c:v>0.26935826444062688</c:v>
                </c:pt>
                <c:pt idx="16200">
                  <c:v>0.30335308663002652</c:v>
                </c:pt>
                <c:pt idx="16201">
                  <c:v>0.26464812341612554</c:v>
                </c:pt>
                <c:pt idx="16202">
                  <c:v>0.36043176905848151</c:v>
                </c:pt>
                <c:pt idx="16203">
                  <c:v>0.27005353361523526</c:v>
                </c:pt>
                <c:pt idx="16204">
                  <c:v>0.26833869113610248</c:v>
                </c:pt>
                <c:pt idx="16205">
                  <c:v>0.3093611281081588</c:v>
                </c:pt>
                <c:pt idx="16206">
                  <c:v>0.23786511203816244</c:v>
                </c:pt>
                <c:pt idx="16207">
                  <c:v>0.26447179573026441</c:v>
                </c:pt>
                <c:pt idx="16208">
                  <c:v>0.29400798151502416</c:v>
                </c:pt>
                <c:pt idx="16209">
                  <c:v>0.21053054385246692</c:v>
                </c:pt>
                <c:pt idx="16210">
                  <c:v>0.26159819779777432</c:v>
                </c:pt>
                <c:pt idx="16211">
                  <c:v>0.24711423893380491</c:v>
                </c:pt>
                <c:pt idx="16212">
                  <c:v>0.29442236199121863</c:v>
                </c:pt>
                <c:pt idx="16213">
                  <c:v>0.2629773731254979</c:v>
                </c:pt>
                <c:pt idx="16214">
                  <c:v>0.31488824052522074</c:v>
                </c:pt>
                <c:pt idx="16215">
                  <c:v>0.28642985418622452</c:v>
                </c:pt>
                <c:pt idx="16216">
                  <c:v>0.26451986422319018</c:v>
                </c:pt>
                <c:pt idx="16217">
                  <c:v>0.28225984591672126</c:v>
                </c:pt>
                <c:pt idx="16218">
                  <c:v>0.29178102260987948</c:v>
                </c:pt>
                <c:pt idx="16219">
                  <c:v>0.25236682358625823</c:v>
                </c:pt>
                <c:pt idx="16220">
                  <c:v>0.23700307607299928</c:v>
                </c:pt>
                <c:pt idx="16221">
                  <c:v>0.27309743306450235</c:v>
                </c:pt>
                <c:pt idx="16222">
                  <c:v>0.25215594060702723</c:v>
                </c:pt>
                <c:pt idx="16223">
                  <c:v>0.26937478479215154</c:v>
                </c:pt>
                <c:pt idx="16224">
                  <c:v>0.31805869904801837</c:v>
                </c:pt>
                <c:pt idx="16225">
                  <c:v>0.24677069371174026</c:v>
                </c:pt>
                <c:pt idx="16226">
                  <c:v>0.29203909063451361</c:v>
                </c:pt>
                <c:pt idx="16227">
                  <c:v>0.28587211667899531</c:v>
                </c:pt>
                <c:pt idx="16228">
                  <c:v>0.26830193327923363</c:v>
                </c:pt>
                <c:pt idx="16229">
                  <c:v>0.29242165970254341</c:v>
                </c:pt>
                <c:pt idx="16230">
                  <c:v>0.27180825274132014</c:v>
                </c:pt>
                <c:pt idx="16231">
                  <c:v>0.25292035432831261</c:v>
                </c:pt>
                <c:pt idx="16232">
                  <c:v>0.25494214892862926</c:v>
                </c:pt>
                <c:pt idx="16233">
                  <c:v>0.27205314494491994</c:v>
                </c:pt>
                <c:pt idx="16234">
                  <c:v>0.26966552864003079</c:v>
                </c:pt>
                <c:pt idx="16235">
                  <c:v>0.31645571095566905</c:v>
                </c:pt>
                <c:pt idx="16236">
                  <c:v>0.24037993874030197</c:v>
                </c:pt>
                <c:pt idx="16237">
                  <c:v>0.26163217516767356</c:v>
                </c:pt>
                <c:pt idx="16238">
                  <c:v>0.26280953078208846</c:v>
                </c:pt>
                <c:pt idx="16239">
                  <c:v>0.24272121132898589</c:v>
                </c:pt>
                <c:pt idx="16240">
                  <c:v>0.25747820800826182</c:v>
                </c:pt>
                <c:pt idx="16241">
                  <c:v>0.24089100214271841</c:v>
                </c:pt>
                <c:pt idx="16242">
                  <c:v>0.27273622805509173</c:v>
                </c:pt>
                <c:pt idx="16243">
                  <c:v>0.24857466809950005</c:v>
                </c:pt>
                <c:pt idx="16244">
                  <c:v>0.28227628631015117</c:v>
                </c:pt>
                <c:pt idx="16245">
                  <c:v>0.24699046387344525</c:v>
                </c:pt>
                <c:pt idx="16246">
                  <c:v>0.23649186358280744</c:v>
                </c:pt>
                <c:pt idx="16247">
                  <c:v>0.28596586969344673</c:v>
                </c:pt>
                <c:pt idx="16248">
                  <c:v>0.27881693805310831</c:v>
                </c:pt>
                <c:pt idx="16249">
                  <c:v>0.2831383006699838</c:v>
                </c:pt>
                <c:pt idx="16250">
                  <c:v>0.34744596986391563</c:v>
                </c:pt>
                <c:pt idx="16251">
                  <c:v>0.25193506871967258</c:v>
                </c:pt>
                <c:pt idx="16252">
                  <c:v>0.29714892428068501</c:v>
                </c:pt>
                <c:pt idx="16253">
                  <c:v>0.22151473153289813</c:v>
                </c:pt>
                <c:pt idx="16254">
                  <c:v>0.26807098558958625</c:v>
                </c:pt>
                <c:pt idx="16255">
                  <c:v>0.27755863004176057</c:v>
                </c:pt>
                <c:pt idx="16256">
                  <c:v>0.23436828901133344</c:v>
                </c:pt>
                <c:pt idx="16257">
                  <c:v>0.28950271806138739</c:v>
                </c:pt>
                <c:pt idx="16258">
                  <c:v>0.29551634313426139</c:v>
                </c:pt>
                <c:pt idx="16259">
                  <c:v>0.19523919486258223</c:v>
                </c:pt>
                <c:pt idx="16260">
                  <c:v>0.2812488426696958</c:v>
                </c:pt>
                <c:pt idx="16261">
                  <c:v>0.23848108519042605</c:v>
                </c:pt>
                <c:pt idx="16262">
                  <c:v>0.26980907035511481</c:v>
                </c:pt>
                <c:pt idx="16263">
                  <c:v>0.21727090482859823</c:v>
                </c:pt>
                <c:pt idx="16264">
                  <c:v>0.25820266572068457</c:v>
                </c:pt>
                <c:pt idx="16265">
                  <c:v>0.27316858532729016</c:v>
                </c:pt>
                <c:pt idx="16266">
                  <c:v>0.31665964493711318</c:v>
                </c:pt>
                <c:pt idx="16267">
                  <c:v>0.29994470732213951</c:v>
                </c:pt>
                <c:pt idx="16268">
                  <c:v>0.22444905945082588</c:v>
                </c:pt>
                <c:pt idx="16269">
                  <c:v>0.2175385653140153</c:v>
                </c:pt>
                <c:pt idx="16270">
                  <c:v>0.32055292523137452</c:v>
                </c:pt>
                <c:pt idx="16271">
                  <c:v>0.2071835355388312</c:v>
                </c:pt>
                <c:pt idx="16272">
                  <c:v>0.24368181275942194</c:v>
                </c:pt>
                <c:pt idx="16273">
                  <c:v>0.2786486287476988</c:v>
                </c:pt>
                <c:pt idx="16274">
                  <c:v>0.26828626578770787</c:v>
                </c:pt>
                <c:pt idx="16275">
                  <c:v>0.2678250588753015</c:v>
                </c:pt>
                <c:pt idx="16276">
                  <c:v>0.26165530053795927</c:v>
                </c:pt>
                <c:pt idx="16277">
                  <c:v>0.32003591088988004</c:v>
                </c:pt>
                <c:pt idx="16278">
                  <c:v>0.20957002797643626</c:v>
                </c:pt>
                <c:pt idx="16279">
                  <c:v>0.28205296516239747</c:v>
                </c:pt>
                <c:pt idx="16280">
                  <c:v>0.2408270223221077</c:v>
                </c:pt>
                <c:pt idx="16281">
                  <c:v>0.2743971137802243</c:v>
                </c:pt>
                <c:pt idx="16282">
                  <c:v>0.23116252077978761</c:v>
                </c:pt>
                <c:pt idx="16283">
                  <c:v>0.2596858508109513</c:v>
                </c:pt>
                <c:pt idx="16284">
                  <c:v>0.23188063076182591</c:v>
                </c:pt>
                <c:pt idx="16285">
                  <c:v>0.20136395365572421</c:v>
                </c:pt>
                <c:pt idx="16286">
                  <c:v>0.31310856947014337</c:v>
                </c:pt>
                <c:pt idx="16287">
                  <c:v>0.32546108481389951</c:v>
                </c:pt>
                <c:pt idx="16288">
                  <c:v>0.25369534041481479</c:v>
                </c:pt>
                <c:pt idx="16289">
                  <c:v>0.27314148606686128</c:v>
                </c:pt>
                <c:pt idx="16290">
                  <c:v>0.26499184423339223</c:v>
                </c:pt>
                <c:pt idx="16291">
                  <c:v>0.26187228255772232</c:v>
                </c:pt>
                <c:pt idx="16292">
                  <c:v>0.31837481358952591</c:v>
                </c:pt>
                <c:pt idx="16293">
                  <c:v>0.24958007183010444</c:v>
                </c:pt>
                <c:pt idx="16294">
                  <c:v>0.23070699504164521</c:v>
                </c:pt>
                <c:pt idx="16295">
                  <c:v>0.27519591196181986</c:v>
                </c:pt>
                <c:pt idx="16296">
                  <c:v>0.29757600243320648</c:v>
                </c:pt>
                <c:pt idx="16297">
                  <c:v>0.29747073636990629</c:v>
                </c:pt>
                <c:pt idx="16298">
                  <c:v>0.24355318792162489</c:v>
                </c:pt>
                <c:pt idx="16299">
                  <c:v>0.2691766161934373</c:v>
                </c:pt>
                <c:pt idx="16300">
                  <c:v>0.33040292812022137</c:v>
                </c:pt>
                <c:pt idx="16301">
                  <c:v>0.28117026139283152</c:v>
                </c:pt>
                <c:pt idx="16302">
                  <c:v>0.26434607888460437</c:v>
                </c:pt>
                <c:pt idx="16303">
                  <c:v>0.2797582158794254</c:v>
                </c:pt>
                <c:pt idx="16304">
                  <c:v>0.25931811829207307</c:v>
                </c:pt>
                <c:pt idx="16305">
                  <c:v>0.26816699381310782</c:v>
                </c:pt>
                <c:pt idx="16306">
                  <c:v>0.30848047042442189</c:v>
                </c:pt>
                <c:pt idx="16307">
                  <c:v>0.25882414013902738</c:v>
                </c:pt>
                <c:pt idx="16308">
                  <c:v>0.25356786610161747</c:v>
                </c:pt>
                <c:pt idx="16309">
                  <c:v>0.21521357840729163</c:v>
                </c:pt>
                <c:pt idx="16310">
                  <c:v>0.24282047628747971</c:v>
                </c:pt>
                <c:pt idx="16311">
                  <c:v>0.31457881579217223</c:v>
                </c:pt>
                <c:pt idx="16312">
                  <c:v>0.23689738166211638</c:v>
                </c:pt>
                <c:pt idx="16313">
                  <c:v>0.22990575117171749</c:v>
                </c:pt>
                <c:pt idx="16314">
                  <c:v>0.30579620251142853</c:v>
                </c:pt>
                <c:pt idx="16315">
                  <c:v>0.32352083370343987</c:v>
                </c:pt>
                <c:pt idx="16316">
                  <c:v>0.20349220179532268</c:v>
                </c:pt>
                <c:pt idx="16317">
                  <c:v>0.26693346009021934</c:v>
                </c:pt>
                <c:pt idx="16318">
                  <c:v>0.26586023804609471</c:v>
                </c:pt>
                <c:pt idx="16319">
                  <c:v>0.25484530438441982</c:v>
                </c:pt>
                <c:pt idx="16320">
                  <c:v>0.27755543154636403</c:v>
                </c:pt>
                <c:pt idx="16321">
                  <c:v>0.24097533866932863</c:v>
                </c:pt>
                <c:pt idx="16322">
                  <c:v>0.26772600768320781</c:v>
                </c:pt>
                <c:pt idx="16323">
                  <c:v>0.24977240384154398</c:v>
                </c:pt>
                <c:pt idx="16324">
                  <c:v>0.24056778157712985</c:v>
                </c:pt>
                <c:pt idx="16325">
                  <c:v>0.30874304878936853</c:v>
                </c:pt>
                <c:pt idx="16326">
                  <c:v>0.28728417776737586</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0.24800066059046175</c:v>
                </c:pt>
                <c:pt idx="16335">
                  <c:v>0.28289867224901594</c:v>
                </c:pt>
                <c:pt idx="16336">
                  <c:v>0.26246583845528276</c:v>
                </c:pt>
                <c:pt idx="16337">
                  <c:v>0.21157621072370392</c:v>
                </c:pt>
                <c:pt idx="16338">
                  <c:v>0.22357579424290466</c:v>
                </c:pt>
                <c:pt idx="16339">
                  <c:v>0.26040049063767023</c:v>
                </c:pt>
                <c:pt idx="16340">
                  <c:v>0.23136113801309371</c:v>
                </c:pt>
                <c:pt idx="16341">
                  <c:v>0.30714771012809322</c:v>
                </c:pt>
                <c:pt idx="16342">
                  <c:v>0.29022234356807008</c:v>
                </c:pt>
                <c:pt idx="16343">
                  <c:v>0.28698893270457715</c:v>
                </c:pt>
                <c:pt idx="16344">
                  <c:v>0.2620594174516836</c:v>
                </c:pt>
                <c:pt idx="16345">
                  <c:v>0.27559484727779548</c:v>
                </c:pt>
                <c:pt idx="16346">
                  <c:v>0.26788994075600792</c:v>
                </c:pt>
                <c:pt idx="16347">
                  <c:v>0.29671145697854484</c:v>
                </c:pt>
                <c:pt idx="16348">
                  <c:v>0.21809931412870237</c:v>
                </c:pt>
                <c:pt idx="16349">
                  <c:v>0.27184686864053398</c:v>
                </c:pt>
                <c:pt idx="16350">
                  <c:v>0.26650855098938137</c:v>
                </c:pt>
                <c:pt idx="16351">
                  <c:v>0.27342100834252631</c:v>
                </c:pt>
                <c:pt idx="16352">
                  <c:v>0.20546708445596296</c:v>
                </c:pt>
                <c:pt idx="16353">
                  <c:v>0.24402368641050626</c:v>
                </c:pt>
                <c:pt idx="16354">
                  <c:v>0.27884234323830731</c:v>
                </c:pt>
                <c:pt idx="16355">
                  <c:v>0.25354353214415776</c:v>
                </c:pt>
                <c:pt idx="16356">
                  <c:v>0.21120088189395644</c:v>
                </c:pt>
                <c:pt idx="16357">
                  <c:v>0.22246064129168255</c:v>
                </c:pt>
                <c:pt idx="16358">
                  <c:v>0.28752390609280237</c:v>
                </c:pt>
                <c:pt idx="16359">
                  <c:v>0.31211078903015604</c:v>
                </c:pt>
                <c:pt idx="16360">
                  <c:v>0.29356929302290324</c:v>
                </c:pt>
                <c:pt idx="16361">
                  <c:v>0.27422136230550082</c:v>
                </c:pt>
                <c:pt idx="16362">
                  <c:v>0.22351643892654124</c:v>
                </c:pt>
                <c:pt idx="16363">
                  <c:v>0.36013272547796382</c:v>
                </c:pt>
                <c:pt idx="16364">
                  <c:v>0.25345304540015379</c:v>
                </c:pt>
                <c:pt idx="16365">
                  <c:v>0.21430023961837993</c:v>
                </c:pt>
                <c:pt idx="16366">
                  <c:v>0.27220417770248695</c:v>
                </c:pt>
                <c:pt idx="16367">
                  <c:v>0.27500446436900683</c:v>
                </c:pt>
                <c:pt idx="16368">
                  <c:v>0.30187549500646443</c:v>
                </c:pt>
                <c:pt idx="16369">
                  <c:v>0.3010507231470495</c:v>
                </c:pt>
                <c:pt idx="16370">
                  <c:v>0.27781894247650735</c:v>
                </c:pt>
                <c:pt idx="16371">
                  <c:v>0.23574015752336744</c:v>
                </c:pt>
                <c:pt idx="16372">
                  <c:v>0.29921415778048038</c:v>
                </c:pt>
                <c:pt idx="16373">
                  <c:v>0.21070562737501911</c:v>
                </c:pt>
                <c:pt idx="16374">
                  <c:v>0.22775387823960436</c:v>
                </c:pt>
                <c:pt idx="16375">
                  <c:v>0.26941457517296663</c:v>
                </c:pt>
                <c:pt idx="16376">
                  <c:v>0.25671134125573425</c:v>
                </c:pt>
                <c:pt idx="16377">
                  <c:v>0.23063156333395735</c:v>
                </c:pt>
                <c:pt idx="16378">
                  <c:v>0.26633844742976132</c:v>
                </c:pt>
                <c:pt idx="16379">
                  <c:v>0.265097808748187</c:v>
                </c:pt>
                <c:pt idx="16380">
                  <c:v>0.31561673802153695</c:v>
                </c:pt>
                <c:pt idx="16381">
                  <c:v>0.26635167972405566</c:v>
                </c:pt>
                <c:pt idx="16382">
                  <c:v>0.26223403907376863</c:v>
                </c:pt>
                <c:pt idx="16383">
                  <c:v>0.30089024826135402</c:v>
                </c:pt>
                <c:pt idx="16384">
                  <c:v>0.31153474036043532</c:v>
                </c:pt>
                <c:pt idx="16385">
                  <c:v>0.30797152088007873</c:v>
                </c:pt>
                <c:pt idx="16386">
                  <c:v>0.32401106869721275</c:v>
                </c:pt>
                <c:pt idx="16387">
                  <c:v>0.22501845910464691</c:v>
                </c:pt>
                <c:pt idx="16388">
                  <c:v>0.28348952797717303</c:v>
                </c:pt>
                <c:pt idx="16389">
                  <c:v>0.26574643635498041</c:v>
                </c:pt>
                <c:pt idx="16390">
                  <c:v>0.2239918486835111</c:v>
                </c:pt>
                <c:pt idx="16391">
                  <c:v>0.25349219459976158</c:v>
                </c:pt>
                <c:pt idx="16392">
                  <c:v>0.25058375894545798</c:v>
                </c:pt>
                <c:pt idx="16393">
                  <c:v>0.27820418897050581</c:v>
                </c:pt>
                <c:pt idx="16394">
                  <c:v>0.31184533761548228</c:v>
                </c:pt>
                <c:pt idx="16395">
                  <c:v>0.28076160232761982</c:v>
                </c:pt>
                <c:pt idx="16396">
                  <c:v>0.2611454068549996</c:v>
                </c:pt>
                <c:pt idx="16397">
                  <c:v>0.26688425325560022</c:v>
                </c:pt>
                <c:pt idx="16398">
                  <c:v>0.28564663642524685</c:v>
                </c:pt>
                <c:pt idx="16399">
                  <c:v>0.21200541696343139</c:v>
                </c:pt>
                <c:pt idx="16400">
                  <c:v>0.3027781591340859</c:v>
                </c:pt>
                <c:pt idx="16401">
                  <c:v>0.28212562567947275</c:v>
                </c:pt>
                <c:pt idx="16402">
                  <c:v>0.23923144137558291</c:v>
                </c:pt>
                <c:pt idx="16403">
                  <c:v>0.29165625043905641</c:v>
                </c:pt>
                <c:pt idx="16404">
                  <c:v>0.25313335401367459</c:v>
                </c:pt>
                <c:pt idx="16405">
                  <c:v>0.28379762055396324</c:v>
                </c:pt>
                <c:pt idx="16406">
                  <c:v>0.24808956939308038</c:v>
                </c:pt>
                <c:pt idx="16407">
                  <c:v>0.23862122257112794</c:v>
                </c:pt>
                <c:pt idx="16408">
                  <c:v>0.29336534939621051</c:v>
                </c:pt>
                <c:pt idx="16409">
                  <c:v>0.24411665703491689</c:v>
                </c:pt>
                <c:pt idx="16410">
                  <c:v>0.26382319339903915</c:v>
                </c:pt>
                <c:pt idx="16411">
                  <c:v>0.24255297530288722</c:v>
                </c:pt>
                <c:pt idx="16412">
                  <c:v>0.25456239294201038</c:v>
                </c:pt>
                <c:pt idx="16413">
                  <c:v>0.27249696068668072</c:v>
                </c:pt>
                <c:pt idx="16414">
                  <c:v>0.27439983895684938</c:v>
                </c:pt>
                <c:pt idx="16415">
                  <c:v>0.28232782916300148</c:v>
                </c:pt>
                <c:pt idx="16416">
                  <c:v>0.2857493603359213</c:v>
                </c:pt>
                <c:pt idx="16417">
                  <c:v>0.26214095209735966</c:v>
                </c:pt>
                <c:pt idx="16418">
                  <c:v>0.24380926875732731</c:v>
                </c:pt>
                <c:pt idx="16419">
                  <c:v>0.30855712307110217</c:v>
                </c:pt>
                <c:pt idx="16420">
                  <c:v>0.25683947341317376</c:v>
                </c:pt>
                <c:pt idx="16421">
                  <c:v>0.27532537957515707</c:v>
                </c:pt>
                <c:pt idx="16422">
                  <c:v>0.2488891773698059</c:v>
                </c:pt>
                <c:pt idx="16423">
                  <c:v>0.23875144706504578</c:v>
                </c:pt>
                <c:pt idx="16424">
                  <c:v>0.30464169821261988</c:v>
                </c:pt>
                <c:pt idx="16425">
                  <c:v>0.26260775410724768</c:v>
                </c:pt>
                <c:pt idx="16426">
                  <c:v>0.2572866775213925</c:v>
                </c:pt>
                <c:pt idx="16427">
                  <c:v>0.29775694687779181</c:v>
                </c:pt>
                <c:pt idx="16428">
                  <c:v>0.24359293731916978</c:v>
                </c:pt>
                <c:pt idx="16429">
                  <c:v>0.23445211826930776</c:v>
                </c:pt>
                <c:pt idx="16430">
                  <c:v>0.30461788266888545</c:v>
                </c:pt>
                <c:pt idx="16431">
                  <c:v>0.25528895240276611</c:v>
                </c:pt>
                <c:pt idx="16432">
                  <c:v>0.23586323872069698</c:v>
                </c:pt>
                <c:pt idx="16433">
                  <c:v>0.28818726394086386</c:v>
                </c:pt>
                <c:pt idx="16434">
                  <c:v>0.31450424969766877</c:v>
                </c:pt>
                <c:pt idx="16435">
                  <c:v>0.25388683692256814</c:v>
                </c:pt>
                <c:pt idx="16436">
                  <c:v>0.28934184776411548</c:v>
                </c:pt>
                <c:pt idx="16437">
                  <c:v>0.30130521458550452</c:v>
                </c:pt>
                <c:pt idx="16438">
                  <c:v>0.24060214659996396</c:v>
                </c:pt>
                <c:pt idx="16439">
                  <c:v>0.28080427732198415</c:v>
                </c:pt>
                <c:pt idx="16440">
                  <c:v>0.27275713291426745</c:v>
                </c:pt>
                <c:pt idx="16441">
                  <c:v>0.2836474171636304</c:v>
                </c:pt>
                <c:pt idx="16442">
                  <c:v>0.28098865294927233</c:v>
                </c:pt>
                <c:pt idx="16443">
                  <c:v>0.28275916467927531</c:v>
                </c:pt>
                <c:pt idx="16444">
                  <c:v>0.27440846808764918</c:v>
                </c:pt>
                <c:pt idx="16445">
                  <c:v>0.27040978189428566</c:v>
                </c:pt>
                <c:pt idx="16446">
                  <c:v>0.27340801949857335</c:v>
                </c:pt>
                <c:pt idx="16447">
                  <c:v>0.23833772679038442</c:v>
                </c:pt>
                <c:pt idx="16448">
                  <c:v>0.23070890633193045</c:v>
                </c:pt>
                <c:pt idx="16449">
                  <c:v>0.27112065550906728</c:v>
                </c:pt>
                <c:pt idx="16450">
                  <c:v>0.29236124467415858</c:v>
                </c:pt>
                <c:pt idx="16451">
                  <c:v>0.31407801001575653</c:v>
                </c:pt>
                <c:pt idx="16452">
                  <c:v>0.27261231226819244</c:v>
                </c:pt>
                <c:pt idx="16453">
                  <c:v>0.24367364360561067</c:v>
                </c:pt>
                <c:pt idx="16454">
                  <c:v>0.26802407583948168</c:v>
                </c:pt>
                <c:pt idx="16455">
                  <c:v>0.28090491911458004</c:v>
                </c:pt>
                <c:pt idx="16456">
                  <c:v>0.24723002701595764</c:v>
                </c:pt>
                <c:pt idx="16457">
                  <c:v>0.25991046132819973</c:v>
                </c:pt>
                <c:pt idx="16458">
                  <c:v>0.25805210164533171</c:v>
                </c:pt>
                <c:pt idx="16459">
                  <c:v>0.26654687267320332</c:v>
                </c:pt>
                <c:pt idx="16460">
                  <c:v>0.30315992104462203</c:v>
                </c:pt>
                <c:pt idx="16461">
                  <c:v>0.27599149725068622</c:v>
                </c:pt>
                <c:pt idx="16462">
                  <c:v>0.26990028431092056</c:v>
                </c:pt>
                <c:pt idx="16463">
                  <c:v>0.25930555713295184</c:v>
                </c:pt>
                <c:pt idx="16464">
                  <c:v>0.20054225898980579</c:v>
                </c:pt>
                <c:pt idx="16465">
                  <c:v>0.29533264461578285</c:v>
                </c:pt>
                <c:pt idx="16466">
                  <c:v>0.24102745917961141</c:v>
                </c:pt>
                <c:pt idx="16467">
                  <c:v>0.20705486603826545</c:v>
                </c:pt>
                <c:pt idx="16468">
                  <c:v>0.24743935956144394</c:v>
                </c:pt>
                <c:pt idx="16469">
                  <c:v>0.27391138587853486</c:v>
                </c:pt>
                <c:pt idx="16470">
                  <c:v>0.29761475935456888</c:v>
                </c:pt>
                <c:pt idx="16471">
                  <c:v>0.25631123495743346</c:v>
                </c:pt>
                <c:pt idx="16472">
                  <c:v>0.22116983265807888</c:v>
                </c:pt>
                <c:pt idx="16473">
                  <c:v>0.31318664655826067</c:v>
                </c:pt>
                <c:pt idx="16474">
                  <c:v>0.31240814971501718</c:v>
                </c:pt>
                <c:pt idx="16475">
                  <c:v>0.22907360296449736</c:v>
                </c:pt>
                <c:pt idx="16476">
                  <c:v>0.28269062674794482</c:v>
                </c:pt>
                <c:pt idx="16477">
                  <c:v>0.26046207299930041</c:v>
                </c:pt>
                <c:pt idx="16478">
                  <c:v>0.25665607559353604</c:v>
                </c:pt>
                <c:pt idx="16479">
                  <c:v>0.28665381569054582</c:v>
                </c:pt>
                <c:pt idx="16480">
                  <c:v>0.24587067268084237</c:v>
                </c:pt>
                <c:pt idx="16481">
                  <c:v>0.2343014592370859</c:v>
                </c:pt>
                <c:pt idx="16482">
                  <c:v>0.2143612971182125</c:v>
                </c:pt>
                <c:pt idx="16483">
                  <c:v>0.31111968459297074</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0.27754459125321657</c:v>
                </c:pt>
                <c:pt idx="16495">
                  <c:v>0.31843457978951745</c:v>
                </c:pt>
                <c:pt idx="16496">
                  <c:v>0.22782940166006074</c:v>
                </c:pt>
                <c:pt idx="16497">
                  <c:v>0.30495926726843536</c:v>
                </c:pt>
                <c:pt idx="16498">
                  <c:v>0.27127708640822873</c:v>
                </c:pt>
                <c:pt idx="16499">
                  <c:v>0.25210247269117553</c:v>
                </c:pt>
                <c:pt idx="16500">
                  <c:v>0.21793311830666517</c:v>
                </c:pt>
                <c:pt idx="16501">
                  <c:v>0.27034004953183416</c:v>
                </c:pt>
                <c:pt idx="16502">
                  <c:v>0.24691366886841129</c:v>
                </c:pt>
                <c:pt idx="16503">
                  <c:v>0.2515407391722233</c:v>
                </c:pt>
                <c:pt idx="16504">
                  <c:v>0.23773297305823246</c:v>
                </c:pt>
                <c:pt idx="16505">
                  <c:v>0.22801271127627801</c:v>
                </c:pt>
                <c:pt idx="16506">
                  <c:v>0.28069600712361781</c:v>
                </c:pt>
                <c:pt idx="16507">
                  <c:v>0.27697116495525925</c:v>
                </c:pt>
                <c:pt idx="16508">
                  <c:v>0.30269160005934348</c:v>
                </c:pt>
                <c:pt idx="16509">
                  <c:v>0.19150421124426342</c:v>
                </c:pt>
                <c:pt idx="16510">
                  <c:v>0.25289524463968494</c:v>
                </c:pt>
                <c:pt idx="16511">
                  <c:v>0.29273321683088671</c:v>
                </c:pt>
                <c:pt idx="16512">
                  <c:v>0.22311160763765267</c:v>
                </c:pt>
                <c:pt idx="16513">
                  <c:v>0.2864599941721353</c:v>
                </c:pt>
                <c:pt idx="16514">
                  <c:v>0.28852453535821687</c:v>
                </c:pt>
                <c:pt idx="16515">
                  <c:v>0.23374519997373144</c:v>
                </c:pt>
                <c:pt idx="16516">
                  <c:v>0.25929610653308305</c:v>
                </c:pt>
                <c:pt idx="16517">
                  <c:v>0.2331027623534612</c:v>
                </c:pt>
                <c:pt idx="16518">
                  <c:v>0.26882101381485507</c:v>
                </c:pt>
                <c:pt idx="16519">
                  <c:v>0.28008101373019328</c:v>
                </c:pt>
                <c:pt idx="16520">
                  <c:v>0.2927515912071294</c:v>
                </c:pt>
                <c:pt idx="16521">
                  <c:v>0.22772969712938371</c:v>
                </c:pt>
                <c:pt idx="16522">
                  <c:v>0.30038983659155438</c:v>
                </c:pt>
                <c:pt idx="16523">
                  <c:v>0.25137754125461775</c:v>
                </c:pt>
                <c:pt idx="16524">
                  <c:v>0.25319189798601444</c:v>
                </c:pt>
                <c:pt idx="16525">
                  <c:v>0.32882790046783661</c:v>
                </c:pt>
                <c:pt idx="16526">
                  <c:v>0.24823010613233534</c:v>
                </c:pt>
                <c:pt idx="16527">
                  <c:v>0.25268852451631624</c:v>
                </c:pt>
                <c:pt idx="16528">
                  <c:v>0.32620566294232939</c:v>
                </c:pt>
                <c:pt idx="16529">
                  <c:v>0.27360018768817168</c:v>
                </c:pt>
                <c:pt idx="16530">
                  <c:v>0.27206779366050587</c:v>
                </c:pt>
                <c:pt idx="16531">
                  <c:v>0.21194300853059542</c:v>
                </c:pt>
                <c:pt idx="16532">
                  <c:v>0.28496243910990426</c:v>
                </c:pt>
                <c:pt idx="16533">
                  <c:v>0.26034514128009728</c:v>
                </c:pt>
                <c:pt idx="16534">
                  <c:v>0.32304987857347245</c:v>
                </c:pt>
                <c:pt idx="16535">
                  <c:v>0.25020540625012139</c:v>
                </c:pt>
                <c:pt idx="16536">
                  <c:v>0.25317123608574177</c:v>
                </c:pt>
                <c:pt idx="16537">
                  <c:v>0.28643813651829553</c:v>
                </c:pt>
                <c:pt idx="16538">
                  <c:v>0.30125644019692366</c:v>
                </c:pt>
                <c:pt idx="16539">
                  <c:v>0.28773374280676423</c:v>
                </c:pt>
                <c:pt idx="16540">
                  <c:v>0.24709504204720964</c:v>
                </c:pt>
                <c:pt idx="16541">
                  <c:v>0.22786846186781587</c:v>
                </c:pt>
                <c:pt idx="16542">
                  <c:v>0.27276760592747273</c:v>
                </c:pt>
                <c:pt idx="16543">
                  <c:v>0.25062852048064038</c:v>
                </c:pt>
                <c:pt idx="16544">
                  <c:v>0.23923170838870936</c:v>
                </c:pt>
                <c:pt idx="16545">
                  <c:v>0.24171737748907002</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0.28934790892505075</c:v>
                </c:pt>
                <c:pt idx="16554">
                  <c:v>0.26617725128051328</c:v>
                </c:pt>
                <c:pt idx="16555">
                  <c:v>0.27832086393640576</c:v>
                </c:pt>
                <c:pt idx="16556">
                  <c:v>0.25748641000367817</c:v>
                </c:pt>
                <c:pt idx="16557">
                  <c:v>0.27321189496711945</c:v>
                </c:pt>
                <c:pt idx="16558">
                  <c:v>0.29392406004294613</c:v>
                </c:pt>
                <c:pt idx="16559">
                  <c:v>0.23079404514898541</c:v>
                </c:pt>
                <c:pt idx="16560">
                  <c:v>0.32431199409512385</c:v>
                </c:pt>
                <c:pt idx="16561">
                  <c:v>0.24366840883285176</c:v>
                </c:pt>
                <c:pt idx="16562">
                  <c:v>0.22230908854300843</c:v>
                </c:pt>
                <c:pt idx="16563">
                  <c:v>0.21450517204250324</c:v>
                </c:pt>
                <c:pt idx="16564">
                  <c:v>0.28538303248200381</c:v>
                </c:pt>
                <c:pt idx="16565">
                  <c:v>0.23235104183288041</c:v>
                </c:pt>
                <c:pt idx="16566">
                  <c:v>0.2908037296159004</c:v>
                </c:pt>
                <c:pt idx="16567">
                  <c:v>0.22446068398182281</c:v>
                </c:pt>
                <c:pt idx="16568">
                  <c:v>0.24904837571528987</c:v>
                </c:pt>
                <c:pt idx="16569">
                  <c:v>0.25141197146873628</c:v>
                </c:pt>
                <c:pt idx="16570">
                  <c:v>0.25478723845294571</c:v>
                </c:pt>
                <c:pt idx="16571">
                  <c:v>0.31116908064827631</c:v>
                </c:pt>
                <c:pt idx="16572">
                  <c:v>0.23606244779198787</c:v>
                </c:pt>
                <c:pt idx="16573">
                  <c:v>0.26988217672886194</c:v>
                </c:pt>
                <c:pt idx="16574">
                  <c:v>0.30142681957472606</c:v>
                </c:pt>
                <c:pt idx="16575">
                  <c:v>0.26358174219545588</c:v>
                </c:pt>
                <c:pt idx="16576">
                  <c:v>0.26367235720011861</c:v>
                </c:pt>
                <c:pt idx="16577">
                  <c:v>0.25355755764707927</c:v>
                </c:pt>
                <c:pt idx="16578">
                  <c:v>0.25533979609996788</c:v>
                </c:pt>
                <c:pt idx="16579">
                  <c:v>0.23945130996058869</c:v>
                </c:pt>
                <c:pt idx="16580">
                  <c:v>0.2334742276058614</c:v>
                </c:pt>
                <c:pt idx="16581">
                  <c:v>0.26747190581869074</c:v>
                </c:pt>
                <c:pt idx="16582">
                  <c:v>0.27459278442409207</c:v>
                </c:pt>
                <c:pt idx="16583">
                  <c:v>0.23509809588272235</c:v>
                </c:pt>
                <c:pt idx="16584">
                  <c:v>0.26930735882177959</c:v>
                </c:pt>
                <c:pt idx="16585">
                  <c:v>0.29294006408846107</c:v>
                </c:pt>
                <c:pt idx="16586">
                  <c:v>0.2515854821052948</c:v>
                </c:pt>
                <c:pt idx="16587">
                  <c:v>0.3083204279669613</c:v>
                </c:pt>
                <c:pt idx="16588">
                  <c:v>0.2695802624733073</c:v>
                </c:pt>
                <c:pt idx="16589">
                  <c:v>0.24599515811642955</c:v>
                </c:pt>
                <c:pt idx="16590">
                  <c:v>0.21228454252271708</c:v>
                </c:pt>
                <c:pt idx="16591">
                  <c:v>0.26446940938947788</c:v>
                </c:pt>
                <c:pt idx="16592">
                  <c:v>0.28663873778874238</c:v>
                </c:pt>
                <c:pt idx="16593">
                  <c:v>0.33809720202426041</c:v>
                </c:pt>
                <c:pt idx="16594">
                  <c:v>0.21087473685224073</c:v>
                </c:pt>
                <c:pt idx="16595">
                  <c:v>0.2733374537324233</c:v>
                </c:pt>
                <c:pt idx="16596">
                  <c:v>0.30448499749231039</c:v>
                </c:pt>
                <c:pt idx="16597">
                  <c:v>0.26345947048003776</c:v>
                </c:pt>
                <c:pt idx="16598">
                  <c:v>0.21033525438093045</c:v>
                </c:pt>
                <c:pt idx="16599">
                  <c:v>0.26784581355714232</c:v>
                </c:pt>
                <c:pt idx="16600">
                  <c:v>0.25429435412361673</c:v>
                </c:pt>
                <c:pt idx="16601">
                  <c:v>0.26998839002066705</c:v>
                </c:pt>
                <c:pt idx="16602">
                  <c:v>0.26545422653925138</c:v>
                </c:pt>
                <c:pt idx="16603">
                  <c:v>0.26147266744416375</c:v>
                </c:pt>
                <c:pt idx="16604">
                  <c:v>0.25692231869587739</c:v>
                </c:pt>
                <c:pt idx="16605">
                  <c:v>0.27357339738689307</c:v>
                </c:pt>
                <c:pt idx="16606">
                  <c:v>0.26492898134261522</c:v>
                </c:pt>
                <c:pt idx="16607">
                  <c:v>0.26784883686032956</c:v>
                </c:pt>
                <c:pt idx="16608">
                  <c:v>0.26620389043941906</c:v>
                </c:pt>
                <c:pt idx="16609">
                  <c:v>0.29060852736430215</c:v>
                </c:pt>
                <c:pt idx="16610">
                  <c:v>0.28397439848709538</c:v>
                </c:pt>
                <c:pt idx="16611">
                  <c:v>0.23826031653058041</c:v>
                </c:pt>
                <c:pt idx="16612">
                  <c:v>0.25232188625085739</c:v>
                </c:pt>
                <c:pt idx="16613">
                  <c:v>0.25499898237312618</c:v>
                </c:pt>
                <c:pt idx="16614">
                  <c:v>0.28271970155682247</c:v>
                </c:pt>
                <c:pt idx="16615">
                  <c:v>0.24272644052552053</c:v>
                </c:pt>
                <c:pt idx="16616">
                  <c:v>0.244898987766027</c:v>
                </c:pt>
                <c:pt idx="16617">
                  <c:v>0.29235496281267803</c:v>
                </c:pt>
                <c:pt idx="16618">
                  <c:v>0.21446474512545768</c:v>
                </c:pt>
                <c:pt idx="16619">
                  <c:v>0.27064360195371012</c:v>
                </c:pt>
                <c:pt idx="16620">
                  <c:v>0.2751478416739444</c:v>
                </c:pt>
                <c:pt idx="16621">
                  <c:v>0.26370036548705061</c:v>
                </c:pt>
                <c:pt idx="16622">
                  <c:v>0.24791277693697691</c:v>
                </c:pt>
                <c:pt idx="16623">
                  <c:v>0.29183848447032551</c:v>
                </c:pt>
                <c:pt idx="16624">
                  <c:v>0.25099887503817947</c:v>
                </c:pt>
                <c:pt idx="16625">
                  <c:v>0.33723210241882284</c:v>
                </c:pt>
                <c:pt idx="16626">
                  <c:v>0.26371031327483696</c:v>
                </c:pt>
                <c:pt idx="16627">
                  <c:v>0.25405999000361862</c:v>
                </c:pt>
                <c:pt idx="16628">
                  <c:v>0.28176348734565565</c:v>
                </c:pt>
                <c:pt idx="16629">
                  <c:v>0.27410123599164582</c:v>
                </c:pt>
                <c:pt idx="16630">
                  <c:v>0.29228710217410381</c:v>
                </c:pt>
                <c:pt idx="16631">
                  <c:v>0.25634163828941881</c:v>
                </c:pt>
                <c:pt idx="16632">
                  <c:v>0.25728474754481445</c:v>
                </c:pt>
                <c:pt idx="16633">
                  <c:v>0.24835053159948459</c:v>
                </c:pt>
                <c:pt idx="16634">
                  <c:v>0.24805336145135162</c:v>
                </c:pt>
                <c:pt idx="16635">
                  <c:v>0.24976493340369693</c:v>
                </c:pt>
                <c:pt idx="16636">
                  <c:v>0.23721728719545568</c:v>
                </c:pt>
                <c:pt idx="16637">
                  <c:v>0.30628146576027665</c:v>
                </c:pt>
                <c:pt idx="16638">
                  <c:v>0.28703445070351324</c:v>
                </c:pt>
                <c:pt idx="16639">
                  <c:v>0.26353869635671989</c:v>
                </c:pt>
                <c:pt idx="16640">
                  <c:v>0.26431808118161004</c:v>
                </c:pt>
                <c:pt idx="16641">
                  <c:v>0.26558397152287172</c:v>
                </c:pt>
                <c:pt idx="16642">
                  <c:v>0.23261765240530274</c:v>
                </c:pt>
                <c:pt idx="16643">
                  <c:v>0.22509087933453512</c:v>
                </c:pt>
                <c:pt idx="16644">
                  <c:v>0.24480149999069667</c:v>
                </c:pt>
                <c:pt idx="16645">
                  <c:v>0.24160159952852922</c:v>
                </c:pt>
                <c:pt idx="16646">
                  <c:v>0.21515561460351265</c:v>
                </c:pt>
                <c:pt idx="16647">
                  <c:v>0.22300846105619632</c:v>
                </c:pt>
                <c:pt idx="16648">
                  <c:v>0.25613902489984841</c:v>
                </c:pt>
                <c:pt idx="16649">
                  <c:v>0.24448731520074479</c:v>
                </c:pt>
                <c:pt idx="16650">
                  <c:v>0.26424113912316222</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0.29013681127416874</c:v>
                </c:pt>
                <c:pt idx="16660">
                  <c:v>0.29209942890149543</c:v>
                </c:pt>
                <c:pt idx="16661">
                  <c:v>0.29704765222293439</c:v>
                </c:pt>
                <c:pt idx="16662">
                  <c:v>0.26233102860947577</c:v>
                </c:pt>
                <c:pt idx="16663">
                  <c:v>0.28650498944082115</c:v>
                </c:pt>
                <c:pt idx="16664">
                  <c:v>0.30731246016581143</c:v>
                </c:pt>
                <c:pt idx="16665">
                  <c:v>0.24777954133971497</c:v>
                </c:pt>
                <c:pt idx="16666">
                  <c:v>0.26424456384805894</c:v>
                </c:pt>
                <c:pt idx="16667">
                  <c:v>0.22027189795689064</c:v>
                </c:pt>
                <c:pt idx="16668">
                  <c:v>0.20837163454825469</c:v>
                </c:pt>
                <c:pt idx="16669">
                  <c:v>0.2591660113070684</c:v>
                </c:pt>
                <c:pt idx="16670">
                  <c:v>0.27453857530618658</c:v>
                </c:pt>
                <c:pt idx="16671">
                  <c:v>0.19708863288307341</c:v>
                </c:pt>
                <c:pt idx="16672">
                  <c:v>0.26101880190416643</c:v>
                </c:pt>
                <c:pt idx="16673">
                  <c:v>0.24026422848376691</c:v>
                </c:pt>
                <c:pt idx="16674">
                  <c:v>0.24679855563432779</c:v>
                </c:pt>
                <c:pt idx="16675">
                  <c:v>0.28815912257679488</c:v>
                </c:pt>
                <c:pt idx="16676">
                  <c:v>0.2329897423246752</c:v>
                </c:pt>
                <c:pt idx="16677">
                  <c:v>0.27212482788180864</c:v>
                </c:pt>
                <c:pt idx="16678">
                  <c:v>0.2721398138902148</c:v>
                </c:pt>
                <c:pt idx="16679">
                  <c:v>0.27810517645445981</c:v>
                </c:pt>
                <c:pt idx="16680">
                  <c:v>0.24721092014296253</c:v>
                </c:pt>
                <c:pt idx="16681">
                  <c:v>0.25754069014462344</c:v>
                </c:pt>
                <c:pt idx="16682">
                  <c:v>0.26015010949078177</c:v>
                </c:pt>
                <c:pt idx="16683">
                  <c:v>0.27590715451881059</c:v>
                </c:pt>
                <c:pt idx="16684">
                  <c:v>0.26700941818245238</c:v>
                </c:pt>
                <c:pt idx="16685">
                  <c:v>0.28457573486154358</c:v>
                </c:pt>
                <c:pt idx="16686">
                  <c:v>0.23399464683192236</c:v>
                </c:pt>
                <c:pt idx="16687">
                  <c:v>0.2792844612699652</c:v>
                </c:pt>
                <c:pt idx="16688">
                  <c:v>0.25112735692143329</c:v>
                </c:pt>
                <c:pt idx="16689">
                  <c:v>0.29532045634917642</c:v>
                </c:pt>
                <c:pt idx="16690">
                  <c:v>0.2630521002011032</c:v>
                </c:pt>
                <c:pt idx="16691">
                  <c:v>0.28709880036212432</c:v>
                </c:pt>
                <c:pt idx="16692">
                  <c:v>0.27735742769209581</c:v>
                </c:pt>
                <c:pt idx="16693">
                  <c:v>0.28130448070172387</c:v>
                </c:pt>
                <c:pt idx="16694">
                  <c:v>0.29058317435007736</c:v>
                </c:pt>
                <c:pt idx="16695">
                  <c:v>0.26211898010568152</c:v>
                </c:pt>
                <c:pt idx="16696">
                  <c:v>0.26957506397465175</c:v>
                </c:pt>
                <c:pt idx="16697">
                  <c:v>0.31567101559519389</c:v>
                </c:pt>
                <c:pt idx="16698">
                  <c:v>0.28630928864999183</c:v>
                </c:pt>
                <c:pt idx="16699">
                  <c:v>0.28038239380535851</c:v>
                </c:pt>
                <c:pt idx="16700">
                  <c:v>0.23672601086763376</c:v>
                </c:pt>
                <c:pt idx="16701">
                  <c:v>0.26024368574608553</c:v>
                </c:pt>
                <c:pt idx="16702">
                  <c:v>0.24102092677785023</c:v>
                </c:pt>
                <c:pt idx="16703">
                  <c:v>0.27980547374319897</c:v>
                </c:pt>
                <c:pt idx="16704">
                  <c:v>0.23359931988816943</c:v>
                </c:pt>
                <c:pt idx="16705">
                  <c:v>0.28533427302191017</c:v>
                </c:pt>
                <c:pt idx="16706">
                  <c:v>0.22582855790197265</c:v>
                </c:pt>
                <c:pt idx="16707">
                  <c:v>0.23948388328794681</c:v>
                </c:pt>
                <c:pt idx="16708">
                  <c:v>0.22838313197903809</c:v>
                </c:pt>
                <c:pt idx="16709">
                  <c:v>0.24278279118054621</c:v>
                </c:pt>
                <c:pt idx="16710">
                  <c:v>0.28171400407283531</c:v>
                </c:pt>
                <c:pt idx="16711">
                  <c:v>0.26092021020256256</c:v>
                </c:pt>
                <c:pt idx="16712">
                  <c:v>0.24554767856835191</c:v>
                </c:pt>
                <c:pt idx="16713">
                  <c:v>0.22882680789020426</c:v>
                </c:pt>
                <c:pt idx="16714">
                  <c:v>0.28958637359090711</c:v>
                </c:pt>
                <c:pt idx="16715">
                  <c:v>0.26519732425287651</c:v>
                </c:pt>
                <c:pt idx="16716">
                  <c:v>0.21571392440302617</c:v>
                </c:pt>
                <c:pt idx="16717">
                  <c:v>0.24569279557246723</c:v>
                </c:pt>
                <c:pt idx="16718">
                  <c:v>0.25253570759703226</c:v>
                </c:pt>
                <c:pt idx="16719">
                  <c:v>0.23920442775201356</c:v>
                </c:pt>
                <c:pt idx="16720">
                  <c:v>0.26348770689282774</c:v>
                </c:pt>
                <c:pt idx="16721">
                  <c:v>0.2286489895972022</c:v>
                </c:pt>
                <c:pt idx="16722">
                  <c:v>0.23073136687292831</c:v>
                </c:pt>
                <c:pt idx="16723">
                  <c:v>0.24029559416037999</c:v>
                </c:pt>
                <c:pt idx="16724">
                  <c:v>0.24752903919324917</c:v>
                </c:pt>
                <c:pt idx="16725">
                  <c:v>0.21219992044579244</c:v>
                </c:pt>
                <c:pt idx="16726">
                  <c:v>0.24210022155172564</c:v>
                </c:pt>
                <c:pt idx="16727">
                  <c:v>0.24057185721352667</c:v>
                </c:pt>
                <c:pt idx="16728">
                  <c:v>0.2657277481331306</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0.28359317110446436</c:v>
                </c:pt>
                <c:pt idx="16741">
                  <c:v>0.2068590922101145</c:v>
                </c:pt>
                <c:pt idx="16742">
                  <c:v>0.24235499270514171</c:v>
                </c:pt>
                <c:pt idx="16743">
                  <c:v>0.24387228682327691</c:v>
                </c:pt>
                <c:pt idx="16744">
                  <c:v>0.28160736098507338</c:v>
                </c:pt>
                <c:pt idx="16745">
                  <c:v>0.27934909301687205</c:v>
                </c:pt>
                <c:pt idx="16746">
                  <c:v>0.25628699650329184</c:v>
                </c:pt>
                <c:pt idx="16747">
                  <c:v>0.26223891326896931</c:v>
                </c:pt>
                <c:pt idx="16748">
                  <c:v>0.23217913096928688</c:v>
                </c:pt>
                <c:pt idx="16749">
                  <c:v>0.21779502770283038</c:v>
                </c:pt>
                <c:pt idx="16750">
                  <c:v>0.26992172941030868</c:v>
                </c:pt>
                <c:pt idx="16751">
                  <c:v>0.22443254835259621</c:v>
                </c:pt>
                <c:pt idx="16752">
                  <c:v>0.26109237080391584</c:v>
                </c:pt>
                <c:pt idx="16753">
                  <c:v>0.24239529369830476</c:v>
                </c:pt>
                <c:pt idx="16754">
                  <c:v>0.26254350129767062</c:v>
                </c:pt>
                <c:pt idx="16755">
                  <c:v>0.25973838341572875</c:v>
                </c:pt>
                <c:pt idx="16756">
                  <c:v>0.26617128870455381</c:v>
                </c:pt>
                <c:pt idx="16757">
                  <c:v>0.25015568226707968</c:v>
                </c:pt>
                <c:pt idx="16758">
                  <c:v>0.28331274761998593</c:v>
                </c:pt>
                <c:pt idx="16759">
                  <c:v>0.29189990041916031</c:v>
                </c:pt>
                <c:pt idx="16760">
                  <c:v>0.21059661666223589</c:v>
                </c:pt>
                <c:pt idx="16761">
                  <c:v>0.26413294056159747</c:v>
                </c:pt>
                <c:pt idx="16762">
                  <c:v>0.23976322721510024</c:v>
                </c:pt>
                <c:pt idx="16763">
                  <c:v>0.23720907597495031</c:v>
                </c:pt>
                <c:pt idx="16764">
                  <c:v>0.29034900880191572</c:v>
                </c:pt>
                <c:pt idx="16765">
                  <c:v>0.22685645536137741</c:v>
                </c:pt>
                <c:pt idx="16766">
                  <c:v>0.30505798491428654</c:v>
                </c:pt>
                <c:pt idx="16767">
                  <c:v>0.2218028164555631</c:v>
                </c:pt>
                <c:pt idx="16768">
                  <c:v>0.26415252170649672</c:v>
                </c:pt>
                <c:pt idx="16769">
                  <c:v>0.27412517136788628</c:v>
                </c:pt>
                <c:pt idx="16770">
                  <c:v>0.29949456414549802</c:v>
                </c:pt>
                <c:pt idx="16771">
                  <c:v>0.26687244664778742</c:v>
                </c:pt>
                <c:pt idx="16772">
                  <c:v>0.22282499291479668</c:v>
                </c:pt>
                <c:pt idx="16773">
                  <c:v>0.23545108147761953</c:v>
                </c:pt>
                <c:pt idx="16774">
                  <c:v>0.27067643547068287</c:v>
                </c:pt>
                <c:pt idx="16775">
                  <c:v>0.23569573441093394</c:v>
                </c:pt>
                <c:pt idx="16776">
                  <c:v>0.21582541839858813</c:v>
                </c:pt>
                <c:pt idx="16777">
                  <c:v>0.22754348651505443</c:v>
                </c:pt>
                <c:pt idx="16778">
                  <c:v>0.23804831437317261</c:v>
                </c:pt>
                <c:pt idx="16779">
                  <c:v>0.27364201133265487</c:v>
                </c:pt>
                <c:pt idx="16780">
                  <c:v>0.30486075832802084</c:v>
                </c:pt>
                <c:pt idx="16781">
                  <c:v>0.26158136782694563</c:v>
                </c:pt>
                <c:pt idx="16782">
                  <c:v>0.325106813297039</c:v>
                </c:pt>
                <c:pt idx="16783">
                  <c:v>0.32979491908637887</c:v>
                </c:pt>
                <c:pt idx="16784">
                  <c:v>0.24922319821441474</c:v>
                </c:pt>
                <c:pt idx="16785">
                  <c:v>0.24698363702853321</c:v>
                </c:pt>
                <c:pt idx="16786">
                  <c:v>0.2866934370979688</c:v>
                </c:pt>
                <c:pt idx="16787">
                  <c:v>0.27502845923417407</c:v>
                </c:pt>
                <c:pt idx="16788">
                  <c:v>0.26856960525814882</c:v>
                </c:pt>
                <c:pt idx="16789">
                  <c:v>0.27005930803095934</c:v>
                </c:pt>
                <c:pt idx="16790">
                  <c:v>0.26614018403597101</c:v>
                </c:pt>
                <c:pt idx="16791">
                  <c:v>0.27713646603206887</c:v>
                </c:pt>
                <c:pt idx="16792">
                  <c:v>0.26138349938227851</c:v>
                </c:pt>
                <c:pt idx="16793">
                  <c:v>0.24481564722446444</c:v>
                </c:pt>
                <c:pt idx="16794">
                  <c:v>0.24923400647914598</c:v>
                </c:pt>
                <c:pt idx="16795">
                  <c:v>0.30002189839697402</c:v>
                </c:pt>
                <c:pt idx="16796">
                  <c:v>0.24289411877153574</c:v>
                </c:pt>
                <c:pt idx="16797">
                  <c:v>0.27803027575229139</c:v>
                </c:pt>
                <c:pt idx="16798">
                  <c:v>0.27664965054634794</c:v>
                </c:pt>
                <c:pt idx="16799">
                  <c:v>0.2849909904510573</c:v>
                </c:pt>
                <c:pt idx="16800">
                  <c:v>0.25934428787225139</c:v>
                </c:pt>
                <c:pt idx="16801">
                  <c:v>0.22205212243539921</c:v>
                </c:pt>
                <c:pt idx="16802">
                  <c:v>0.24610583063356775</c:v>
                </c:pt>
                <c:pt idx="16803">
                  <c:v>0.29972305894339024</c:v>
                </c:pt>
                <c:pt idx="16804">
                  <c:v>0.26494203410757433</c:v>
                </c:pt>
                <c:pt idx="16805">
                  <c:v>0.2471234093517797</c:v>
                </c:pt>
                <c:pt idx="16806">
                  <c:v>0.31108612899906318</c:v>
                </c:pt>
                <c:pt idx="16807">
                  <c:v>0.24346153541126458</c:v>
                </c:pt>
                <c:pt idx="16808">
                  <c:v>0.25918201621395881</c:v>
                </c:pt>
                <c:pt idx="16809">
                  <c:v>0.21832774056484971</c:v>
                </c:pt>
                <c:pt idx="16810">
                  <c:v>0.27383843805448088</c:v>
                </c:pt>
                <c:pt idx="16811">
                  <c:v>0.25508465207109199</c:v>
                </c:pt>
                <c:pt idx="16812">
                  <c:v>0.24645860960398086</c:v>
                </c:pt>
                <c:pt idx="16813">
                  <c:v>0.27092872478798824</c:v>
                </c:pt>
                <c:pt idx="16814">
                  <c:v>0.2330329526607037</c:v>
                </c:pt>
                <c:pt idx="16815">
                  <c:v>0.27133174656578679</c:v>
                </c:pt>
                <c:pt idx="16816">
                  <c:v>0.27710103582344831</c:v>
                </c:pt>
                <c:pt idx="16817">
                  <c:v>0.26662220426995814</c:v>
                </c:pt>
                <c:pt idx="16818">
                  <c:v>0.22390306518613906</c:v>
                </c:pt>
                <c:pt idx="16819">
                  <c:v>0.29283183036277188</c:v>
                </c:pt>
                <c:pt idx="16820">
                  <c:v>0.2620201033485785</c:v>
                </c:pt>
                <c:pt idx="16821">
                  <c:v>0.27014807241762961</c:v>
                </c:pt>
                <c:pt idx="16822">
                  <c:v>0.28137801844783195</c:v>
                </c:pt>
                <c:pt idx="16823">
                  <c:v>0.25180582641735433</c:v>
                </c:pt>
                <c:pt idx="16824">
                  <c:v>0.29378778751565865</c:v>
                </c:pt>
                <c:pt idx="16825">
                  <c:v>0.21237713291643703</c:v>
                </c:pt>
                <c:pt idx="16826">
                  <c:v>0.24569904244207744</c:v>
                </c:pt>
                <c:pt idx="16827">
                  <c:v>0.25187406659862938</c:v>
                </c:pt>
                <c:pt idx="16828">
                  <c:v>0.25716403102433349</c:v>
                </c:pt>
                <c:pt idx="16829">
                  <c:v>0.23272767015130541</c:v>
                </c:pt>
                <c:pt idx="16830">
                  <c:v>0.23742981023133541</c:v>
                </c:pt>
                <c:pt idx="16831">
                  <c:v>0.26336531128486923</c:v>
                </c:pt>
                <c:pt idx="16832">
                  <c:v>0.27975595789993835</c:v>
                </c:pt>
                <c:pt idx="16833">
                  <c:v>0.23857960003544421</c:v>
                </c:pt>
                <c:pt idx="16834">
                  <c:v>0.27639085265156499</c:v>
                </c:pt>
                <c:pt idx="16835">
                  <c:v>0.23873177192266809</c:v>
                </c:pt>
                <c:pt idx="16836">
                  <c:v>0.32792556433211939</c:v>
                </c:pt>
                <c:pt idx="16837">
                  <c:v>0.26438834937737954</c:v>
                </c:pt>
                <c:pt idx="16838">
                  <c:v>0.21650071787597841</c:v>
                </c:pt>
                <c:pt idx="16839">
                  <c:v>0.24474407754032906</c:v>
                </c:pt>
                <c:pt idx="16840">
                  <c:v>0.24728829230305041</c:v>
                </c:pt>
                <c:pt idx="16841">
                  <c:v>0.24034213195013249</c:v>
                </c:pt>
                <c:pt idx="16842">
                  <c:v>0.24229389270484494</c:v>
                </c:pt>
                <c:pt idx="16843">
                  <c:v>0.26453019538640032</c:v>
                </c:pt>
                <c:pt idx="16844">
                  <c:v>0.29787636619894498</c:v>
                </c:pt>
                <c:pt idx="16845">
                  <c:v>0.28137333758595423</c:v>
                </c:pt>
                <c:pt idx="16846">
                  <c:v>0.25682547449104032</c:v>
                </c:pt>
                <c:pt idx="16847">
                  <c:v>0.20081025409314526</c:v>
                </c:pt>
                <c:pt idx="16848">
                  <c:v>0.30106205430272631</c:v>
                </c:pt>
                <c:pt idx="16849">
                  <c:v>0.2442767715330372</c:v>
                </c:pt>
                <c:pt idx="16850">
                  <c:v>0.27676273605055585</c:v>
                </c:pt>
                <c:pt idx="16851">
                  <c:v>0.32509778068245526</c:v>
                </c:pt>
                <c:pt idx="16852">
                  <c:v>0.24602537985918696</c:v>
                </c:pt>
                <c:pt idx="16853">
                  <c:v>0.22146947021876234</c:v>
                </c:pt>
                <c:pt idx="16854">
                  <c:v>0.26088490210007326</c:v>
                </c:pt>
                <c:pt idx="16855">
                  <c:v>0.20276579134174141</c:v>
                </c:pt>
                <c:pt idx="16856">
                  <c:v>0.25761342320459646</c:v>
                </c:pt>
                <c:pt idx="16857">
                  <c:v>0.27159253433575542</c:v>
                </c:pt>
                <c:pt idx="16858">
                  <c:v>0.19796847926531871</c:v>
                </c:pt>
                <c:pt idx="16859">
                  <c:v>0.22404716411034944</c:v>
                </c:pt>
                <c:pt idx="16860">
                  <c:v>0.21734950289428057</c:v>
                </c:pt>
                <c:pt idx="16861">
                  <c:v>0.25612313782563034</c:v>
                </c:pt>
                <c:pt idx="16862">
                  <c:v>0.24964888740453475</c:v>
                </c:pt>
                <c:pt idx="16863">
                  <c:v>0.24179179857647093</c:v>
                </c:pt>
                <c:pt idx="16864">
                  <c:v>0.27934302743595968</c:v>
                </c:pt>
                <c:pt idx="16865">
                  <c:v>0.20638431506727142</c:v>
                </c:pt>
                <c:pt idx="16866">
                  <c:v>0.22882345539978538</c:v>
                </c:pt>
                <c:pt idx="16867">
                  <c:v>0.23295958108099388</c:v>
                </c:pt>
                <c:pt idx="16868">
                  <c:v>0.26787414643011093</c:v>
                </c:pt>
                <c:pt idx="16869">
                  <c:v>0.30652238276051957</c:v>
                </c:pt>
                <c:pt idx="16870">
                  <c:v>0.23810847996945639</c:v>
                </c:pt>
                <c:pt idx="16871">
                  <c:v>0.30901095003416207</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0.22476749890503578</c:v>
                </c:pt>
                <c:pt idx="16882">
                  <c:v>0.29418042652788551</c:v>
                </c:pt>
                <c:pt idx="16883">
                  <c:v>0.2015864805267622</c:v>
                </c:pt>
                <c:pt idx="16884">
                  <c:v>0.24204667078831749</c:v>
                </c:pt>
                <c:pt idx="16885">
                  <c:v>0.24279619493748353</c:v>
                </c:pt>
                <c:pt idx="16886">
                  <c:v>0.25115488495051952</c:v>
                </c:pt>
                <c:pt idx="16887">
                  <c:v>0.27510992984187732</c:v>
                </c:pt>
                <c:pt idx="16888">
                  <c:v>0.30107009298706827</c:v>
                </c:pt>
                <c:pt idx="16889">
                  <c:v>0.21512630194032401</c:v>
                </c:pt>
                <c:pt idx="16890">
                  <c:v>0.24332691320276392</c:v>
                </c:pt>
                <c:pt idx="16891">
                  <c:v>0.23348424239180426</c:v>
                </c:pt>
                <c:pt idx="16892">
                  <c:v>0.26433700414735417</c:v>
                </c:pt>
                <c:pt idx="16893">
                  <c:v>0.2481561263294132</c:v>
                </c:pt>
                <c:pt idx="16894">
                  <c:v>0.22630018508868768</c:v>
                </c:pt>
                <c:pt idx="16895">
                  <c:v>0.26970660850883471</c:v>
                </c:pt>
                <c:pt idx="16896">
                  <c:v>0.24657343314474231</c:v>
                </c:pt>
                <c:pt idx="16897">
                  <c:v>0.20565955389257071</c:v>
                </c:pt>
                <c:pt idx="16898">
                  <c:v>0.24896670120446249</c:v>
                </c:pt>
                <c:pt idx="16899">
                  <c:v>0.20140398011344512</c:v>
                </c:pt>
                <c:pt idx="16900">
                  <c:v>0.26223983613030005</c:v>
                </c:pt>
                <c:pt idx="16901">
                  <c:v>0.2624800516023208</c:v>
                </c:pt>
                <c:pt idx="16902">
                  <c:v>0.23953818132077642</c:v>
                </c:pt>
                <c:pt idx="16903">
                  <c:v>0.23259163527913004</c:v>
                </c:pt>
                <c:pt idx="16904">
                  <c:v>0.25150686353387164</c:v>
                </c:pt>
                <c:pt idx="16905">
                  <c:v>0.22288349750726608</c:v>
                </c:pt>
                <c:pt idx="16906">
                  <c:v>0.18385655131797421</c:v>
                </c:pt>
                <c:pt idx="16907">
                  <c:v>0.28737528086317732</c:v>
                </c:pt>
                <c:pt idx="16908">
                  <c:v>0.27422761391688338</c:v>
                </c:pt>
                <c:pt idx="16909">
                  <c:v>0.22862124139479942</c:v>
                </c:pt>
                <c:pt idx="16910">
                  <c:v>0.2253408806851839</c:v>
                </c:pt>
                <c:pt idx="16911">
                  <c:v>0.21970313199569394</c:v>
                </c:pt>
                <c:pt idx="16912">
                  <c:v>0.23989718153362888</c:v>
                </c:pt>
                <c:pt idx="16913">
                  <c:v>0.2845008824871243</c:v>
                </c:pt>
                <c:pt idx="16914">
                  <c:v>0.24098609928676779</c:v>
                </c:pt>
                <c:pt idx="16915">
                  <c:v>0.2574452103692913</c:v>
                </c:pt>
                <c:pt idx="16916">
                  <c:v>0.26684230410801946</c:v>
                </c:pt>
                <c:pt idx="16917">
                  <c:v>0.23821239768671768</c:v>
                </c:pt>
                <c:pt idx="16918">
                  <c:v>0.20532758722005717</c:v>
                </c:pt>
                <c:pt idx="16919">
                  <c:v>0.2410234942599547</c:v>
                </c:pt>
                <c:pt idx="16920">
                  <c:v>0.24354698645185177</c:v>
                </c:pt>
                <c:pt idx="16921">
                  <c:v>0.2667495822699073</c:v>
                </c:pt>
                <c:pt idx="16922">
                  <c:v>0.26020635060129788</c:v>
                </c:pt>
                <c:pt idx="16923">
                  <c:v>0.21913288364612948</c:v>
                </c:pt>
                <c:pt idx="16924">
                  <c:v>0.27902934463205381</c:v>
                </c:pt>
                <c:pt idx="16925">
                  <c:v>0.21348073569208451</c:v>
                </c:pt>
                <c:pt idx="16926">
                  <c:v>0.26735259819378232</c:v>
                </c:pt>
                <c:pt idx="16927">
                  <c:v>0.22053395525308817</c:v>
                </c:pt>
                <c:pt idx="16928">
                  <c:v>0.22751504533486641</c:v>
                </c:pt>
                <c:pt idx="16929">
                  <c:v>0.26896091602696448</c:v>
                </c:pt>
                <c:pt idx="16930">
                  <c:v>0.25733379835435832</c:v>
                </c:pt>
                <c:pt idx="16931">
                  <c:v>0.24447802627879966</c:v>
                </c:pt>
                <c:pt idx="16932">
                  <c:v>0.22580329551156281</c:v>
                </c:pt>
                <c:pt idx="16933">
                  <c:v>0.26542209580566622</c:v>
                </c:pt>
                <c:pt idx="16934">
                  <c:v>0.27549073807428032</c:v>
                </c:pt>
                <c:pt idx="16935">
                  <c:v>0.20732555640189973</c:v>
                </c:pt>
                <c:pt idx="16936">
                  <c:v>0.22099689662325364</c:v>
                </c:pt>
                <c:pt idx="16937">
                  <c:v>0.26749660557262961</c:v>
                </c:pt>
                <c:pt idx="16938">
                  <c:v>0.25154663493689278</c:v>
                </c:pt>
                <c:pt idx="16939">
                  <c:v>0.23615488510617849</c:v>
                </c:pt>
                <c:pt idx="16940">
                  <c:v>0.20559806213499354</c:v>
                </c:pt>
                <c:pt idx="16941">
                  <c:v>0.22708068092304787</c:v>
                </c:pt>
                <c:pt idx="16942">
                  <c:v>0.26225852594134696</c:v>
                </c:pt>
                <c:pt idx="16943">
                  <c:v>0.21339219691823141</c:v>
                </c:pt>
                <c:pt idx="16944">
                  <c:v>0.24222689059384384</c:v>
                </c:pt>
                <c:pt idx="16945">
                  <c:v>0.23063878053087541</c:v>
                </c:pt>
                <c:pt idx="16946">
                  <c:v>0.22319384647860988</c:v>
                </c:pt>
                <c:pt idx="16947">
                  <c:v>0.21557396077549301</c:v>
                </c:pt>
                <c:pt idx="16948">
                  <c:v>0.2786577727837069</c:v>
                </c:pt>
                <c:pt idx="16949">
                  <c:v>0.30787843281488597</c:v>
                </c:pt>
                <c:pt idx="16950">
                  <c:v>0.28047359487197082</c:v>
                </c:pt>
                <c:pt idx="16951">
                  <c:v>0.25203694411966432</c:v>
                </c:pt>
                <c:pt idx="16952">
                  <c:v>0.23483820291298704</c:v>
                </c:pt>
                <c:pt idx="16953">
                  <c:v>0.2596379738915065</c:v>
                </c:pt>
                <c:pt idx="16954">
                  <c:v>0.27333534275562543</c:v>
                </c:pt>
                <c:pt idx="16955">
                  <c:v>0.24364515049795687</c:v>
                </c:pt>
                <c:pt idx="16956">
                  <c:v>0.23477452179061967</c:v>
                </c:pt>
                <c:pt idx="16957">
                  <c:v>0.26157474298762651</c:v>
                </c:pt>
                <c:pt idx="16958">
                  <c:v>0.24278354972793112</c:v>
                </c:pt>
                <c:pt idx="16959">
                  <c:v>0.22674778170736687</c:v>
                </c:pt>
                <c:pt idx="16960">
                  <c:v>0.23763283059576557</c:v>
                </c:pt>
                <c:pt idx="16961">
                  <c:v>0.29742440230358952</c:v>
                </c:pt>
                <c:pt idx="16962">
                  <c:v>0.32526594591211277</c:v>
                </c:pt>
                <c:pt idx="16963">
                  <c:v>0.24123370339113254</c:v>
                </c:pt>
                <c:pt idx="16964">
                  <c:v>0.25334114383881445</c:v>
                </c:pt>
                <c:pt idx="16965">
                  <c:v>0.27005276775403786</c:v>
                </c:pt>
                <c:pt idx="16966">
                  <c:v>0.24834531854229788</c:v>
                </c:pt>
                <c:pt idx="16967">
                  <c:v>0.28546126975877134</c:v>
                </c:pt>
                <c:pt idx="16968">
                  <c:v>0.24763694842393191</c:v>
                </c:pt>
                <c:pt idx="16969">
                  <c:v>0.26008103764424201</c:v>
                </c:pt>
                <c:pt idx="16970">
                  <c:v>0.27053774502493333</c:v>
                </c:pt>
                <c:pt idx="16971">
                  <c:v>0.195194923158624</c:v>
                </c:pt>
                <c:pt idx="16972">
                  <c:v>0.25909738731852833</c:v>
                </c:pt>
                <c:pt idx="16973">
                  <c:v>0.30571224343630321</c:v>
                </c:pt>
                <c:pt idx="16974">
                  <c:v>0.26158383510187688</c:v>
                </c:pt>
                <c:pt idx="16975">
                  <c:v>0.28819132791592744</c:v>
                </c:pt>
                <c:pt idx="16976">
                  <c:v>0.30120457711160586</c:v>
                </c:pt>
                <c:pt idx="16977">
                  <c:v>0.29300167061006288</c:v>
                </c:pt>
                <c:pt idx="16978">
                  <c:v>0.26574472463162679</c:v>
                </c:pt>
                <c:pt idx="16979">
                  <c:v>0.22331375506055487</c:v>
                </c:pt>
                <c:pt idx="16980">
                  <c:v>0.24792241833537504</c:v>
                </c:pt>
                <c:pt idx="16981">
                  <c:v>0.19481985419373071</c:v>
                </c:pt>
                <c:pt idx="16982">
                  <c:v>0.22567382420509408</c:v>
                </c:pt>
                <c:pt idx="16983">
                  <c:v>0.22576492567604045</c:v>
                </c:pt>
                <c:pt idx="16984">
                  <c:v>0.27916086609357782</c:v>
                </c:pt>
                <c:pt idx="16985">
                  <c:v>0.24079681683907694</c:v>
                </c:pt>
                <c:pt idx="16986">
                  <c:v>0.26304267749452581</c:v>
                </c:pt>
                <c:pt idx="16987">
                  <c:v>0.24319399887582749</c:v>
                </c:pt>
                <c:pt idx="16988">
                  <c:v>0.27400223532347201</c:v>
                </c:pt>
                <c:pt idx="16989">
                  <c:v>0.22760433822912959</c:v>
                </c:pt>
                <c:pt idx="16990">
                  <c:v>0.19414007781597534</c:v>
                </c:pt>
                <c:pt idx="16991">
                  <c:v>0.25452647895325126</c:v>
                </c:pt>
                <c:pt idx="16992">
                  <c:v>0.24533193601977871</c:v>
                </c:pt>
                <c:pt idx="16993">
                  <c:v>0.24978442247618488</c:v>
                </c:pt>
                <c:pt idx="16994">
                  <c:v>0.23461843389923556</c:v>
                </c:pt>
                <c:pt idx="16995">
                  <c:v>0.24565317652026841</c:v>
                </c:pt>
                <c:pt idx="16996">
                  <c:v>0.29247994227108881</c:v>
                </c:pt>
                <c:pt idx="16997">
                  <c:v>0.25859570248593472</c:v>
                </c:pt>
                <c:pt idx="16998">
                  <c:v>0.24722455892823092</c:v>
                </c:pt>
                <c:pt idx="16999">
                  <c:v>0.27333030356310939</c:v>
                </c:pt>
                <c:pt idx="17000">
                  <c:v>0.2259278319338896</c:v>
                </c:pt>
                <c:pt idx="17001">
                  <c:v>0.30055456538302405</c:v>
                </c:pt>
                <c:pt idx="17002">
                  <c:v>0.21702649478498798</c:v>
                </c:pt>
                <c:pt idx="17003">
                  <c:v>0.25116003737615833</c:v>
                </c:pt>
                <c:pt idx="17004">
                  <c:v>0.22971376401145124</c:v>
                </c:pt>
                <c:pt idx="17005">
                  <c:v>0.22169238430346391</c:v>
                </c:pt>
                <c:pt idx="17006">
                  <c:v>0.30186453913485151</c:v>
                </c:pt>
                <c:pt idx="17007">
                  <c:v>0.22056802322747551</c:v>
                </c:pt>
                <c:pt idx="17008">
                  <c:v>0.25273342249093428</c:v>
                </c:pt>
                <c:pt idx="17009">
                  <c:v>0.26852502434695746</c:v>
                </c:pt>
                <c:pt idx="17010">
                  <c:v>0.24845581519053941</c:v>
                </c:pt>
                <c:pt idx="17011">
                  <c:v>0.18953148959858254</c:v>
                </c:pt>
                <c:pt idx="17012">
                  <c:v>0.21466004883826903</c:v>
                </c:pt>
                <c:pt idx="17013">
                  <c:v>0.21572362346767671</c:v>
                </c:pt>
                <c:pt idx="17014">
                  <c:v>0.23940599535216525</c:v>
                </c:pt>
                <c:pt idx="17015">
                  <c:v>0.20464348652220044</c:v>
                </c:pt>
                <c:pt idx="17016">
                  <c:v>0.22250934221564414</c:v>
                </c:pt>
                <c:pt idx="17017">
                  <c:v>0.26258320521045775</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0.30988243120519665</c:v>
                </c:pt>
                <c:pt idx="17027">
                  <c:v>0.20578871730401718</c:v>
                </c:pt>
                <c:pt idx="17028">
                  <c:v>0.21923692012331034</c:v>
                </c:pt>
                <c:pt idx="17029">
                  <c:v>0.25210845783685942</c:v>
                </c:pt>
                <c:pt idx="17030">
                  <c:v>0.23714810288863494</c:v>
                </c:pt>
                <c:pt idx="17031">
                  <c:v>0.20341950897418029</c:v>
                </c:pt>
                <c:pt idx="17032">
                  <c:v>0.29332429831962004</c:v>
                </c:pt>
                <c:pt idx="17033">
                  <c:v>0.26496996581809173</c:v>
                </c:pt>
                <c:pt idx="17034">
                  <c:v>0.23317653105339314</c:v>
                </c:pt>
                <c:pt idx="17035">
                  <c:v>0.23166201952372623</c:v>
                </c:pt>
                <c:pt idx="17036">
                  <c:v>0.30935252427334914</c:v>
                </c:pt>
                <c:pt idx="17037">
                  <c:v>0.24148240530952791</c:v>
                </c:pt>
                <c:pt idx="17038">
                  <c:v>0.2686319932371003</c:v>
                </c:pt>
                <c:pt idx="17039">
                  <c:v>0.26680899817981008</c:v>
                </c:pt>
                <c:pt idx="17040">
                  <c:v>0.26098724887886232</c:v>
                </c:pt>
                <c:pt idx="17041">
                  <c:v>0.26883529292619279</c:v>
                </c:pt>
                <c:pt idx="17042">
                  <c:v>0.29108757549318742</c:v>
                </c:pt>
                <c:pt idx="17043">
                  <c:v>0.1921460173699128</c:v>
                </c:pt>
                <c:pt idx="17044">
                  <c:v>0.26637809814728852</c:v>
                </c:pt>
                <c:pt idx="17045">
                  <c:v>0.25335910151851893</c:v>
                </c:pt>
                <c:pt idx="17046">
                  <c:v>0.27509704664896739</c:v>
                </c:pt>
                <c:pt idx="17047">
                  <c:v>0.25225034189000378</c:v>
                </c:pt>
                <c:pt idx="17048">
                  <c:v>0.22287888590989338</c:v>
                </c:pt>
                <c:pt idx="17049">
                  <c:v>0.25397491748261364</c:v>
                </c:pt>
                <c:pt idx="17050">
                  <c:v>0.27261709615357105</c:v>
                </c:pt>
                <c:pt idx="17051">
                  <c:v>0.21616504555577343</c:v>
                </c:pt>
                <c:pt idx="17052">
                  <c:v>0.22908325762141554</c:v>
                </c:pt>
                <c:pt idx="17053">
                  <c:v>0.24822727226643404</c:v>
                </c:pt>
                <c:pt idx="17054">
                  <c:v>0.24582844436645443</c:v>
                </c:pt>
                <c:pt idx="17055">
                  <c:v>0.26055706140767532</c:v>
                </c:pt>
                <c:pt idx="17056">
                  <c:v>0.22623786175724592</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0.24752243704726123</c:v>
                </c:pt>
                <c:pt idx="17066">
                  <c:v>0.25213037541961181</c:v>
                </c:pt>
                <c:pt idx="17067">
                  <c:v>0.21814389693778441</c:v>
                </c:pt>
                <c:pt idx="17068">
                  <c:v>0.20511113021730376</c:v>
                </c:pt>
                <c:pt idx="17069">
                  <c:v>0.20638564016868435</c:v>
                </c:pt>
                <c:pt idx="17070">
                  <c:v>0.25825326469934751</c:v>
                </c:pt>
                <c:pt idx="17071">
                  <c:v>0.24834475060712319</c:v>
                </c:pt>
                <c:pt idx="17072">
                  <c:v>0.23121958430445141</c:v>
                </c:pt>
                <c:pt idx="17073">
                  <c:v>0.29599941258135676</c:v>
                </c:pt>
                <c:pt idx="17074">
                  <c:v>0.24571632361800624</c:v>
                </c:pt>
                <c:pt idx="17075">
                  <c:v>0.28837238916125829</c:v>
                </c:pt>
                <c:pt idx="17076">
                  <c:v>0.2742463709794094</c:v>
                </c:pt>
                <c:pt idx="17077">
                  <c:v>0.25229409001947162</c:v>
                </c:pt>
                <c:pt idx="17078">
                  <c:v>0.22092852296645313</c:v>
                </c:pt>
                <c:pt idx="17079">
                  <c:v>0.22985999419943634</c:v>
                </c:pt>
                <c:pt idx="17080">
                  <c:v>0.23070045319378948</c:v>
                </c:pt>
                <c:pt idx="17081">
                  <c:v>0.25426085322203557</c:v>
                </c:pt>
                <c:pt idx="17082">
                  <c:v>0.25724063225474458</c:v>
                </c:pt>
                <c:pt idx="17083">
                  <c:v>0.22593266339543791</c:v>
                </c:pt>
                <c:pt idx="17084">
                  <c:v>0.21017153465951155</c:v>
                </c:pt>
                <c:pt idx="17085">
                  <c:v>0.18423040928097323</c:v>
                </c:pt>
                <c:pt idx="17086">
                  <c:v>0.27353791958508</c:v>
                </c:pt>
                <c:pt idx="17087">
                  <c:v>0.24275817859893184</c:v>
                </c:pt>
                <c:pt idx="17088">
                  <c:v>0.24490186956863041</c:v>
                </c:pt>
                <c:pt idx="17089">
                  <c:v>0.30839024620238148</c:v>
                </c:pt>
                <c:pt idx="17090">
                  <c:v>0.28958668674625954</c:v>
                </c:pt>
                <c:pt idx="17091">
                  <c:v>0.24612353371612106</c:v>
                </c:pt>
                <c:pt idx="17092">
                  <c:v>0.24841544254655576</c:v>
                </c:pt>
                <c:pt idx="17093">
                  <c:v>0.27374081854567472</c:v>
                </c:pt>
                <c:pt idx="17094">
                  <c:v>0.26559428324662138</c:v>
                </c:pt>
                <c:pt idx="17095">
                  <c:v>0.27214136318880566</c:v>
                </c:pt>
                <c:pt idx="17096">
                  <c:v>0.24952382769279474</c:v>
                </c:pt>
                <c:pt idx="17097">
                  <c:v>0.24573646838793792</c:v>
                </c:pt>
                <c:pt idx="17098">
                  <c:v>0.27212545290338463</c:v>
                </c:pt>
                <c:pt idx="17099">
                  <c:v>0.21740100526051853</c:v>
                </c:pt>
                <c:pt idx="17100">
                  <c:v>0.22616356985775787</c:v>
                </c:pt>
                <c:pt idx="17101">
                  <c:v>0.22507962018823183</c:v>
                </c:pt>
                <c:pt idx="17102">
                  <c:v>0.22157979775393097</c:v>
                </c:pt>
                <c:pt idx="17103">
                  <c:v>0.23425826902179422</c:v>
                </c:pt>
                <c:pt idx="17104">
                  <c:v>0.21221131661727069</c:v>
                </c:pt>
                <c:pt idx="17105">
                  <c:v>0.26767371727609235</c:v>
                </c:pt>
                <c:pt idx="17106">
                  <c:v>0.22627357667967998</c:v>
                </c:pt>
                <c:pt idx="17107">
                  <c:v>0.23623458148923787</c:v>
                </c:pt>
                <c:pt idx="17108">
                  <c:v>0.22549420546522309</c:v>
                </c:pt>
                <c:pt idx="17109">
                  <c:v>0.21732589969204899</c:v>
                </c:pt>
                <c:pt idx="17110">
                  <c:v>0.22237743321547751</c:v>
                </c:pt>
                <c:pt idx="17111">
                  <c:v>0.23693477612645841</c:v>
                </c:pt>
                <c:pt idx="17112">
                  <c:v>0.25359967230518077</c:v>
                </c:pt>
                <c:pt idx="17113">
                  <c:v>0.2182749532847495</c:v>
                </c:pt>
                <c:pt idx="17114">
                  <c:v>0.22301640359811381</c:v>
                </c:pt>
                <c:pt idx="17115">
                  <c:v>0.18400641255223149</c:v>
                </c:pt>
                <c:pt idx="17116">
                  <c:v>0.23582674467364037</c:v>
                </c:pt>
                <c:pt idx="17117">
                  <c:v>0.23885749089108269</c:v>
                </c:pt>
                <c:pt idx="17118">
                  <c:v>0.27671764779346752</c:v>
                </c:pt>
                <c:pt idx="17119">
                  <c:v>0.24728889643915841</c:v>
                </c:pt>
                <c:pt idx="17120">
                  <c:v>0.22769329008006556</c:v>
                </c:pt>
                <c:pt idx="17121">
                  <c:v>0.2676373023944833</c:v>
                </c:pt>
                <c:pt idx="17122">
                  <c:v>0.23699825437114197</c:v>
                </c:pt>
                <c:pt idx="17123">
                  <c:v>0.23574803418856202</c:v>
                </c:pt>
                <c:pt idx="17124">
                  <c:v>0.22337182401452085</c:v>
                </c:pt>
                <c:pt idx="17125">
                  <c:v>0.2755680295431096</c:v>
                </c:pt>
                <c:pt idx="17126">
                  <c:v>0.29742710263840288</c:v>
                </c:pt>
                <c:pt idx="17127">
                  <c:v>0.28176558768753662</c:v>
                </c:pt>
                <c:pt idx="17128">
                  <c:v>0.22362128948604534</c:v>
                </c:pt>
                <c:pt idx="17129">
                  <c:v>0.26743747027465747</c:v>
                </c:pt>
                <c:pt idx="17130">
                  <c:v>0.21825146490130257</c:v>
                </c:pt>
                <c:pt idx="17131">
                  <c:v>0.26771164027616129</c:v>
                </c:pt>
                <c:pt idx="17132">
                  <c:v>0.31729518317081756</c:v>
                </c:pt>
                <c:pt idx="17133">
                  <c:v>0.20825740967673906</c:v>
                </c:pt>
                <c:pt idx="17134">
                  <c:v>0.23437883726453607</c:v>
                </c:pt>
                <c:pt idx="17135">
                  <c:v>0.23665145513789773</c:v>
                </c:pt>
                <c:pt idx="17136">
                  <c:v>0.25991746920972042</c:v>
                </c:pt>
                <c:pt idx="17137">
                  <c:v>0.28472096616581044</c:v>
                </c:pt>
                <c:pt idx="17138">
                  <c:v>0.24744447819570237</c:v>
                </c:pt>
                <c:pt idx="17139">
                  <c:v>0.22949015702119827</c:v>
                </c:pt>
                <c:pt idx="17140">
                  <c:v>0.22379254741239774</c:v>
                </c:pt>
                <c:pt idx="17141">
                  <c:v>0.23910284230991533</c:v>
                </c:pt>
                <c:pt idx="17142">
                  <c:v>0.23032930586658346</c:v>
                </c:pt>
                <c:pt idx="17143">
                  <c:v>0.26883997119121722</c:v>
                </c:pt>
                <c:pt idx="17144">
                  <c:v>0.22697215637464255</c:v>
                </c:pt>
                <c:pt idx="17145">
                  <c:v>0.22976513468153201</c:v>
                </c:pt>
                <c:pt idx="17146">
                  <c:v>0.23632108600680371</c:v>
                </c:pt>
                <c:pt idx="17147">
                  <c:v>0.22598781507311436</c:v>
                </c:pt>
                <c:pt idx="17148">
                  <c:v>0.20228614850138107</c:v>
                </c:pt>
                <c:pt idx="17149">
                  <c:v>0.24747162232295666</c:v>
                </c:pt>
                <c:pt idx="17150">
                  <c:v>0.24629119707513436</c:v>
                </c:pt>
                <c:pt idx="17151">
                  <c:v>0.21288813194950859</c:v>
                </c:pt>
                <c:pt idx="17152">
                  <c:v>0.22552170381585085</c:v>
                </c:pt>
                <c:pt idx="17153">
                  <c:v>0.26745603423126818</c:v>
                </c:pt>
                <c:pt idx="17154">
                  <c:v>0.20816976459627712</c:v>
                </c:pt>
                <c:pt idx="17155">
                  <c:v>0.22982614127355266</c:v>
                </c:pt>
                <c:pt idx="17156">
                  <c:v>0.21972266560169809</c:v>
                </c:pt>
                <c:pt idx="17157">
                  <c:v>0.24593977983812856</c:v>
                </c:pt>
                <c:pt idx="17158">
                  <c:v>0.22782354429699381</c:v>
                </c:pt>
                <c:pt idx="17159">
                  <c:v>0.26780891479669505</c:v>
                </c:pt>
                <c:pt idx="17160">
                  <c:v>0.27028723621179379</c:v>
                </c:pt>
                <c:pt idx="17161">
                  <c:v>0.28755280861929988</c:v>
                </c:pt>
                <c:pt idx="17162">
                  <c:v>0.21923465653979582</c:v>
                </c:pt>
                <c:pt idx="17163">
                  <c:v>0.20353334058943051</c:v>
                </c:pt>
                <c:pt idx="17164">
                  <c:v>0.26353117497794332</c:v>
                </c:pt>
                <c:pt idx="17165">
                  <c:v>0.25113439725122905</c:v>
                </c:pt>
                <c:pt idx="17166">
                  <c:v>0.21388921606420591</c:v>
                </c:pt>
                <c:pt idx="17167">
                  <c:v>0.2640154127326933</c:v>
                </c:pt>
                <c:pt idx="17168">
                  <c:v>0.21817486230934088</c:v>
                </c:pt>
                <c:pt idx="17169">
                  <c:v>0.29256850254257138</c:v>
                </c:pt>
                <c:pt idx="17170">
                  <c:v>0.31267267995884834</c:v>
                </c:pt>
                <c:pt idx="17171">
                  <c:v>0.22658233118869694</c:v>
                </c:pt>
                <c:pt idx="17172">
                  <c:v>0.26213757556459222</c:v>
                </c:pt>
                <c:pt idx="17173">
                  <c:v>0.23135760974274355</c:v>
                </c:pt>
                <c:pt idx="17174">
                  <c:v>0.24260852815670714</c:v>
                </c:pt>
                <c:pt idx="17175">
                  <c:v>0.26098948426730684</c:v>
                </c:pt>
                <c:pt idx="17176">
                  <c:v>0.22686293622022324</c:v>
                </c:pt>
                <c:pt idx="17177">
                  <c:v>0.25990017522984959</c:v>
                </c:pt>
                <c:pt idx="17178">
                  <c:v>0.29348861149031658</c:v>
                </c:pt>
                <c:pt idx="17179">
                  <c:v>0.24826553269578541</c:v>
                </c:pt>
                <c:pt idx="17180">
                  <c:v>0.16990873574067394</c:v>
                </c:pt>
                <c:pt idx="17181">
                  <c:v>0.24451047295711048</c:v>
                </c:pt>
                <c:pt idx="17182">
                  <c:v>0.27284606425088076</c:v>
                </c:pt>
                <c:pt idx="17183">
                  <c:v>0.25300172352940092</c:v>
                </c:pt>
                <c:pt idx="17184">
                  <c:v>0.23001058578763295</c:v>
                </c:pt>
                <c:pt idx="17185">
                  <c:v>0.21968072710898967</c:v>
                </c:pt>
                <c:pt idx="17186">
                  <c:v>0.26006374485527328</c:v>
                </c:pt>
                <c:pt idx="17187">
                  <c:v>0.237757348039038</c:v>
                </c:pt>
                <c:pt idx="17188">
                  <c:v>0.2226876553166503</c:v>
                </c:pt>
                <c:pt idx="17189">
                  <c:v>0.24804750816328291</c:v>
                </c:pt>
                <c:pt idx="17190">
                  <c:v>0.21074609498235247</c:v>
                </c:pt>
                <c:pt idx="17191">
                  <c:v>0.2556031191752513</c:v>
                </c:pt>
                <c:pt idx="17192">
                  <c:v>0.26151121137132927</c:v>
                </c:pt>
                <c:pt idx="17193">
                  <c:v>0.24869913162075041</c:v>
                </c:pt>
                <c:pt idx="17194">
                  <c:v>0.21849774332696636</c:v>
                </c:pt>
                <c:pt idx="17195">
                  <c:v>0.18808195765868416</c:v>
                </c:pt>
                <c:pt idx="17196">
                  <c:v>0.23219851510648193</c:v>
                </c:pt>
                <c:pt idx="17197">
                  <c:v>0.23382301658896826</c:v>
                </c:pt>
                <c:pt idx="17198">
                  <c:v>0.2700498465411571</c:v>
                </c:pt>
                <c:pt idx="17199">
                  <c:v>0.22782558596988367</c:v>
                </c:pt>
                <c:pt idx="17200">
                  <c:v>0.23302136054260941</c:v>
                </c:pt>
                <c:pt idx="17201">
                  <c:v>0.20222333353743843</c:v>
                </c:pt>
                <c:pt idx="17202">
                  <c:v>0.26273262767841471</c:v>
                </c:pt>
                <c:pt idx="17203">
                  <c:v>0.24626458006743507</c:v>
                </c:pt>
                <c:pt idx="17204">
                  <c:v>0.26504593277324839</c:v>
                </c:pt>
                <c:pt idx="17205">
                  <c:v>0.21367683882330021</c:v>
                </c:pt>
                <c:pt idx="17206">
                  <c:v>0.23874960411466087</c:v>
                </c:pt>
                <c:pt idx="17207">
                  <c:v>0.25377512531181334</c:v>
                </c:pt>
                <c:pt idx="17208">
                  <c:v>0.25603398287758555</c:v>
                </c:pt>
                <c:pt idx="17209">
                  <c:v>0.30007468289118067</c:v>
                </c:pt>
                <c:pt idx="17210">
                  <c:v>0.26014775962325043</c:v>
                </c:pt>
                <c:pt idx="17211">
                  <c:v>0.23027075165865604</c:v>
                </c:pt>
                <c:pt idx="17212">
                  <c:v>0.2340505373802392</c:v>
                </c:pt>
                <c:pt idx="17213">
                  <c:v>0.25819282848603103</c:v>
                </c:pt>
                <c:pt idx="17214">
                  <c:v>0.28128693727446735</c:v>
                </c:pt>
                <c:pt idx="17215">
                  <c:v>0.18662074356621441</c:v>
                </c:pt>
                <c:pt idx="17216">
                  <c:v>0.23183379621966338</c:v>
                </c:pt>
                <c:pt idx="17217">
                  <c:v>0.30883665149845341</c:v>
                </c:pt>
                <c:pt idx="17218">
                  <c:v>0.23381836703240544</c:v>
                </c:pt>
                <c:pt idx="17219">
                  <c:v>0.22680168096706521</c:v>
                </c:pt>
                <c:pt idx="17220">
                  <c:v>0.23066698004500874</c:v>
                </c:pt>
                <c:pt idx="17221">
                  <c:v>0.25838380344546652</c:v>
                </c:pt>
                <c:pt idx="17222">
                  <c:v>0.27173127282831777</c:v>
                </c:pt>
                <c:pt idx="17223">
                  <c:v>0.25438347008681361</c:v>
                </c:pt>
                <c:pt idx="17224">
                  <c:v>0.28949399538698634</c:v>
                </c:pt>
                <c:pt idx="17225">
                  <c:v>0.23158010874982229</c:v>
                </c:pt>
                <c:pt idx="17226">
                  <c:v>0.20883845454776312</c:v>
                </c:pt>
                <c:pt idx="17227">
                  <c:v>0.22810543444000284</c:v>
                </c:pt>
                <c:pt idx="17228">
                  <c:v>0.27338257022164369</c:v>
                </c:pt>
                <c:pt idx="17229">
                  <c:v>0.25018941602765982</c:v>
                </c:pt>
                <c:pt idx="17230">
                  <c:v>0.21972064148540607</c:v>
                </c:pt>
                <c:pt idx="17231">
                  <c:v>0.2369476202492502</c:v>
                </c:pt>
                <c:pt idx="17232">
                  <c:v>0.24748208748358691</c:v>
                </c:pt>
                <c:pt idx="17233">
                  <c:v>0.24246201977833243</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0.29008260774564776</c:v>
                </c:pt>
                <c:pt idx="17244">
                  <c:v>0.24868131928082521</c:v>
                </c:pt>
                <c:pt idx="17245">
                  <c:v>0.21654591220689379</c:v>
                </c:pt>
                <c:pt idx="17246">
                  <c:v>0.21392692644010974</c:v>
                </c:pt>
                <c:pt idx="17247">
                  <c:v>0.22002058297670402</c:v>
                </c:pt>
                <c:pt idx="17248">
                  <c:v>0.21612065488430371</c:v>
                </c:pt>
                <c:pt idx="17249">
                  <c:v>0.23884780051793303</c:v>
                </c:pt>
                <c:pt idx="17250">
                  <c:v>0.22248886726973247</c:v>
                </c:pt>
                <c:pt idx="17251">
                  <c:v>0.24438898207108248</c:v>
                </c:pt>
                <c:pt idx="17252">
                  <c:v>0.27981921719584518</c:v>
                </c:pt>
                <c:pt idx="17253">
                  <c:v>0.23101548529320604</c:v>
                </c:pt>
                <c:pt idx="17254">
                  <c:v>0.27116795543099426</c:v>
                </c:pt>
                <c:pt idx="17255">
                  <c:v>0.22256648788626557</c:v>
                </c:pt>
                <c:pt idx="17256">
                  <c:v>0.2791378478530232</c:v>
                </c:pt>
                <c:pt idx="17257">
                  <c:v>0.24218472695107937</c:v>
                </c:pt>
                <c:pt idx="17258">
                  <c:v>0.22283704250631003</c:v>
                </c:pt>
                <c:pt idx="17259">
                  <c:v>0.21434442998841341</c:v>
                </c:pt>
                <c:pt idx="17260">
                  <c:v>0.24780747705602746</c:v>
                </c:pt>
                <c:pt idx="17261">
                  <c:v>0.23747525240847125</c:v>
                </c:pt>
                <c:pt idx="17262">
                  <c:v>0.23688299157141568</c:v>
                </c:pt>
                <c:pt idx="17263">
                  <c:v>0.20853812441197461</c:v>
                </c:pt>
                <c:pt idx="17264">
                  <c:v>0.20692376618366959</c:v>
                </c:pt>
                <c:pt idx="17265">
                  <c:v>0.25791020084110072</c:v>
                </c:pt>
                <c:pt idx="17266">
                  <c:v>0.29172898918630258</c:v>
                </c:pt>
                <c:pt idx="17267">
                  <c:v>0.23700097424628377</c:v>
                </c:pt>
                <c:pt idx="17268">
                  <c:v>0.23155726643633348</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0.24094191825122757</c:v>
                </c:pt>
                <c:pt idx="17278">
                  <c:v>0.24695478156909126</c:v>
                </c:pt>
                <c:pt idx="17279">
                  <c:v>0.23895193233290818</c:v>
                </c:pt>
                <c:pt idx="17280">
                  <c:v>0.19527193769247106</c:v>
                </c:pt>
                <c:pt idx="17281">
                  <c:v>0.24757522041556471</c:v>
                </c:pt>
                <c:pt idx="17282">
                  <c:v>0.23699432934162729</c:v>
                </c:pt>
                <c:pt idx="17283">
                  <c:v>0.19779111626581788</c:v>
                </c:pt>
                <c:pt idx="17284">
                  <c:v>0.26579511925047378</c:v>
                </c:pt>
                <c:pt idx="17285">
                  <c:v>0.22838704681695721</c:v>
                </c:pt>
                <c:pt idx="17286">
                  <c:v>0.33747311545288222</c:v>
                </c:pt>
                <c:pt idx="17287">
                  <c:v>0.22916484798772221</c:v>
                </c:pt>
                <c:pt idx="17288">
                  <c:v>0.21561522650977191</c:v>
                </c:pt>
                <c:pt idx="17289">
                  <c:v>0.28677024411157076</c:v>
                </c:pt>
                <c:pt idx="17290">
                  <c:v>0.23773450658389594</c:v>
                </c:pt>
                <c:pt idx="17291">
                  <c:v>0.20909544799184249</c:v>
                </c:pt>
                <c:pt idx="17292">
                  <c:v>0.2469317179518197</c:v>
                </c:pt>
                <c:pt idx="17293">
                  <c:v>0.24695982185029197</c:v>
                </c:pt>
                <c:pt idx="17294">
                  <c:v>0.2268991073156327</c:v>
                </c:pt>
                <c:pt idx="17295">
                  <c:v>0.18670342477121146</c:v>
                </c:pt>
                <c:pt idx="17296">
                  <c:v>0.23251664187349114</c:v>
                </c:pt>
                <c:pt idx="17297">
                  <c:v>0.21319753957825421</c:v>
                </c:pt>
                <c:pt idx="17298">
                  <c:v>0.2352654632095138</c:v>
                </c:pt>
                <c:pt idx="17299">
                  <c:v>0.23702020785998029</c:v>
                </c:pt>
                <c:pt idx="17300">
                  <c:v>0.25169549454527729</c:v>
                </c:pt>
                <c:pt idx="17301">
                  <c:v>0.23692630817186602</c:v>
                </c:pt>
                <c:pt idx="17302">
                  <c:v>0.23478256751561688</c:v>
                </c:pt>
                <c:pt idx="17303">
                  <c:v>0.19578110044566174</c:v>
                </c:pt>
                <c:pt idx="17304">
                  <c:v>0.21512655299830463</c:v>
                </c:pt>
                <c:pt idx="17305">
                  <c:v>0.23891909622472532</c:v>
                </c:pt>
                <c:pt idx="17306">
                  <c:v>0.25358869391512601</c:v>
                </c:pt>
                <c:pt idx="17307">
                  <c:v>0.21761584323696542</c:v>
                </c:pt>
                <c:pt idx="17308">
                  <c:v>0.26295832242690864</c:v>
                </c:pt>
                <c:pt idx="17309">
                  <c:v>0.26188489830202316</c:v>
                </c:pt>
                <c:pt idx="17310">
                  <c:v>0.23780152731604282</c:v>
                </c:pt>
                <c:pt idx="17311">
                  <c:v>0.23335112546772471</c:v>
                </c:pt>
                <c:pt idx="17312">
                  <c:v>0.20859958190760741</c:v>
                </c:pt>
                <c:pt idx="17313">
                  <c:v>0.22079405753084241</c:v>
                </c:pt>
                <c:pt idx="17314">
                  <c:v>0.2140344742295649</c:v>
                </c:pt>
                <c:pt idx="17315">
                  <c:v>0.23672553979336391</c:v>
                </c:pt>
                <c:pt idx="17316">
                  <c:v>0.29050367704870672</c:v>
                </c:pt>
                <c:pt idx="17317">
                  <c:v>0.21052359951180941</c:v>
                </c:pt>
                <c:pt idx="17318">
                  <c:v>0.26061376058089031</c:v>
                </c:pt>
                <c:pt idx="17319">
                  <c:v>0.26789012330771583</c:v>
                </c:pt>
                <c:pt idx="17320">
                  <c:v>0.30444764397409524</c:v>
                </c:pt>
                <c:pt idx="17321">
                  <c:v>0.22631746287307691</c:v>
                </c:pt>
                <c:pt idx="17322">
                  <c:v>0.22602997724396112</c:v>
                </c:pt>
                <c:pt idx="17323">
                  <c:v>0.23816170669030221</c:v>
                </c:pt>
                <c:pt idx="17324">
                  <c:v>0.22872471298001187</c:v>
                </c:pt>
                <c:pt idx="17325">
                  <c:v>0.26160786477805081</c:v>
                </c:pt>
                <c:pt idx="17326">
                  <c:v>0.2470366181605427</c:v>
                </c:pt>
                <c:pt idx="17327">
                  <c:v>0.24994011770268679</c:v>
                </c:pt>
                <c:pt idx="17328">
                  <c:v>0.25522456308415042</c:v>
                </c:pt>
                <c:pt idx="17329">
                  <c:v>0.20085745009669734</c:v>
                </c:pt>
                <c:pt idx="17330">
                  <c:v>0.20847717700722507</c:v>
                </c:pt>
                <c:pt idx="17331">
                  <c:v>0.26101956366628581</c:v>
                </c:pt>
                <c:pt idx="17332">
                  <c:v>0.254076923148711</c:v>
                </c:pt>
                <c:pt idx="17333">
                  <c:v>0.23254128426895571</c:v>
                </c:pt>
                <c:pt idx="17334">
                  <c:v>0.2597954861397076</c:v>
                </c:pt>
                <c:pt idx="17335">
                  <c:v>0.20427542826945205</c:v>
                </c:pt>
                <c:pt idx="17336">
                  <c:v>0.20162503740030521</c:v>
                </c:pt>
                <c:pt idx="17337">
                  <c:v>0.21412102116094869</c:v>
                </c:pt>
                <c:pt idx="17338">
                  <c:v>0.22929354449599831</c:v>
                </c:pt>
                <c:pt idx="17339">
                  <c:v>0.24085518531829891</c:v>
                </c:pt>
                <c:pt idx="17340">
                  <c:v>0.20330674776629482</c:v>
                </c:pt>
                <c:pt idx="17341">
                  <c:v>0.22912980672947728</c:v>
                </c:pt>
                <c:pt idx="17342">
                  <c:v>0.23825473215343382</c:v>
                </c:pt>
                <c:pt idx="17343">
                  <c:v>0.2598050443992399</c:v>
                </c:pt>
                <c:pt idx="17344">
                  <c:v>0.29505321759043068</c:v>
                </c:pt>
                <c:pt idx="17345">
                  <c:v>0.23453428155342856</c:v>
                </c:pt>
                <c:pt idx="17346">
                  <c:v>0.21112137333469477</c:v>
                </c:pt>
                <c:pt idx="17347">
                  <c:v>0.22760009846270909</c:v>
                </c:pt>
                <c:pt idx="17348">
                  <c:v>0.28378046112156746</c:v>
                </c:pt>
                <c:pt idx="17349">
                  <c:v>0.2673997885865001</c:v>
                </c:pt>
                <c:pt idx="17350">
                  <c:v>0.18247796238723607</c:v>
                </c:pt>
                <c:pt idx="17351">
                  <c:v>0.2702327039017563</c:v>
                </c:pt>
                <c:pt idx="17352">
                  <c:v>0.26804989857826211</c:v>
                </c:pt>
                <c:pt idx="17353">
                  <c:v>0.17407487037447325</c:v>
                </c:pt>
                <c:pt idx="17354">
                  <c:v>0.26469907036455531</c:v>
                </c:pt>
                <c:pt idx="17355">
                  <c:v>0.22928520353605794</c:v>
                </c:pt>
                <c:pt idx="17356">
                  <c:v>0.26088952922486386</c:v>
                </c:pt>
                <c:pt idx="17357">
                  <c:v>0.2264304049857559</c:v>
                </c:pt>
                <c:pt idx="17358">
                  <c:v>0.24195401337926892</c:v>
                </c:pt>
                <c:pt idx="17359">
                  <c:v>0.23197268740913621</c:v>
                </c:pt>
                <c:pt idx="17360">
                  <c:v>0.23627795721963837</c:v>
                </c:pt>
                <c:pt idx="17361">
                  <c:v>0.2175205159919944</c:v>
                </c:pt>
                <c:pt idx="17362">
                  <c:v>0.25270747052125825</c:v>
                </c:pt>
                <c:pt idx="17363">
                  <c:v>0.2420928474304323</c:v>
                </c:pt>
                <c:pt idx="17364">
                  <c:v>0.2602701170783725</c:v>
                </c:pt>
                <c:pt idx="17365">
                  <c:v>0.21243919587806551</c:v>
                </c:pt>
                <c:pt idx="17366">
                  <c:v>0.27557382121268836</c:v>
                </c:pt>
                <c:pt idx="17367">
                  <c:v>0.21842657024461717</c:v>
                </c:pt>
                <c:pt idx="17368">
                  <c:v>0.25328100859673397</c:v>
                </c:pt>
                <c:pt idx="17369">
                  <c:v>0.21738168825364368</c:v>
                </c:pt>
                <c:pt idx="17370">
                  <c:v>0.2530731274796193</c:v>
                </c:pt>
                <c:pt idx="17371">
                  <c:v>0.20618718447287793</c:v>
                </c:pt>
                <c:pt idx="17372">
                  <c:v>0.27847142733145591</c:v>
                </c:pt>
                <c:pt idx="17373">
                  <c:v>0.2451157651717524</c:v>
                </c:pt>
                <c:pt idx="17374">
                  <c:v>0.20693813498775548</c:v>
                </c:pt>
                <c:pt idx="17375">
                  <c:v>0.21764787470660141</c:v>
                </c:pt>
                <c:pt idx="17376">
                  <c:v>0.2147551548201207</c:v>
                </c:pt>
                <c:pt idx="17377">
                  <c:v>0.27353336443299126</c:v>
                </c:pt>
                <c:pt idx="17378">
                  <c:v>0.20563804863467069</c:v>
                </c:pt>
                <c:pt idx="17379">
                  <c:v>0.24475770802944391</c:v>
                </c:pt>
                <c:pt idx="17380">
                  <c:v>0.24457195564966072</c:v>
                </c:pt>
                <c:pt idx="17381">
                  <c:v>0.21360779398479721</c:v>
                </c:pt>
                <c:pt idx="17382">
                  <c:v>0.2384585244064869</c:v>
                </c:pt>
                <c:pt idx="17383">
                  <c:v>0.21674464057029927</c:v>
                </c:pt>
                <c:pt idx="17384">
                  <c:v>0.24775189940847278</c:v>
                </c:pt>
                <c:pt idx="17385">
                  <c:v>0.20361238522076291</c:v>
                </c:pt>
                <c:pt idx="17386">
                  <c:v>0.25510634809727972</c:v>
                </c:pt>
                <c:pt idx="17387">
                  <c:v>0.20928051431287403</c:v>
                </c:pt>
                <c:pt idx="17388">
                  <c:v>0.20584240869691567</c:v>
                </c:pt>
                <c:pt idx="17389">
                  <c:v>0.23366961864968303</c:v>
                </c:pt>
                <c:pt idx="17390">
                  <c:v>0.22972343401149958</c:v>
                </c:pt>
                <c:pt idx="17391">
                  <c:v>0.28922351100492238</c:v>
                </c:pt>
                <c:pt idx="17392">
                  <c:v>0.2410096039953834</c:v>
                </c:pt>
                <c:pt idx="17393">
                  <c:v>0.20453778497365738</c:v>
                </c:pt>
                <c:pt idx="17394">
                  <c:v>0.19298629514603693</c:v>
                </c:pt>
                <c:pt idx="17395">
                  <c:v>0.26723179889310433</c:v>
                </c:pt>
                <c:pt idx="17396">
                  <c:v>0.27801894418889023</c:v>
                </c:pt>
                <c:pt idx="17397">
                  <c:v>0.25339922252005675</c:v>
                </c:pt>
                <c:pt idx="17398">
                  <c:v>0.23613924535309744</c:v>
                </c:pt>
                <c:pt idx="17399">
                  <c:v>0.24951101837426198</c:v>
                </c:pt>
                <c:pt idx="17400">
                  <c:v>0.18462155053879514</c:v>
                </c:pt>
                <c:pt idx="17401">
                  <c:v>0.22946604110665231</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0.24694301838983118</c:v>
                </c:pt>
                <c:pt idx="17410">
                  <c:v>0.21603153189255228</c:v>
                </c:pt>
                <c:pt idx="17411">
                  <c:v>0.26025281362110425</c:v>
                </c:pt>
                <c:pt idx="17412">
                  <c:v>0.24100866222165787</c:v>
                </c:pt>
                <c:pt idx="17413">
                  <c:v>0.22856838585195402</c:v>
                </c:pt>
                <c:pt idx="17414">
                  <c:v>0.24422137486262513</c:v>
                </c:pt>
                <c:pt idx="17415">
                  <c:v>0.24333155641379298</c:v>
                </c:pt>
                <c:pt idx="17416">
                  <c:v>0.23442700059204924</c:v>
                </c:pt>
                <c:pt idx="17417">
                  <c:v>0.22721775976930414</c:v>
                </c:pt>
                <c:pt idx="17418">
                  <c:v>0.21847975957098348</c:v>
                </c:pt>
                <c:pt idx="17419">
                  <c:v>0.21903673008473601</c:v>
                </c:pt>
                <c:pt idx="17420">
                  <c:v>0.29015074862712825</c:v>
                </c:pt>
                <c:pt idx="17421">
                  <c:v>0.18991630439687493</c:v>
                </c:pt>
                <c:pt idx="17422">
                  <c:v>0.23569456008956077</c:v>
                </c:pt>
                <c:pt idx="17423">
                  <c:v>0.20203739314641758</c:v>
                </c:pt>
                <c:pt idx="17424">
                  <c:v>0.19133637238347254</c:v>
                </c:pt>
                <c:pt idx="17425">
                  <c:v>0.18757140411847892</c:v>
                </c:pt>
                <c:pt idx="17426">
                  <c:v>0.19934829216731814</c:v>
                </c:pt>
                <c:pt idx="17427">
                  <c:v>0.23615522755430954</c:v>
                </c:pt>
                <c:pt idx="17428">
                  <c:v>0.2557585193207943</c:v>
                </c:pt>
                <c:pt idx="17429">
                  <c:v>0.20768939118720497</c:v>
                </c:pt>
                <c:pt idx="17430">
                  <c:v>0.24470761319426751</c:v>
                </c:pt>
                <c:pt idx="17431">
                  <c:v>0.2368779011916462</c:v>
                </c:pt>
                <c:pt idx="17432">
                  <c:v>0.28360913369450652</c:v>
                </c:pt>
                <c:pt idx="17433">
                  <c:v>0.24954415069174768</c:v>
                </c:pt>
                <c:pt idx="17434">
                  <c:v>0.28783132842924558</c:v>
                </c:pt>
                <c:pt idx="17435">
                  <c:v>0.31507886014495651</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0.22899788290492659</c:v>
                </c:pt>
                <c:pt idx="17446">
                  <c:v>0.23823240993631062</c:v>
                </c:pt>
                <c:pt idx="17447">
                  <c:v>0.25281814603052905</c:v>
                </c:pt>
                <c:pt idx="17448">
                  <c:v>0.2538935620205795</c:v>
                </c:pt>
                <c:pt idx="17449">
                  <c:v>0.2277708433999002</c:v>
                </c:pt>
                <c:pt idx="17450">
                  <c:v>0.21812913829260391</c:v>
                </c:pt>
                <c:pt idx="17451">
                  <c:v>0.28712096518177838</c:v>
                </c:pt>
                <c:pt idx="17452">
                  <c:v>0.23777328299899456</c:v>
                </c:pt>
                <c:pt idx="17453">
                  <c:v>0.20948732988287497</c:v>
                </c:pt>
                <c:pt idx="17454">
                  <c:v>0.25316375180892919</c:v>
                </c:pt>
                <c:pt idx="17455">
                  <c:v>0.21669601582127002</c:v>
                </c:pt>
                <c:pt idx="17456">
                  <c:v>0.2488513245134184</c:v>
                </c:pt>
                <c:pt idx="17457">
                  <c:v>0.23640999609603575</c:v>
                </c:pt>
                <c:pt idx="17458">
                  <c:v>0.18407342622353268</c:v>
                </c:pt>
                <c:pt idx="17459">
                  <c:v>0.24765004797071827</c:v>
                </c:pt>
                <c:pt idx="17460">
                  <c:v>0.2555215911620885</c:v>
                </c:pt>
                <c:pt idx="17461">
                  <c:v>0.24854846576557496</c:v>
                </c:pt>
                <c:pt idx="17462">
                  <c:v>0.21438283413928574</c:v>
                </c:pt>
                <c:pt idx="17463">
                  <c:v>0.26395011475434282</c:v>
                </c:pt>
                <c:pt idx="17464">
                  <c:v>0.26742986195682955</c:v>
                </c:pt>
                <c:pt idx="17465">
                  <c:v>0.23835709840419941</c:v>
                </c:pt>
                <c:pt idx="17466">
                  <c:v>0.22253794588121681</c:v>
                </c:pt>
                <c:pt idx="17467">
                  <c:v>0.25713841520832303</c:v>
                </c:pt>
                <c:pt idx="17468">
                  <c:v>0.20786472232850217</c:v>
                </c:pt>
                <c:pt idx="17469">
                  <c:v>0.24165069555865287</c:v>
                </c:pt>
                <c:pt idx="17470">
                  <c:v>0.24777699352083932</c:v>
                </c:pt>
                <c:pt idx="17471">
                  <c:v>0.24214174043893524</c:v>
                </c:pt>
                <c:pt idx="17472">
                  <c:v>0.26299305937874218</c:v>
                </c:pt>
                <c:pt idx="17473">
                  <c:v>0.17967723372290367</c:v>
                </c:pt>
                <c:pt idx="17474">
                  <c:v>0.22098381956217325</c:v>
                </c:pt>
                <c:pt idx="17475">
                  <c:v>0.2325517625000692</c:v>
                </c:pt>
                <c:pt idx="17476">
                  <c:v>0.22527824395764395</c:v>
                </c:pt>
                <c:pt idx="17477">
                  <c:v>0.2307516943251873</c:v>
                </c:pt>
                <c:pt idx="17478">
                  <c:v>0.22085773536365577</c:v>
                </c:pt>
                <c:pt idx="17479">
                  <c:v>0.19736471678413359</c:v>
                </c:pt>
                <c:pt idx="17480">
                  <c:v>0.23825840782889604</c:v>
                </c:pt>
                <c:pt idx="17481">
                  <c:v>0.23829727032999734</c:v>
                </c:pt>
                <c:pt idx="17482">
                  <c:v>0.22498935324293767</c:v>
                </c:pt>
                <c:pt idx="17483">
                  <c:v>0.2741923263690888</c:v>
                </c:pt>
                <c:pt idx="17484">
                  <c:v>0.26484441008739051</c:v>
                </c:pt>
                <c:pt idx="17485">
                  <c:v>0.22629550057006581</c:v>
                </c:pt>
                <c:pt idx="17486">
                  <c:v>0.23888521428482171</c:v>
                </c:pt>
                <c:pt idx="17487">
                  <c:v>0.2357128592541477</c:v>
                </c:pt>
                <c:pt idx="17488">
                  <c:v>0.2981478153331763</c:v>
                </c:pt>
                <c:pt idx="17489">
                  <c:v>0.25242559967987005</c:v>
                </c:pt>
                <c:pt idx="17490">
                  <c:v>0.26286291880089913</c:v>
                </c:pt>
                <c:pt idx="17491">
                  <c:v>0.2201145658002607</c:v>
                </c:pt>
                <c:pt idx="17492">
                  <c:v>0.21085840547881204</c:v>
                </c:pt>
                <c:pt idx="17493">
                  <c:v>0.19389879609625549</c:v>
                </c:pt>
                <c:pt idx="17494">
                  <c:v>0.26843179414199414</c:v>
                </c:pt>
                <c:pt idx="17495">
                  <c:v>0.24179860166384859</c:v>
                </c:pt>
                <c:pt idx="17496">
                  <c:v>0.19606768391247742</c:v>
                </c:pt>
                <c:pt idx="17497">
                  <c:v>0.21724496788708275</c:v>
                </c:pt>
                <c:pt idx="17498">
                  <c:v>0.20634241556121632</c:v>
                </c:pt>
                <c:pt idx="17499">
                  <c:v>0.22275561658693371</c:v>
                </c:pt>
                <c:pt idx="17500">
                  <c:v>0.20792732710426401</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0.28148588794418994</c:v>
                </c:pt>
                <c:pt idx="17510">
                  <c:v>0.28490543648183575</c:v>
                </c:pt>
                <c:pt idx="17511">
                  <c:v>0.26052253685054838</c:v>
                </c:pt>
                <c:pt idx="17512">
                  <c:v>0.242406217493843</c:v>
                </c:pt>
                <c:pt idx="17513">
                  <c:v>0.22933325357829443</c:v>
                </c:pt>
                <c:pt idx="17514">
                  <c:v>0.24024254538814704</c:v>
                </c:pt>
                <c:pt idx="17515">
                  <c:v>0.23718959915527046</c:v>
                </c:pt>
                <c:pt idx="17516">
                  <c:v>0.18454483230194618</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0.25388281625968562</c:v>
                </c:pt>
                <c:pt idx="17529">
                  <c:v>0.22603673657212503</c:v>
                </c:pt>
                <c:pt idx="17530">
                  <c:v>0.19542625741721925</c:v>
                </c:pt>
                <c:pt idx="17531">
                  <c:v>0.24016457455560988</c:v>
                </c:pt>
                <c:pt idx="17532">
                  <c:v>0.21937150447775008</c:v>
                </c:pt>
                <c:pt idx="17533">
                  <c:v>0.23440979193707931</c:v>
                </c:pt>
                <c:pt idx="17534">
                  <c:v>0.24407258901236695</c:v>
                </c:pt>
                <c:pt idx="17535">
                  <c:v>0.24224215042572081</c:v>
                </c:pt>
                <c:pt idx="17536">
                  <c:v>0.25396642087953458</c:v>
                </c:pt>
                <c:pt idx="17537">
                  <c:v>0.22234621238688621</c:v>
                </c:pt>
                <c:pt idx="17538">
                  <c:v>0.18624847551817844</c:v>
                </c:pt>
                <c:pt idx="17539">
                  <c:v>0.23315658793670818</c:v>
                </c:pt>
                <c:pt idx="17540">
                  <c:v>0.22803878188752649</c:v>
                </c:pt>
                <c:pt idx="17541">
                  <c:v>0.21070197467092244</c:v>
                </c:pt>
                <c:pt idx="17542">
                  <c:v>0.22564396859104591</c:v>
                </c:pt>
                <c:pt idx="17543">
                  <c:v>0.21563946380668206</c:v>
                </c:pt>
                <c:pt idx="17544">
                  <c:v>0.21284600304463341</c:v>
                </c:pt>
                <c:pt idx="17545">
                  <c:v>0.25599094238911585</c:v>
                </c:pt>
                <c:pt idx="17546">
                  <c:v>0.22982283537357617</c:v>
                </c:pt>
                <c:pt idx="17547">
                  <c:v>0.2486211061130171</c:v>
                </c:pt>
                <c:pt idx="17548">
                  <c:v>0.18032088698244594</c:v>
                </c:pt>
                <c:pt idx="17549">
                  <c:v>0.20843584893881509</c:v>
                </c:pt>
                <c:pt idx="17550">
                  <c:v>0.22831610631783261</c:v>
                </c:pt>
                <c:pt idx="17551">
                  <c:v>0.22012213548809439</c:v>
                </c:pt>
                <c:pt idx="17552">
                  <c:v>0.24916157241153525</c:v>
                </c:pt>
                <c:pt idx="17553">
                  <c:v>0.25023042190671374</c:v>
                </c:pt>
                <c:pt idx="17554">
                  <c:v>0.20877681918482074</c:v>
                </c:pt>
                <c:pt idx="17555">
                  <c:v>0.21661939225830648</c:v>
                </c:pt>
                <c:pt idx="17556">
                  <c:v>0.22959650721820668</c:v>
                </c:pt>
                <c:pt idx="17557">
                  <c:v>0.25811623833899033</c:v>
                </c:pt>
                <c:pt idx="17558">
                  <c:v>0.28308061169097437</c:v>
                </c:pt>
                <c:pt idx="17559">
                  <c:v>0.26065964659769625</c:v>
                </c:pt>
                <c:pt idx="17560">
                  <c:v>0.20448975967703786</c:v>
                </c:pt>
                <c:pt idx="17561">
                  <c:v>0.24181640670735377</c:v>
                </c:pt>
                <c:pt idx="17562">
                  <c:v>0.25292059673725287</c:v>
                </c:pt>
                <c:pt idx="17563">
                  <c:v>0.22352781818371187</c:v>
                </c:pt>
                <c:pt idx="17564">
                  <c:v>0.21829937165606586</c:v>
                </c:pt>
                <c:pt idx="17565">
                  <c:v>0.23621290618678481</c:v>
                </c:pt>
                <c:pt idx="17566">
                  <c:v>0.19948066277947041</c:v>
                </c:pt>
                <c:pt idx="17567">
                  <c:v>0.2269707281784609</c:v>
                </c:pt>
                <c:pt idx="17568">
                  <c:v>0.2500875227394303</c:v>
                </c:pt>
                <c:pt idx="17569">
                  <c:v>0.21479546033514582</c:v>
                </c:pt>
                <c:pt idx="17570">
                  <c:v>0.23010180048809489</c:v>
                </c:pt>
                <c:pt idx="17571">
                  <c:v>0.25254723901446108</c:v>
                </c:pt>
                <c:pt idx="17572">
                  <c:v>0.25704810124479188</c:v>
                </c:pt>
                <c:pt idx="17573">
                  <c:v>0.18874994721141475</c:v>
                </c:pt>
                <c:pt idx="17574">
                  <c:v>0.19431963543762829</c:v>
                </c:pt>
                <c:pt idx="17575">
                  <c:v>0.22354473981836193</c:v>
                </c:pt>
                <c:pt idx="17576">
                  <c:v>0.24716009740085984</c:v>
                </c:pt>
                <c:pt idx="17577">
                  <c:v>0.24109709602869644</c:v>
                </c:pt>
                <c:pt idx="17578">
                  <c:v>0.22952130531637591</c:v>
                </c:pt>
                <c:pt idx="17579">
                  <c:v>0.21328542260048194</c:v>
                </c:pt>
                <c:pt idx="17580">
                  <c:v>0.24165539537200612</c:v>
                </c:pt>
                <c:pt idx="17581">
                  <c:v>0.25610670427514032</c:v>
                </c:pt>
                <c:pt idx="17582">
                  <c:v>0.22602043050926837</c:v>
                </c:pt>
                <c:pt idx="17583">
                  <c:v>0.25594877165096852</c:v>
                </c:pt>
                <c:pt idx="17584">
                  <c:v>0.26236878792199603</c:v>
                </c:pt>
                <c:pt idx="17585">
                  <c:v>0.23082201944271535</c:v>
                </c:pt>
                <c:pt idx="17586">
                  <c:v>0.21303583704308124</c:v>
                </c:pt>
                <c:pt idx="17587">
                  <c:v>0.18851130267104044</c:v>
                </c:pt>
                <c:pt idx="17588">
                  <c:v>0.22639063235963611</c:v>
                </c:pt>
                <c:pt idx="17589">
                  <c:v>0.19759590274153926</c:v>
                </c:pt>
                <c:pt idx="17590">
                  <c:v>0.23686918566777437</c:v>
                </c:pt>
                <c:pt idx="17591">
                  <c:v>0.23389570509779178</c:v>
                </c:pt>
                <c:pt idx="17592">
                  <c:v>0.23494156613201347</c:v>
                </c:pt>
                <c:pt idx="17593">
                  <c:v>0.26126245801375175</c:v>
                </c:pt>
                <c:pt idx="17594">
                  <c:v>0.21830840160785644</c:v>
                </c:pt>
                <c:pt idx="17595">
                  <c:v>0.27212086982760036</c:v>
                </c:pt>
                <c:pt idx="17596">
                  <c:v>0.21268856805156516</c:v>
                </c:pt>
                <c:pt idx="17597">
                  <c:v>0.24415646949522818</c:v>
                </c:pt>
                <c:pt idx="17598">
                  <c:v>0.24924422078713496</c:v>
                </c:pt>
                <c:pt idx="17599">
                  <c:v>0.20676029142894442</c:v>
                </c:pt>
                <c:pt idx="17600">
                  <c:v>0.22253013596826923</c:v>
                </c:pt>
                <c:pt idx="17601">
                  <c:v>0.21120624339368971</c:v>
                </c:pt>
                <c:pt idx="17602">
                  <c:v>0.28535007868097234</c:v>
                </c:pt>
                <c:pt idx="17603">
                  <c:v>0.27690513784510051</c:v>
                </c:pt>
                <c:pt idx="17604">
                  <c:v>0.17852975862853027</c:v>
                </c:pt>
                <c:pt idx="17605">
                  <c:v>0.22956496536990592</c:v>
                </c:pt>
                <c:pt idx="17606">
                  <c:v>0.23195037766008542</c:v>
                </c:pt>
                <c:pt idx="17607">
                  <c:v>0.28581565236182732</c:v>
                </c:pt>
                <c:pt idx="17608">
                  <c:v>0.22625502111217621</c:v>
                </c:pt>
                <c:pt idx="17609">
                  <c:v>0.15791898949521946</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0.20800326260227225</c:v>
                </c:pt>
                <c:pt idx="17619">
                  <c:v>0.20974961516913312</c:v>
                </c:pt>
                <c:pt idx="17620">
                  <c:v>0.22609618942494494</c:v>
                </c:pt>
                <c:pt idx="17621">
                  <c:v>0.20877758905233501</c:v>
                </c:pt>
                <c:pt idx="17622">
                  <c:v>0.22509642773591709</c:v>
                </c:pt>
                <c:pt idx="17623">
                  <c:v>0.26180638694609382</c:v>
                </c:pt>
                <c:pt idx="17624">
                  <c:v>0.20547068286479511</c:v>
                </c:pt>
                <c:pt idx="17625">
                  <c:v>0.21282408047271612</c:v>
                </c:pt>
                <c:pt idx="17626">
                  <c:v>0.17601533717509577</c:v>
                </c:pt>
                <c:pt idx="17627">
                  <c:v>0.28659548918289507</c:v>
                </c:pt>
                <c:pt idx="17628">
                  <c:v>0.24205843689066975</c:v>
                </c:pt>
                <c:pt idx="17629">
                  <c:v>0.21705537528096991</c:v>
                </c:pt>
                <c:pt idx="17630">
                  <c:v>0.24697818413745351</c:v>
                </c:pt>
                <c:pt idx="17631">
                  <c:v>0.22956783006647227</c:v>
                </c:pt>
                <c:pt idx="17632">
                  <c:v>0.20716852716026671</c:v>
                </c:pt>
                <c:pt idx="17633">
                  <c:v>0.23319747570616783</c:v>
                </c:pt>
                <c:pt idx="17634">
                  <c:v>0.25724243798093477</c:v>
                </c:pt>
                <c:pt idx="17635">
                  <c:v>0.22304073108111291</c:v>
                </c:pt>
                <c:pt idx="17636">
                  <c:v>0.22030037155542218</c:v>
                </c:pt>
                <c:pt idx="17637">
                  <c:v>0.2471756257990721</c:v>
                </c:pt>
                <c:pt idx="17638">
                  <c:v>0.19929971715153841</c:v>
                </c:pt>
                <c:pt idx="17639">
                  <c:v>0.20580567486473675</c:v>
                </c:pt>
                <c:pt idx="17640">
                  <c:v>0.22413745152979173</c:v>
                </c:pt>
                <c:pt idx="17641">
                  <c:v>0.2311392819807945</c:v>
                </c:pt>
                <c:pt idx="17642">
                  <c:v>0.25905890057977032</c:v>
                </c:pt>
                <c:pt idx="17643">
                  <c:v>0.18385892262153963</c:v>
                </c:pt>
                <c:pt idx="17644">
                  <c:v>0.22747113859210688</c:v>
                </c:pt>
                <c:pt idx="17645">
                  <c:v>0.22185195200053637</c:v>
                </c:pt>
                <c:pt idx="17646">
                  <c:v>0.2364829823186059</c:v>
                </c:pt>
                <c:pt idx="17647">
                  <c:v>0.19944487592093241</c:v>
                </c:pt>
                <c:pt idx="17648">
                  <c:v>0.21991103745842994</c:v>
                </c:pt>
                <c:pt idx="17649">
                  <c:v>0.25316755469149921</c:v>
                </c:pt>
                <c:pt idx="17650">
                  <c:v>0.27354296216334495</c:v>
                </c:pt>
                <c:pt idx="17651">
                  <c:v>0.22474394521156621</c:v>
                </c:pt>
                <c:pt idx="17652">
                  <c:v>0.19845053366071203</c:v>
                </c:pt>
                <c:pt idx="17653">
                  <c:v>0.20879908982110348</c:v>
                </c:pt>
                <c:pt idx="17654">
                  <c:v>0.22819091148886092</c:v>
                </c:pt>
                <c:pt idx="17655">
                  <c:v>0.24975844031994676</c:v>
                </c:pt>
                <c:pt idx="17656">
                  <c:v>0.25079330779374576</c:v>
                </c:pt>
                <c:pt idx="17657">
                  <c:v>0.29536478950319861</c:v>
                </c:pt>
                <c:pt idx="17658">
                  <c:v>0.26502774900850978</c:v>
                </c:pt>
                <c:pt idx="17659">
                  <c:v>0.20294815806572569</c:v>
                </c:pt>
                <c:pt idx="17660">
                  <c:v>0.2024648647135997</c:v>
                </c:pt>
                <c:pt idx="17661">
                  <c:v>0.21175961983017341</c:v>
                </c:pt>
                <c:pt idx="17662">
                  <c:v>0.19017038749898188</c:v>
                </c:pt>
                <c:pt idx="17663">
                  <c:v>0.23606825379071333</c:v>
                </c:pt>
                <c:pt idx="17664">
                  <c:v>0.21401620068085941</c:v>
                </c:pt>
                <c:pt idx="17665">
                  <c:v>0.20535394974330878</c:v>
                </c:pt>
                <c:pt idx="17666">
                  <c:v>0.20646703069718164</c:v>
                </c:pt>
                <c:pt idx="17667">
                  <c:v>0.20849007043179713</c:v>
                </c:pt>
                <c:pt idx="17668">
                  <c:v>0.18544444162030704</c:v>
                </c:pt>
                <c:pt idx="17669">
                  <c:v>0.22286710665857867</c:v>
                </c:pt>
                <c:pt idx="17670">
                  <c:v>0.24461442458309451</c:v>
                </c:pt>
                <c:pt idx="17671">
                  <c:v>0.22172846632167198</c:v>
                </c:pt>
                <c:pt idx="17672">
                  <c:v>0.28860509335980711</c:v>
                </c:pt>
                <c:pt idx="17673">
                  <c:v>0.18516983813775306</c:v>
                </c:pt>
                <c:pt idx="17674">
                  <c:v>0.25046067138611161</c:v>
                </c:pt>
                <c:pt idx="17675">
                  <c:v>0.20589083066952196</c:v>
                </c:pt>
                <c:pt idx="17676">
                  <c:v>0.24143705019729353</c:v>
                </c:pt>
                <c:pt idx="17677">
                  <c:v>0.24696474030854471</c:v>
                </c:pt>
                <c:pt idx="17678">
                  <c:v>0.20884820106407398</c:v>
                </c:pt>
                <c:pt idx="17679">
                  <c:v>0.2149500999182955</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0.2140844061274052</c:v>
                </c:pt>
                <c:pt idx="17688">
                  <c:v>0.18045275317702658</c:v>
                </c:pt>
                <c:pt idx="17689">
                  <c:v>0.20738376288976021</c:v>
                </c:pt>
                <c:pt idx="17690">
                  <c:v>0.21747893658088288</c:v>
                </c:pt>
                <c:pt idx="17691">
                  <c:v>0.22943121282001294</c:v>
                </c:pt>
                <c:pt idx="17692">
                  <c:v>0.21256498045524927</c:v>
                </c:pt>
                <c:pt idx="17693">
                  <c:v>0.23051478935504041</c:v>
                </c:pt>
                <c:pt idx="17694">
                  <c:v>0.25623093021595084</c:v>
                </c:pt>
                <c:pt idx="17695">
                  <c:v>0.23522597433197348</c:v>
                </c:pt>
                <c:pt idx="17696">
                  <c:v>0.19429704558164632</c:v>
                </c:pt>
                <c:pt idx="17697">
                  <c:v>0.22788864043615489</c:v>
                </c:pt>
                <c:pt idx="17698">
                  <c:v>0.18839266414784644</c:v>
                </c:pt>
                <c:pt idx="17699">
                  <c:v>0.24376925818097436</c:v>
                </c:pt>
                <c:pt idx="17700">
                  <c:v>0.20950868640642337</c:v>
                </c:pt>
                <c:pt idx="17701">
                  <c:v>0.20754308533320651</c:v>
                </c:pt>
                <c:pt idx="17702">
                  <c:v>0.2145829479916512</c:v>
                </c:pt>
                <c:pt idx="17703">
                  <c:v>0.26745049862991832</c:v>
                </c:pt>
                <c:pt idx="17704">
                  <c:v>0.23907825327976426</c:v>
                </c:pt>
                <c:pt idx="17705">
                  <c:v>0.22103615033250978</c:v>
                </c:pt>
                <c:pt idx="17706">
                  <c:v>0.21736547227437891</c:v>
                </c:pt>
                <c:pt idx="17707">
                  <c:v>0.19421594627632302</c:v>
                </c:pt>
                <c:pt idx="17708">
                  <c:v>0.19554742186723661</c:v>
                </c:pt>
                <c:pt idx="17709">
                  <c:v>0.27203201798838</c:v>
                </c:pt>
                <c:pt idx="17710">
                  <c:v>0.21456312447632558</c:v>
                </c:pt>
                <c:pt idx="17711">
                  <c:v>0.2311040198330612</c:v>
                </c:pt>
                <c:pt idx="17712">
                  <c:v>0.22829188021885952</c:v>
                </c:pt>
                <c:pt idx="17713">
                  <c:v>0.20945285710394421</c:v>
                </c:pt>
                <c:pt idx="17714">
                  <c:v>0.21078849169610747</c:v>
                </c:pt>
                <c:pt idx="17715">
                  <c:v>0.20671175744641399</c:v>
                </c:pt>
                <c:pt idx="17716">
                  <c:v>0.22959265788300284</c:v>
                </c:pt>
                <c:pt idx="17717">
                  <c:v>0.23899118492502824</c:v>
                </c:pt>
                <c:pt idx="17718">
                  <c:v>0.23319190958533045</c:v>
                </c:pt>
                <c:pt idx="17719">
                  <c:v>0.23042896333221041</c:v>
                </c:pt>
                <c:pt idx="17720">
                  <c:v>0.22107381669384818</c:v>
                </c:pt>
                <c:pt idx="17721">
                  <c:v>0.22416439312634701</c:v>
                </c:pt>
                <c:pt idx="17722">
                  <c:v>0.23022896643709184</c:v>
                </c:pt>
                <c:pt idx="17723">
                  <c:v>0.24106456453782793</c:v>
                </c:pt>
                <c:pt idx="17724">
                  <c:v>0.22997820447823131</c:v>
                </c:pt>
                <c:pt idx="17725">
                  <c:v>0.22560891283019491</c:v>
                </c:pt>
                <c:pt idx="17726">
                  <c:v>0.2524197694423474</c:v>
                </c:pt>
                <c:pt idx="17727">
                  <c:v>0.25175376248756876</c:v>
                </c:pt>
                <c:pt idx="17728">
                  <c:v>0.2661004580070549</c:v>
                </c:pt>
                <c:pt idx="17729">
                  <c:v>0.20425552980061637</c:v>
                </c:pt>
                <c:pt idx="17730">
                  <c:v>0.2447048132755919</c:v>
                </c:pt>
                <c:pt idx="17731">
                  <c:v>0.26080644952145232</c:v>
                </c:pt>
                <c:pt idx="17732">
                  <c:v>0.22731759981782848</c:v>
                </c:pt>
                <c:pt idx="17733">
                  <c:v>0.25168732450017478</c:v>
                </c:pt>
                <c:pt idx="17734">
                  <c:v>0.1954347713225405</c:v>
                </c:pt>
                <c:pt idx="17735">
                  <c:v>0.20240516709273937</c:v>
                </c:pt>
                <c:pt idx="17736">
                  <c:v>0.25319142098132535</c:v>
                </c:pt>
                <c:pt idx="17737">
                  <c:v>0.22753867375360218</c:v>
                </c:pt>
                <c:pt idx="17738">
                  <c:v>0.22207862116500768</c:v>
                </c:pt>
                <c:pt idx="17739">
                  <c:v>0.194946492240296</c:v>
                </c:pt>
                <c:pt idx="17740">
                  <c:v>0.22890548085674647</c:v>
                </c:pt>
                <c:pt idx="17741">
                  <c:v>0.2093992928879968</c:v>
                </c:pt>
                <c:pt idx="17742">
                  <c:v>0.24359746914783295</c:v>
                </c:pt>
                <c:pt idx="17743">
                  <c:v>0.19000760754500309</c:v>
                </c:pt>
                <c:pt idx="17744">
                  <c:v>0.25575409611145677</c:v>
                </c:pt>
                <c:pt idx="17745">
                  <c:v>0.23665678453358166</c:v>
                </c:pt>
                <c:pt idx="17746">
                  <c:v>0.24767322487875337</c:v>
                </c:pt>
                <c:pt idx="17747">
                  <c:v>0.23163170755172321</c:v>
                </c:pt>
                <c:pt idx="17748">
                  <c:v>0.18586747486172206</c:v>
                </c:pt>
                <c:pt idx="17749">
                  <c:v>0.22311671016324072</c:v>
                </c:pt>
                <c:pt idx="17750">
                  <c:v>0.21706990354897934</c:v>
                </c:pt>
                <c:pt idx="17751">
                  <c:v>0.21227202526508535</c:v>
                </c:pt>
                <c:pt idx="17752">
                  <c:v>0.19236569651455737</c:v>
                </c:pt>
                <c:pt idx="17753">
                  <c:v>0.29659855626956244</c:v>
                </c:pt>
                <c:pt idx="17754">
                  <c:v>0.24589888126148213</c:v>
                </c:pt>
                <c:pt idx="17755">
                  <c:v>0.22204782519452579</c:v>
                </c:pt>
                <c:pt idx="17756">
                  <c:v>0.21020393115680575</c:v>
                </c:pt>
                <c:pt idx="17757">
                  <c:v>0.25629785431466778</c:v>
                </c:pt>
                <c:pt idx="17758">
                  <c:v>0.19191546908923962</c:v>
                </c:pt>
                <c:pt idx="17759">
                  <c:v>0.21354408720028331</c:v>
                </c:pt>
                <c:pt idx="17760">
                  <c:v>0.2212891266322862</c:v>
                </c:pt>
                <c:pt idx="17761">
                  <c:v>0.19758290785547541</c:v>
                </c:pt>
                <c:pt idx="17762">
                  <c:v>0.24271167848232353</c:v>
                </c:pt>
                <c:pt idx="17763">
                  <c:v>0.17922125937440503</c:v>
                </c:pt>
                <c:pt idx="17764">
                  <c:v>0.2534838519739338</c:v>
                </c:pt>
                <c:pt idx="17765">
                  <c:v>0.23170172420738666</c:v>
                </c:pt>
                <c:pt idx="17766">
                  <c:v>0.22061557419382616</c:v>
                </c:pt>
                <c:pt idx="17767">
                  <c:v>0.24268787015796944</c:v>
                </c:pt>
                <c:pt idx="17768">
                  <c:v>0.19503699800540134</c:v>
                </c:pt>
                <c:pt idx="17769">
                  <c:v>0.24945152779697691</c:v>
                </c:pt>
                <c:pt idx="17770">
                  <c:v>0.26858422684497973</c:v>
                </c:pt>
                <c:pt idx="17771">
                  <c:v>0.19560312751889131</c:v>
                </c:pt>
                <c:pt idx="17772">
                  <c:v>0.25694403855284192</c:v>
                </c:pt>
                <c:pt idx="17773">
                  <c:v>0.19237968252088611</c:v>
                </c:pt>
                <c:pt idx="17774">
                  <c:v>0.19485738173658371</c:v>
                </c:pt>
                <c:pt idx="17775">
                  <c:v>0.20594501690138117</c:v>
                </c:pt>
                <c:pt idx="17776">
                  <c:v>0.23396447644376236</c:v>
                </c:pt>
                <c:pt idx="17777">
                  <c:v>0.2199822142526599</c:v>
                </c:pt>
                <c:pt idx="17778">
                  <c:v>0.214798324304768</c:v>
                </c:pt>
                <c:pt idx="17779">
                  <c:v>0.2119611457895115</c:v>
                </c:pt>
                <c:pt idx="17780">
                  <c:v>0.23952629283157978</c:v>
                </c:pt>
                <c:pt idx="17781">
                  <c:v>0.20518646578231664</c:v>
                </c:pt>
                <c:pt idx="17782">
                  <c:v>0.22704779265784344</c:v>
                </c:pt>
                <c:pt idx="17783">
                  <c:v>0.22684965406501695</c:v>
                </c:pt>
                <c:pt idx="17784">
                  <c:v>0.20312401300624736</c:v>
                </c:pt>
                <c:pt idx="17785">
                  <c:v>0.24100900239276754</c:v>
                </c:pt>
                <c:pt idx="17786">
                  <c:v>0.25397396475627382</c:v>
                </c:pt>
                <c:pt idx="17787">
                  <c:v>0.21841372862938579</c:v>
                </c:pt>
                <c:pt idx="17788">
                  <c:v>0.2394100921902482</c:v>
                </c:pt>
                <c:pt idx="17789">
                  <c:v>0.22012629494733921</c:v>
                </c:pt>
                <c:pt idx="17790">
                  <c:v>0.22690649948473346</c:v>
                </c:pt>
                <c:pt idx="17791">
                  <c:v>0.25773583490866309</c:v>
                </c:pt>
                <c:pt idx="17792">
                  <c:v>0.2022424236098837</c:v>
                </c:pt>
                <c:pt idx="17793">
                  <c:v>0.2300587281517284</c:v>
                </c:pt>
                <c:pt idx="17794">
                  <c:v>0.24338186788953628</c:v>
                </c:pt>
                <c:pt idx="17795">
                  <c:v>0.2109132712730567</c:v>
                </c:pt>
                <c:pt idx="17796">
                  <c:v>0.20620882781526342</c:v>
                </c:pt>
                <c:pt idx="17797">
                  <c:v>0.25006920319078141</c:v>
                </c:pt>
                <c:pt idx="17798">
                  <c:v>0.22984299873230732</c:v>
                </c:pt>
                <c:pt idx="17799">
                  <c:v>0.23863485276731691</c:v>
                </c:pt>
                <c:pt idx="17800">
                  <c:v>0.22682885372055217</c:v>
                </c:pt>
                <c:pt idx="17801">
                  <c:v>0.22499771520204795</c:v>
                </c:pt>
                <c:pt idx="17802">
                  <c:v>0.19327969155701241</c:v>
                </c:pt>
                <c:pt idx="17803">
                  <c:v>0.21350475979062541</c:v>
                </c:pt>
                <c:pt idx="17804">
                  <c:v>0.22585844836820534</c:v>
                </c:pt>
                <c:pt idx="17805">
                  <c:v>0.21821194282195994</c:v>
                </c:pt>
                <c:pt idx="17806">
                  <c:v>0.25857000422674681</c:v>
                </c:pt>
                <c:pt idx="17807">
                  <c:v>0.22570030059870441</c:v>
                </c:pt>
                <c:pt idx="17808">
                  <c:v>0.23037980556108281</c:v>
                </c:pt>
                <c:pt idx="17809">
                  <c:v>0.23440554333645042</c:v>
                </c:pt>
                <c:pt idx="17810">
                  <c:v>0.23114470390041816</c:v>
                </c:pt>
                <c:pt idx="17811">
                  <c:v>0.23414848044039172</c:v>
                </c:pt>
                <c:pt idx="17812">
                  <c:v>0.24249514953555004</c:v>
                </c:pt>
                <c:pt idx="17813">
                  <c:v>0.22446765157922974</c:v>
                </c:pt>
                <c:pt idx="17814">
                  <c:v>0.22044400653669724</c:v>
                </c:pt>
                <c:pt idx="17815">
                  <c:v>0.20150426149194467</c:v>
                </c:pt>
                <c:pt idx="17816">
                  <c:v>0.18513316763929274</c:v>
                </c:pt>
                <c:pt idx="17817">
                  <c:v>0.23288655980307418</c:v>
                </c:pt>
                <c:pt idx="17818">
                  <c:v>0.19614162348796046</c:v>
                </c:pt>
                <c:pt idx="17819">
                  <c:v>0.23845249020069623</c:v>
                </c:pt>
                <c:pt idx="17820">
                  <c:v>0.30013450699593136</c:v>
                </c:pt>
                <c:pt idx="17821">
                  <c:v>0.23941693260083946</c:v>
                </c:pt>
                <c:pt idx="17822">
                  <c:v>0.19194197479313649</c:v>
                </c:pt>
                <c:pt idx="17823">
                  <c:v>0.20458822233509491</c:v>
                </c:pt>
                <c:pt idx="17824">
                  <c:v>0.21108477214769159</c:v>
                </c:pt>
                <c:pt idx="17825">
                  <c:v>0.23474253535689274</c:v>
                </c:pt>
                <c:pt idx="17826">
                  <c:v>0.21351278309352081</c:v>
                </c:pt>
                <c:pt idx="17827">
                  <c:v>0.20190299427561156</c:v>
                </c:pt>
                <c:pt idx="17828">
                  <c:v>0.24028890569259972</c:v>
                </c:pt>
                <c:pt idx="17829">
                  <c:v>0.2324109125784293</c:v>
                </c:pt>
                <c:pt idx="17830">
                  <c:v>0.27407396336198497</c:v>
                </c:pt>
                <c:pt idx="17831">
                  <c:v>0.2325533790391065</c:v>
                </c:pt>
                <c:pt idx="17832">
                  <c:v>0.18833209061626346</c:v>
                </c:pt>
                <c:pt idx="17833">
                  <c:v>0.2490867510696414</c:v>
                </c:pt>
                <c:pt idx="17834">
                  <c:v>0.21392870288441232</c:v>
                </c:pt>
                <c:pt idx="17835">
                  <c:v>0.21085323084979507</c:v>
                </c:pt>
                <c:pt idx="17836">
                  <c:v>0.20073342170787994</c:v>
                </c:pt>
                <c:pt idx="17837">
                  <c:v>0.19844980979353771</c:v>
                </c:pt>
                <c:pt idx="17838">
                  <c:v>0.21651146716154762</c:v>
                </c:pt>
                <c:pt idx="17839">
                  <c:v>0.22350836398099441</c:v>
                </c:pt>
                <c:pt idx="17840">
                  <c:v>0.2245865123373797</c:v>
                </c:pt>
                <c:pt idx="17841">
                  <c:v>0.2103516884816517</c:v>
                </c:pt>
                <c:pt idx="17842">
                  <c:v>0.27557498410599301</c:v>
                </c:pt>
                <c:pt idx="17843">
                  <c:v>0.22523452371994238</c:v>
                </c:pt>
                <c:pt idx="17844">
                  <c:v>0.21784594526305331</c:v>
                </c:pt>
                <c:pt idx="17845">
                  <c:v>0.24247212341370047</c:v>
                </c:pt>
                <c:pt idx="17846">
                  <c:v>0.20054883202428159</c:v>
                </c:pt>
                <c:pt idx="17847">
                  <c:v>0.1744721751039581</c:v>
                </c:pt>
                <c:pt idx="17848">
                  <c:v>0.19549786309359521</c:v>
                </c:pt>
                <c:pt idx="17849">
                  <c:v>0.17214061170968617</c:v>
                </c:pt>
                <c:pt idx="17850">
                  <c:v>0.24508625578111282</c:v>
                </c:pt>
                <c:pt idx="17851">
                  <c:v>0.17602992333396936</c:v>
                </c:pt>
                <c:pt idx="17852">
                  <c:v>0.24396049184022156</c:v>
                </c:pt>
                <c:pt idx="17853">
                  <c:v>0.24803323286347112</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0.23944136238270297</c:v>
                </c:pt>
                <c:pt idx="17862">
                  <c:v>0.16148330310470929</c:v>
                </c:pt>
                <c:pt idx="17863">
                  <c:v>0.18431795585637151</c:v>
                </c:pt>
                <c:pt idx="17864">
                  <c:v>0.21236990397296482</c:v>
                </c:pt>
                <c:pt idx="17865">
                  <c:v>0.22461196656800145</c:v>
                </c:pt>
                <c:pt idx="17866">
                  <c:v>0.25678388194508184</c:v>
                </c:pt>
                <c:pt idx="17867">
                  <c:v>0.20015175662160867</c:v>
                </c:pt>
                <c:pt idx="17868">
                  <c:v>0.20515175840970568</c:v>
                </c:pt>
                <c:pt idx="17869">
                  <c:v>0.26518144729995896</c:v>
                </c:pt>
                <c:pt idx="17870">
                  <c:v>0.22368273933026434</c:v>
                </c:pt>
                <c:pt idx="17871">
                  <c:v>0.18275590385339849</c:v>
                </c:pt>
                <c:pt idx="17872">
                  <c:v>0.23022476977490008</c:v>
                </c:pt>
                <c:pt idx="17873">
                  <c:v>0.28552098045848112</c:v>
                </c:pt>
                <c:pt idx="17874">
                  <c:v>0.19898483157186547</c:v>
                </c:pt>
                <c:pt idx="17875">
                  <c:v>0.26695009266773034</c:v>
                </c:pt>
                <c:pt idx="17876">
                  <c:v>0.22865978612180679</c:v>
                </c:pt>
                <c:pt idx="17877">
                  <c:v>0.19984496312848071</c:v>
                </c:pt>
                <c:pt idx="17878">
                  <c:v>0.24197261130631192</c:v>
                </c:pt>
                <c:pt idx="17879">
                  <c:v>0.23388790319700328</c:v>
                </c:pt>
                <c:pt idx="17880">
                  <c:v>0.24682317246466171</c:v>
                </c:pt>
                <c:pt idx="17881">
                  <c:v>0.25106406241765533</c:v>
                </c:pt>
                <c:pt idx="17882">
                  <c:v>0.27667134715325531</c:v>
                </c:pt>
                <c:pt idx="17883">
                  <c:v>0.18644284877923725</c:v>
                </c:pt>
                <c:pt idx="17884">
                  <c:v>0.20277397375192091</c:v>
                </c:pt>
                <c:pt idx="17885">
                  <c:v>0.23290453208015174</c:v>
                </c:pt>
                <c:pt idx="17886">
                  <c:v>0.279991662364176</c:v>
                </c:pt>
                <c:pt idx="17887">
                  <c:v>0.23680846033142669</c:v>
                </c:pt>
                <c:pt idx="17888">
                  <c:v>0.19285427356616044</c:v>
                </c:pt>
                <c:pt idx="17889">
                  <c:v>0.20689938655904025</c:v>
                </c:pt>
                <c:pt idx="17890">
                  <c:v>0.23001124758224525</c:v>
                </c:pt>
                <c:pt idx="17891">
                  <c:v>0.24022026316633438</c:v>
                </c:pt>
                <c:pt idx="17892">
                  <c:v>0.21919499895469741</c:v>
                </c:pt>
                <c:pt idx="17893">
                  <c:v>0.19885556503356613</c:v>
                </c:pt>
                <c:pt idx="17894">
                  <c:v>0.23146992000460134</c:v>
                </c:pt>
                <c:pt idx="17895">
                  <c:v>0.21883974499140352</c:v>
                </c:pt>
                <c:pt idx="17896">
                  <c:v>0.23559636504334044</c:v>
                </c:pt>
                <c:pt idx="17897">
                  <c:v>0.23059153966371218</c:v>
                </c:pt>
                <c:pt idx="17898">
                  <c:v>0.23342614386060229</c:v>
                </c:pt>
                <c:pt idx="17899">
                  <c:v>0.22135735978627721</c:v>
                </c:pt>
                <c:pt idx="17900">
                  <c:v>0.22030377128016337</c:v>
                </c:pt>
                <c:pt idx="17901">
                  <c:v>0.25348723543549295</c:v>
                </c:pt>
                <c:pt idx="17902">
                  <c:v>0.21551922583351521</c:v>
                </c:pt>
                <c:pt idx="17903">
                  <c:v>0.21986267804914109</c:v>
                </c:pt>
                <c:pt idx="17904">
                  <c:v>0.25452084867659325</c:v>
                </c:pt>
                <c:pt idx="17905">
                  <c:v>0.22044249009972502</c:v>
                </c:pt>
                <c:pt idx="17906">
                  <c:v>0.23000885249303921</c:v>
                </c:pt>
                <c:pt idx="17907">
                  <c:v>0.19943154207992494</c:v>
                </c:pt>
                <c:pt idx="17908">
                  <c:v>0.2066530872934399</c:v>
                </c:pt>
                <c:pt idx="17909">
                  <c:v>0.20768141696316361</c:v>
                </c:pt>
                <c:pt idx="17910">
                  <c:v>0.26960008746007591</c:v>
                </c:pt>
                <c:pt idx="17911">
                  <c:v>0.23533608956140842</c:v>
                </c:pt>
                <c:pt idx="17912">
                  <c:v>0.22403804560607654</c:v>
                </c:pt>
                <c:pt idx="17913">
                  <c:v>0.22313324655171921</c:v>
                </c:pt>
                <c:pt idx="17914">
                  <c:v>0.21826889105758077</c:v>
                </c:pt>
                <c:pt idx="17915">
                  <c:v>0.21879698429282227</c:v>
                </c:pt>
                <c:pt idx="17916">
                  <c:v>0.17287270741595312</c:v>
                </c:pt>
                <c:pt idx="17917">
                  <c:v>0.23197280230125436</c:v>
                </c:pt>
                <c:pt idx="17918">
                  <c:v>0.22941126804438144</c:v>
                </c:pt>
                <c:pt idx="17919">
                  <c:v>0.21029633244926865</c:v>
                </c:pt>
                <c:pt idx="17920">
                  <c:v>0.18332136451035491</c:v>
                </c:pt>
                <c:pt idx="17921">
                  <c:v>0.22647588419924991</c:v>
                </c:pt>
                <c:pt idx="17922">
                  <c:v>0.24124304797324791</c:v>
                </c:pt>
                <c:pt idx="17923">
                  <c:v>0.19479890576689873</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0.21641814859208747</c:v>
                </c:pt>
                <c:pt idx="17935">
                  <c:v>0.19246192549127891</c:v>
                </c:pt>
                <c:pt idx="17936">
                  <c:v>0.26474416836506082</c:v>
                </c:pt>
                <c:pt idx="17937">
                  <c:v>0.22261023823217421</c:v>
                </c:pt>
                <c:pt idx="17938">
                  <c:v>0.19391539276186096</c:v>
                </c:pt>
                <c:pt idx="17939">
                  <c:v>0.22699723892313659</c:v>
                </c:pt>
                <c:pt idx="17940">
                  <c:v>0.20767935069505339</c:v>
                </c:pt>
                <c:pt idx="17941">
                  <c:v>0.24360026179091854</c:v>
                </c:pt>
                <c:pt idx="17942">
                  <c:v>0.26296425290411468</c:v>
                </c:pt>
                <c:pt idx="17943">
                  <c:v>0.22990595070598691</c:v>
                </c:pt>
                <c:pt idx="17944">
                  <c:v>0.21140919264846786</c:v>
                </c:pt>
                <c:pt idx="17945">
                  <c:v>0.16324916708157344</c:v>
                </c:pt>
                <c:pt idx="17946">
                  <c:v>0.18843843712828551</c:v>
                </c:pt>
                <c:pt idx="17947">
                  <c:v>0.18902664280562087</c:v>
                </c:pt>
                <c:pt idx="17948">
                  <c:v>0.24062264506815687</c:v>
                </c:pt>
                <c:pt idx="17949">
                  <c:v>0.24244239101411558</c:v>
                </c:pt>
                <c:pt idx="17950">
                  <c:v>0.23898530537667673</c:v>
                </c:pt>
                <c:pt idx="17951">
                  <c:v>0.26549696254972482</c:v>
                </c:pt>
                <c:pt idx="17952">
                  <c:v>0.22135560869564688</c:v>
                </c:pt>
                <c:pt idx="17953">
                  <c:v>0.20053092498936223</c:v>
                </c:pt>
                <c:pt idx="17954">
                  <c:v>0.18476929829181049</c:v>
                </c:pt>
                <c:pt idx="17955">
                  <c:v>0.24750755943797223</c:v>
                </c:pt>
                <c:pt idx="17956">
                  <c:v>0.20555763915458083</c:v>
                </c:pt>
                <c:pt idx="17957">
                  <c:v>0.22748423788773631</c:v>
                </c:pt>
                <c:pt idx="17958">
                  <c:v>0.20599583552112549</c:v>
                </c:pt>
                <c:pt idx="17959">
                  <c:v>0.19640808977650895</c:v>
                </c:pt>
                <c:pt idx="17960">
                  <c:v>0.22114172513772573</c:v>
                </c:pt>
                <c:pt idx="17961">
                  <c:v>0.21079609704715319</c:v>
                </c:pt>
                <c:pt idx="17962">
                  <c:v>0.21437633053033359</c:v>
                </c:pt>
                <c:pt idx="17963">
                  <c:v>0.18029398847843359</c:v>
                </c:pt>
                <c:pt idx="17964">
                  <c:v>0.21292746962476394</c:v>
                </c:pt>
                <c:pt idx="17965">
                  <c:v>0.1848299217991729</c:v>
                </c:pt>
                <c:pt idx="17966">
                  <c:v>0.24369881421876352</c:v>
                </c:pt>
                <c:pt idx="17967">
                  <c:v>0.24860265518382993</c:v>
                </c:pt>
                <c:pt idx="17968">
                  <c:v>0.25216861067094731</c:v>
                </c:pt>
                <c:pt idx="17969">
                  <c:v>0.20285634193555868</c:v>
                </c:pt>
                <c:pt idx="17970">
                  <c:v>0.24963343947061778</c:v>
                </c:pt>
                <c:pt idx="17971">
                  <c:v>0.2326893612378598</c:v>
                </c:pt>
                <c:pt idx="17972">
                  <c:v>0.22946476985301689</c:v>
                </c:pt>
                <c:pt idx="17973">
                  <c:v>0.26641625434532645</c:v>
                </c:pt>
                <c:pt idx="17974">
                  <c:v>0.21839591082940499</c:v>
                </c:pt>
                <c:pt idx="17975">
                  <c:v>0.24407252186066125</c:v>
                </c:pt>
                <c:pt idx="17976">
                  <c:v>0.16716118570038221</c:v>
                </c:pt>
                <c:pt idx="17977">
                  <c:v>0.25752813647140593</c:v>
                </c:pt>
                <c:pt idx="17978">
                  <c:v>0.21122851101921619</c:v>
                </c:pt>
                <c:pt idx="17979">
                  <c:v>0.20041547430256348</c:v>
                </c:pt>
                <c:pt idx="17980">
                  <c:v>0.22360275174551683</c:v>
                </c:pt>
                <c:pt idx="17981">
                  <c:v>0.19543712454141893</c:v>
                </c:pt>
                <c:pt idx="17982">
                  <c:v>0.28496969334767613</c:v>
                </c:pt>
                <c:pt idx="17983">
                  <c:v>0.20318477226019938</c:v>
                </c:pt>
                <c:pt idx="17984">
                  <c:v>0.23239414974442368</c:v>
                </c:pt>
                <c:pt idx="17985">
                  <c:v>0.22573037467794244</c:v>
                </c:pt>
                <c:pt idx="17986">
                  <c:v>0.19673363475622688</c:v>
                </c:pt>
                <c:pt idx="17987">
                  <c:v>0.22183605093446176</c:v>
                </c:pt>
                <c:pt idx="17988">
                  <c:v>0.20655232967720571</c:v>
                </c:pt>
                <c:pt idx="17989">
                  <c:v>0.19836341234246233</c:v>
                </c:pt>
                <c:pt idx="17990">
                  <c:v>0.22453702244731821</c:v>
                </c:pt>
                <c:pt idx="17991">
                  <c:v>0.22228175191461416</c:v>
                </c:pt>
                <c:pt idx="17992">
                  <c:v>0.23406221979638173</c:v>
                </c:pt>
                <c:pt idx="17993">
                  <c:v>0.23735745380086437</c:v>
                </c:pt>
                <c:pt idx="17994">
                  <c:v>0.20422586639113341</c:v>
                </c:pt>
                <c:pt idx="17995">
                  <c:v>0.17398636626005284</c:v>
                </c:pt>
                <c:pt idx="17996">
                  <c:v>0.24674612707493443</c:v>
                </c:pt>
                <c:pt idx="17997">
                  <c:v>0.23879495915150994</c:v>
                </c:pt>
                <c:pt idx="17998">
                  <c:v>0.21095981519085891</c:v>
                </c:pt>
                <c:pt idx="17999">
                  <c:v>0.20790912244567394</c:v>
                </c:pt>
                <c:pt idx="18000">
                  <c:v>0.19751894567823094</c:v>
                </c:pt>
                <c:pt idx="18001">
                  <c:v>0.23413550147907461</c:v>
                </c:pt>
                <c:pt idx="18002">
                  <c:v>0.2624921009677984</c:v>
                </c:pt>
                <c:pt idx="18003">
                  <c:v>0.21994793801912765</c:v>
                </c:pt>
                <c:pt idx="18004">
                  <c:v>0.19101840993859884</c:v>
                </c:pt>
                <c:pt idx="18005">
                  <c:v>0.21959055412893871</c:v>
                </c:pt>
                <c:pt idx="18006">
                  <c:v>0.20900872187214542</c:v>
                </c:pt>
                <c:pt idx="18007">
                  <c:v>0.20854020686147395</c:v>
                </c:pt>
                <c:pt idx="18008">
                  <c:v>0.19818520024858474</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0.21214942776214701</c:v>
                </c:pt>
                <c:pt idx="18017">
                  <c:v>0.22661326757141259</c:v>
                </c:pt>
                <c:pt idx="18018">
                  <c:v>0.24534896239078441</c:v>
                </c:pt>
                <c:pt idx="18019">
                  <c:v>0.22197259607015668</c:v>
                </c:pt>
                <c:pt idx="18020">
                  <c:v>0.22972269667429493</c:v>
                </c:pt>
                <c:pt idx="18021">
                  <c:v>0.21402921697484634</c:v>
                </c:pt>
                <c:pt idx="18022">
                  <c:v>0.26024338840709393</c:v>
                </c:pt>
                <c:pt idx="18023">
                  <c:v>0.25963740596828128</c:v>
                </c:pt>
                <c:pt idx="18024">
                  <c:v>0.19880465478279291</c:v>
                </c:pt>
                <c:pt idx="18025">
                  <c:v>0.25276671180458987</c:v>
                </c:pt>
                <c:pt idx="18026">
                  <c:v>0.20912415012857408</c:v>
                </c:pt>
                <c:pt idx="18027">
                  <c:v>0.23398083220550003</c:v>
                </c:pt>
                <c:pt idx="18028">
                  <c:v>0.22995713711790125</c:v>
                </c:pt>
                <c:pt idx="18029">
                  <c:v>0.21183510520981538</c:v>
                </c:pt>
                <c:pt idx="18030">
                  <c:v>0.27567970670452646</c:v>
                </c:pt>
                <c:pt idx="18031">
                  <c:v>0.21955442086331495</c:v>
                </c:pt>
                <c:pt idx="18032">
                  <c:v>0.20099669466462691</c:v>
                </c:pt>
                <c:pt idx="18033">
                  <c:v>0.19479869455573237</c:v>
                </c:pt>
                <c:pt idx="18034">
                  <c:v>0.21210357028890417</c:v>
                </c:pt>
                <c:pt idx="18035">
                  <c:v>0.23895132107198241</c:v>
                </c:pt>
                <c:pt idx="18036">
                  <c:v>0.21074842656777579</c:v>
                </c:pt>
                <c:pt idx="18037">
                  <c:v>0.24587157001423607</c:v>
                </c:pt>
                <c:pt idx="18038">
                  <c:v>0.22933205311206498</c:v>
                </c:pt>
                <c:pt idx="18039">
                  <c:v>0.22556738946345659</c:v>
                </c:pt>
                <c:pt idx="18040">
                  <c:v>0.24516856894131336</c:v>
                </c:pt>
                <c:pt idx="18041">
                  <c:v>0.19567144041515019</c:v>
                </c:pt>
                <c:pt idx="18042">
                  <c:v>0.30970383917389832</c:v>
                </c:pt>
                <c:pt idx="18043">
                  <c:v>0.252599044528248</c:v>
                </c:pt>
                <c:pt idx="18044">
                  <c:v>0.21813336637177141</c:v>
                </c:pt>
                <c:pt idx="18045">
                  <c:v>0.1936299620014553</c:v>
                </c:pt>
                <c:pt idx="18046">
                  <c:v>0.25997237374623039</c:v>
                </c:pt>
                <c:pt idx="18047">
                  <c:v>0.25913318613383529</c:v>
                </c:pt>
                <c:pt idx="18048">
                  <c:v>0.25416997836932081</c:v>
                </c:pt>
                <c:pt idx="18049">
                  <c:v>0.2521365326842514</c:v>
                </c:pt>
                <c:pt idx="18050">
                  <c:v>0.2371911588570115</c:v>
                </c:pt>
                <c:pt idx="18051">
                  <c:v>0.23546646805957144</c:v>
                </c:pt>
                <c:pt idx="18052">
                  <c:v>0.22118096210040172</c:v>
                </c:pt>
                <c:pt idx="18053">
                  <c:v>0.19547483596411205</c:v>
                </c:pt>
                <c:pt idx="18054">
                  <c:v>0.2143975425219195</c:v>
                </c:pt>
                <c:pt idx="18055">
                  <c:v>0.19412597526532668</c:v>
                </c:pt>
                <c:pt idx="18056">
                  <c:v>0.2109109379814616</c:v>
                </c:pt>
                <c:pt idx="18057">
                  <c:v>0.22483994936962898</c:v>
                </c:pt>
                <c:pt idx="18058">
                  <c:v>0.28223200553547401</c:v>
                </c:pt>
                <c:pt idx="18059">
                  <c:v>0.18909355005350251</c:v>
                </c:pt>
                <c:pt idx="18060">
                  <c:v>0.17431120455648103</c:v>
                </c:pt>
                <c:pt idx="18061">
                  <c:v>0.25301260215287014</c:v>
                </c:pt>
                <c:pt idx="18062">
                  <c:v>0.28036412839107788</c:v>
                </c:pt>
                <c:pt idx="18063">
                  <c:v>0.17135099042010141</c:v>
                </c:pt>
                <c:pt idx="18064">
                  <c:v>0.23306304721712817</c:v>
                </c:pt>
                <c:pt idx="18065">
                  <c:v>0.21679030093711854</c:v>
                </c:pt>
                <c:pt idx="18066">
                  <c:v>0.17713912218697409</c:v>
                </c:pt>
                <c:pt idx="18067">
                  <c:v>0.20472840478978249</c:v>
                </c:pt>
                <c:pt idx="18068">
                  <c:v>0.26215862538710732</c:v>
                </c:pt>
                <c:pt idx="18069">
                  <c:v>0.18844168572572748</c:v>
                </c:pt>
                <c:pt idx="18070">
                  <c:v>0.18417529884736425</c:v>
                </c:pt>
                <c:pt idx="18071">
                  <c:v>0.18741918627479096</c:v>
                </c:pt>
                <c:pt idx="18072">
                  <c:v>0.24442119105373891</c:v>
                </c:pt>
                <c:pt idx="18073">
                  <c:v>0.18955075439009181</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0.23071002671244145</c:v>
                </c:pt>
                <c:pt idx="18083">
                  <c:v>0.20699188390751921</c:v>
                </c:pt>
                <c:pt idx="18084">
                  <c:v>0.23479773066684845</c:v>
                </c:pt>
                <c:pt idx="18085">
                  <c:v>0.24887200354434691</c:v>
                </c:pt>
                <c:pt idx="18086">
                  <c:v>0.19735969107686321</c:v>
                </c:pt>
                <c:pt idx="18087">
                  <c:v>0.18540535840517877</c:v>
                </c:pt>
                <c:pt idx="18088">
                  <c:v>0.21981914606070993</c:v>
                </c:pt>
                <c:pt idx="18089">
                  <c:v>0.24123205637089123</c:v>
                </c:pt>
                <c:pt idx="18090">
                  <c:v>0.24492525744543137</c:v>
                </c:pt>
                <c:pt idx="18091">
                  <c:v>0.20243423929707047</c:v>
                </c:pt>
                <c:pt idx="18092">
                  <c:v>0.22827814288632964</c:v>
                </c:pt>
                <c:pt idx="18093">
                  <c:v>0.20262072366496217</c:v>
                </c:pt>
                <c:pt idx="18094">
                  <c:v>0.16656638552771552</c:v>
                </c:pt>
                <c:pt idx="18095">
                  <c:v>0.22415069379833183</c:v>
                </c:pt>
                <c:pt idx="18096">
                  <c:v>0.26103678760759785</c:v>
                </c:pt>
                <c:pt idx="18097">
                  <c:v>0.24424152573735691</c:v>
                </c:pt>
                <c:pt idx="18098">
                  <c:v>0.24235604876641431</c:v>
                </c:pt>
                <c:pt idx="18099">
                  <c:v>0.21437152723180888</c:v>
                </c:pt>
                <c:pt idx="18100">
                  <c:v>0.20581254663597323</c:v>
                </c:pt>
                <c:pt idx="18101">
                  <c:v>0.22487630314542331</c:v>
                </c:pt>
                <c:pt idx="18102">
                  <c:v>0.19933311894952618</c:v>
                </c:pt>
                <c:pt idx="18103">
                  <c:v>0.20939199864174995</c:v>
                </c:pt>
                <c:pt idx="18104">
                  <c:v>0.23116009246450134</c:v>
                </c:pt>
                <c:pt idx="18105">
                  <c:v>0.21415383279093145</c:v>
                </c:pt>
                <c:pt idx="18106">
                  <c:v>0.20109575144703123</c:v>
                </c:pt>
                <c:pt idx="18107">
                  <c:v>0.18735190478093294</c:v>
                </c:pt>
                <c:pt idx="18108">
                  <c:v>0.23295492109087221</c:v>
                </c:pt>
                <c:pt idx="18109">
                  <c:v>0.21147228240628232</c:v>
                </c:pt>
                <c:pt idx="18110">
                  <c:v>0.2622414373374975</c:v>
                </c:pt>
                <c:pt idx="18111">
                  <c:v>0.23987931039796939</c:v>
                </c:pt>
                <c:pt idx="18112">
                  <c:v>0.18769401519518791</c:v>
                </c:pt>
                <c:pt idx="18113">
                  <c:v>0.21124480707632681</c:v>
                </c:pt>
                <c:pt idx="18114">
                  <c:v>0.22269200915534451</c:v>
                </c:pt>
                <c:pt idx="18115">
                  <c:v>0.22056747855517644</c:v>
                </c:pt>
                <c:pt idx="18116">
                  <c:v>0.23956751342786201</c:v>
                </c:pt>
                <c:pt idx="18117">
                  <c:v>0.1921974349090117</c:v>
                </c:pt>
                <c:pt idx="18118">
                  <c:v>0.23959440200684584</c:v>
                </c:pt>
                <c:pt idx="18119">
                  <c:v>0.23055648722207744</c:v>
                </c:pt>
                <c:pt idx="18120">
                  <c:v>0.2370168000048484</c:v>
                </c:pt>
                <c:pt idx="18121">
                  <c:v>0.1958559567508785</c:v>
                </c:pt>
                <c:pt idx="18122">
                  <c:v>0.19926644820317491</c:v>
                </c:pt>
                <c:pt idx="18123">
                  <c:v>0.23808065427414582</c:v>
                </c:pt>
                <c:pt idx="18124">
                  <c:v>0.20809647674746101</c:v>
                </c:pt>
                <c:pt idx="18125">
                  <c:v>0.22709883264953129</c:v>
                </c:pt>
                <c:pt idx="18126">
                  <c:v>0.21005810365434641</c:v>
                </c:pt>
                <c:pt idx="18127">
                  <c:v>0.25402130245158383</c:v>
                </c:pt>
                <c:pt idx="18128">
                  <c:v>0.18019288317135326</c:v>
                </c:pt>
                <c:pt idx="18129">
                  <c:v>0.17331543332085012</c:v>
                </c:pt>
                <c:pt idx="18130">
                  <c:v>0.21797874942254344</c:v>
                </c:pt>
                <c:pt idx="18131">
                  <c:v>0.24946524041299703</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0.19615434943022381</c:v>
                </c:pt>
                <c:pt idx="18141">
                  <c:v>0.21715966436619524</c:v>
                </c:pt>
                <c:pt idx="18142">
                  <c:v>0.18452321019937093</c:v>
                </c:pt>
                <c:pt idx="18143">
                  <c:v>0.26772439189156738</c:v>
                </c:pt>
                <c:pt idx="18144">
                  <c:v>0.25015950088694899</c:v>
                </c:pt>
                <c:pt idx="18145">
                  <c:v>0.18837520705279473</c:v>
                </c:pt>
                <c:pt idx="18146">
                  <c:v>0.21319365517830371</c:v>
                </c:pt>
                <c:pt idx="18147">
                  <c:v>0.24344509258052982</c:v>
                </c:pt>
                <c:pt idx="18148">
                  <c:v>0.18940134654276539</c:v>
                </c:pt>
                <c:pt idx="18149">
                  <c:v>0.1878547161404534</c:v>
                </c:pt>
                <c:pt idx="18150">
                  <c:v>0.2217518161168725</c:v>
                </c:pt>
                <c:pt idx="18151">
                  <c:v>0.2003526614015225</c:v>
                </c:pt>
                <c:pt idx="18152">
                  <c:v>0.2228812711444384</c:v>
                </c:pt>
                <c:pt idx="18153">
                  <c:v>0.22349157822073182</c:v>
                </c:pt>
                <c:pt idx="18154">
                  <c:v>0.20867195898351718</c:v>
                </c:pt>
                <c:pt idx="18155">
                  <c:v>0.18358916932930641</c:v>
                </c:pt>
                <c:pt idx="18156">
                  <c:v>0.18255540155614458</c:v>
                </c:pt>
                <c:pt idx="18157">
                  <c:v>0.16800969304215074</c:v>
                </c:pt>
                <c:pt idx="18158">
                  <c:v>0.21201352085671221</c:v>
                </c:pt>
                <c:pt idx="18159">
                  <c:v>0.20756869109716802</c:v>
                </c:pt>
                <c:pt idx="18160">
                  <c:v>0.17562826426413677</c:v>
                </c:pt>
                <c:pt idx="18161">
                  <c:v>0.18268514094649588</c:v>
                </c:pt>
                <c:pt idx="18162">
                  <c:v>0.20537195973023914</c:v>
                </c:pt>
                <c:pt idx="18163">
                  <c:v>0.25450292901104482</c:v>
                </c:pt>
                <c:pt idx="18164">
                  <c:v>0.23176473590990879</c:v>
                </c:pt>
                <c:pt idx="18165">
                  <c:v>0.235876308153493</c:v>
                </c:pt>
                <c:pt idx="18166">
                  <c:v>0.25203017041815429</c:v>
                </c:pt>
                <c:pt idx="18167">
                  <c:v>0.18245874941413773</c:v>
                </c:pt>
                <c:pt idx="18168">
                  <c:v>0.22470569131796247</c:v>
                </c:pt>
                <c:pt idx="18169">
                  <c:v>0.24072453788582493</c:v>
                </c:pt>
                <c:pt idx="18170">
                  <c:v>0.20136697152103036</c:v>
                </c:pt>
                <c:pt idx="18171">
                  <c:v>0.24745991946751086</c:v>
                </c:pt>
                <c:pt idx="18172">
                  <c:v>0.21633923242951991</c:v>
                </c:pt>
                <c:pt idx="18173">
                  <c:v>0.23720138613354724</c:v>
                </c:pt>
                <c:pt idx="18174">
                  <c:v>0.27214442485176316</c:v>
                </c:pt>
                <c:pt idx="18175">
                  <c:v>0.22460787984718669</c:v>
                </c:pt>
                <c:pt idx="18176">
                  <c:v>0.23516652774742075</c:v>
                </c:pt>
                <c:pt idx="18177">
                  <c:v>0.18098683410427174</c:v>
                </c:pt>
                <c:pt idx="18178">
                  <c:v>0.19477848228886271</c:v>
                </c:pt>
                <c:pt idx="18179">
                  <c:v>0.24014135686587562</c:v>
                </c:pt>
                <c:pt idx="18180">
                  <c:v>0.17308613319863309</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0.21928481131241145</c:v>
                </c:pt>
                <c:pt idx="18191">
                  <c:v>0.25015231177005731</c:v>
                </c:pt>
                <c:pt idx="18192">
                  <c:v>0.22360866832650517</c:v>
                </c:pt>
                <c:pt idx="18193">
                  <c:v>0.20528180740897775</c:v>
                </c:pt>
                <c:pt idx="18194">
                  <c:v>0.19297891358881708</c:v>
                </c:pt>
                <c:pt idx="18195">
                  <c:v>0.24300318249529607</c:v>
                </c:pt>
                <c:pt idx="18196">
                  <c:v>0.20870983208466157</c:v>
                </c:pt>
                <c:pt idx="18197">
                  <c:v>0.24927831988398874</c:v>
                </c:pt>
                <c:pt idx="18198">
                  <c:v>0.22594641710268337</c:v>
                </c:pt>
                <c:pt idx="18199">
                  <c:v>0.25087157318499592</c:v>
                </c:pt>
                <c:pt idx="18200">
                  <c:v>0.20260055302842983</c:v>
                </c:pt>
                <c:pt idx="18201">
                  <c:v>0.24582989127336141</c:v>
                </c:pt>
                <c:pt idx="18202">
                  <c:v>0.27205480535622772</c:v>
                </c:pt>
                <c:pt idx="18203">
                  <c:v>0.27308365387291694</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0.21295231178232205</c:v>
                </c:pt>
                <c:pt idx="18213">
                  <c:v>0.21006414205554091</c:v>
                </c:pt>
                <c:pt idx="18214">
                  <c:v>0.21815559494533121</c:v>
                </c:pt>
                <c:pt idx="18215">
                  <c:v>0.22507571254307285</c:v>
                </c:pt>
                <c:pt idx="18216">
                  <c:v>0.24924028193609782</c:v>
                </c:pt>
                <c:pt idx="18217">
                  <c:v>0.19092812156382721</c:v>
                </c:pt>
                <c:pt idx="18218">
                  <c:v>0.20690232179987203</c:v>
                </c:pt>
                <c:pt idx="18219">
                  <c:v>0.2111240079076073</c:v>
                </c:pt>
                <c:pt idx="18220">
                  <c:v>0.24107573318634287</c:v>
                </c:pt>
                <c:pt idx="18221">
                  <c:v>0.23541835492470309</c:v>
                </c:pt>
                <c:pt idx="18222">
                  <c:v>0.23532241671112075</c:v>
                </c:pt>
                <c:pt idx="18223">
                  <c:v>0.18819071321141545</c:v>
                </c:pt>
                <c:pt idx="18224">
                  <c:v>0.19991645056686949</c:v>
                </c:pt>
                <c:pt idx="18225">
                  <c:v>0.20298981415779482</c:v>
                </c:pt>
                <c:pt idx="18226">
                  <c:v>0.25696692967774204</c:v>
                </c:pt>
                <c:pt idx="18227">
                  <c:v>0.22009057710088617</c:v>
                </c:pt>
                <c:pt idx="18228">
                  <c:v>0.22759223537803094</c:v>
                </c:pt>
                <c:pt idx="18229">
                  <c:v>0.21491635623541347</c:v>
                </c:pt>
                <c:pt idx="18230">
                  <c:v>0.23063450373920616</c:v>
                </c:pt>
                <c:pt idx="18231">
                  <c:v>0.21052509497624974</c:v>
                </c:pt>
                <c:pt idx="18232">
                  <c:v>0.17681336055459757</c:v>
                </c:pt>
                <c:pt idx="18233">
                  <c:v>0.20768552995536219</c:v>
                </c:pt>
                <c:pt idx="18234">
                  <c:v>0.17250887214220673</c:v>
                </c:pt>
                <c:pt idx="18235">
                  <c:v>0.19520001019958766</c:v>
                </c:pt>
                <c:pt idx="18236">
                  <c:v>0.23627967799302238</c:v>
                </c:pt>
                <c:pt idx="18237">
                  <c:v>0.18870211090321798</c:v>
                </c:pt>
                <c:pt idx="18238">
                  <c:v>0.21943462713041498</c:v>
                </c:pt>
                <c:pt idx="18239">
                  <c:v>0.23230070312435597</c:v>
                </c:pt>
                <c:pt idx="18240">
                  <c:v>0.21882422523964337</c:v>
                </c:pt>
                <c:pt idx="18241">
                  <c:v>0.21921239843881801</c:v>
                </c:pt>
                <c:pt idx="18242">
                  <c:v>0.22722090738457107</c:v>
                </c:pt>
                <c:pt idx="18243">
                  <c:v>0.26601497195906854</c:v>
                </c:pt>
                <c:pt idx="18244">
                  <c:v>0.22481566855283441</c:v>
                </c:pt>
                <c:pt idx="18245">
                  <c:v>0.19710503477919741</c:v>
                </c:pt>
                <c:pt idx="18246">
                  <c:v>0.20867334995652254</c:v>
                </c:pt>
                <c:pt idx="18247">
                  <c:v>0.22743791629126484</c:v>
                </c:pt>
                <c:pt idx="18248">
                  <c:v>0.24164202926484338</c:v>
                </c:pt>
                <c:pt idx="18249">
                  <c:v>0.22596799266754114</c:v>
                </c:pt>
                <c:pt idx="18250">
                  <c:v>0.19362185907089727</c:v>
                </c:pt>
                <c:pt idx="18251">
                  <c:v>0.26262856975602772</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0.21501717764152303</c:v>
                </c:pt>
                <c:pt idx="18265">
                  <c:v>0.20406063481330691</c:v>
                </c:pt>
                <c:pt idx="18266">
                  <c:v>0.23099232310960224</c:v>
                </c:pt>
                <c:pt idx="18267">
                  <c:v>0.20981768556906952</c:v>
                </c:pt>
                <c:pt idx="18268">
                  <c:v>0.18861670766429453</c:v>
                </c:pt>
                <c:pt idx="18269">
                  <c:v>0.22283850957134541</c:v>
                </c:pt>
                <c:pt idx="18270">
                  <c:v>0.21112013021592171</c:v>
                </c:pt>
                <c:pt idx="18271">
                  <c:v>0.22909395859926407</c:v>
                </c:pt>
                <c:pt idx="18272">
                  <c:v>0.21982688762874034</c:v>
                </c:pt>
                <c:pt idx="18273">
                  <c:v>0.21112621379499821</c:v>
                </c:pt>
                <c:pt idx="18274">
                  <c:v>0.22880710663502021</c:v>
                </c:pt>
                <c:pt idx="18275">
                  <c:v>0.2464144204929278</c:v>
                </c:pt>
                <c:pt idx="18276">
                  <c:v>0.23187624710375238</c:v>
                </c:pt>
                <c:pt idx="18277">
                  <c:v>0.19087219772431907</c:v>
                </c:pt>
                <c:pt idx="18278">
                  <c:v>0.2281215967007886</c:v>
                </c:pt>
                <c:pt idx="18279">
                  <c:v>0.24829140531584762</c:v>
                </c:pt>
                <c:pt idx="18280">
                  <c:v>0.21138092201607575</c:v>
                </c:pt>
                <c:pt idx="18281">
                  <c:v>0.24846757746370721</c:v>
                </c:pt>
                <c:pt idx="18282">
                  <c:v>0.21482129479272827</c:v>
                </c:pt>
                <c:pt idx="18283">
                  <c:v>0.21048061339630494</c:v>
                </c:pt>
                <c:pt idx="18284">
                  <c:v>0.22201492344035564</c:v>
                </c:pt>
                <c:pt idx="18285">
                  <c:v>0.21705018045628202</c:v>
                </c:pt>
                <c:pt idx="18286">
                  <c:v>0.21796779422382298</c:v>
                </c:pt>
                <c:pt idx="18287">
                  <c:v>0.22305090255101023</c:v>
                </c:pt>
                <c:pt idx="18288">
                  <c:v>0.22701068558183024</c:v>
                </c:pt>
                <c:pt idx="18289">
                  <c:v>0.20336578740186481</c:v>
                </c:pt>
                <c:pt idx="18290">
                  <c:v>0.17746689783086675</c:v>
                </c:pt>
                <c:pt idx="18291">
                  <c:v>0.20226077613431159</c:v>
                </c:pt>
                <c:pt idx="18292">
                  <c:v>0.20277269431773901</c:v>
                </c:pt>
                <c:pt idx="18293">
                  <c:v>0.17806549633015076</c:v>
                </c:pt>
                <c:pt idx="18294">
                  <c:v>0.20247119440756733</c:v>
                </c:pt>
                <c:pt idx="18295">
                  <c:v>0.23259827645227829</c:v>
                </c:pt>
                <c:pt idx="18296">
                  <c:v>0.21219120164902194</c:v>
                </c:pt>
                <c:pt idx="18297">
                  <c:v>0.22157592572010787</c:v>
                </c:pt>
                <c:pt idx="18298">
                  <c:v>0.18455481856984204</c:v>
                </c:pt>
                <c:pt idx="18299">
                  <c:v>0.19526670551919179</c:v>
                </c:pt>
                <c:pt idx="18300">
                  <c:v>0.24203164033232419</c:v>
                </c:pt>
                <c:pt idx="18301">
                  <c:v>0.23568591273189896</c:v>
                </c:pt>
                <c:pt idx="18302">
                  <c:v>0.22184580864001022</c:v>
                </c:pt>
                <c:pt idx="18303">
                  <c:v>0.20806324894849401</c:v>
                </c:pt>
                <c:pt idx="18304">
                  <c:v>0.2106162967377663</c:v>
                </c:pt>
                <c:pt idx="18305">
                  <c:v>0.18842055977241837</c:v>
                </c:pt>
                <c:pt idx="18306">
                  <c:v>0.19969535607562541</c:v>
                </c:pt>
                <c:pt idx="18307">
                  <c:v>0.16764878479688741</c:v>
                </c:pt>
                <c:pt idx="18308">
                  <c:v>0.19831730611235926</c:v>
                </c:pt>
                <c:pt idx="18309">
                  <c:v>0.21280639547719551</c:v>
                </c:pt>
                <c:pt idx="18310">
                  <c:v>0.21037866451575785</c:v>
                </c:pt>
                <c:pt idx="18311">
                  <c:v>0.24809899208925631</c:v>
                </c:pt>
                <c:pt idx="18312">
                  <c:v>0.18146805640171201</c:v>
                </c:pt>
                <c:pt idx="18313">
                  <c:v>0.20436130524455917</c:v>
                </c:pt>
                <c:pt idx="18314">
                  <c:v>0.2642405597865341</c:v>
                </c:pt>
                <c:pt idx="18315">
                  <c:v>0.1891220006403474</c:v>
                </c:pt>
                <c:pt idx="18316">
                  <c:v>0.19307561019586747</c:v>
                </c:pt>
                <c:pt idx="18317">
                  <c:v>0.24680146208609902</c:v>
                </c:pt>
                <c:pt idx="18318">
                  <c:v>0.20488592901541142</c:v>
                </c:pt>
                <c:pt idx="18319">
                  <c:v>0.21565087171397088</c:v>
                </c:pt>
                <c:pt idx="18320">
                  <c:v>0.21463463172534034</c:v>
                </c:pt>
                <c:pt idx="18321">
                  <c:v>0.22265514956017871</c:v>
                </c:pt>
                <c:pt idx="18322">
                  <c:v>0.21646356629758559</c:v>
                </c:pt>
                <c:pt idx="18323">
                  <c:v>0.21696984201902958</c:v>
                </c:pt>
                <c:pt idx="18324">
                  <c:v>0.22678263117097824</c:v>
                </c:pt>
                <c:pt idx="18325">
                  <c:v>0.21589388750155641</c:v>
                </c:pt>
                <c:pt idx="18326">
                  <c:v>0.21683179856596474</c:v>
                </c:pt>
                <c:pt idx="18327">
                  <c:v>0.20080549544334317</c:v>
                </c:pt>
                <c:pt idx="18328">
                  <c:v>0.2171003103201484</c:v>
                </c:pt>
                <c:pt idx="18329">
                  <c:v>0.17144531043714226</c:v>
                </c:pt>
                <c:pt idx="18330">
                  <c:v>0.21689905603744103</c:v>
                </c:pt>
                <c:pt idx="18331">
                  <c:v>0.26262411865415858</c:v>
                </c:pt>
                <c:pt idx="18332">
                  <c:v>0.2323942704583814</c:v>
                </c:pt>
                <c:pt idx="18333">
                  <c:v>0.22645869678160821</c:v>
                </c:pt>
                <c:pt idx="18334">
                  <c:v>0.21214507516403541</c:v>
                </c:pt>
                <c:pt idx="18335">
                  <c:v>0.20342762225820488</c:v>
                </c:pt>
                <c:pt idx="18336">
                  <c:v>0.24284928462256536</c:v>
                </c:pt>
                <c:pt idx="18337">
                  <c:v>0.22337440300119479</c:v>
                </c:pt>
                <c:pt idx="18338">
                  <c:v>0.22744826222620454</c:v>
                </c:pt>
                <c:pt idx="18339">
                  <c:v>0.19040209067069191</c:v>
                </c:pt>
                <c:pt idx="18340">
                  <c:v>0.23991724852533039</c:v>
                </c:pt>
                <c:pt idx="18341">
                  <c:v>0.292250537736575</c:v>
                </c:pt>
                <c:pt idx="18342">
                  <c:v>0.25279551843607928</c:v>
                </c:pt>
                <c:pt idx="18343">
                  <c:v>0.21634780852853841</c:v>
                </c:pt>
                <c:pt idx="18344">
                  <c:v>0.21164183871436229</c:v>
                </c:pt>
                <c:pt idx="18345">
                  <c:v>0.22445078800223081</c:v>
                </c:pt>
                <c:pt idx="18346">
                  <c:v>0.26081045039434636</c:v>
                </c:pt>
                <c:pt idx="18347">
                  <c:v>0.19597229713782988</c:v>
                </c:pt>
                <c:pt idx="18348">
                  <c:v>0.20818461946477668</c:v>
                </c:pt>
                <c:pt idx="18349">
                  <c:v>0.2331203026864562</c:v>
                </c:pt>
                <c:pt idx="18350">
                  <c:v>0.26747520079434622</c:v>
                </c:pt>
                <c:pt idx="18351">
                  <c:v>0.21138021461678255</c:v>
                </c:pt>
                <c:pt idx="18352">
                  <c:v>0.22815520677542844</c:v>
                </c:pt>
                <c:pt idx="18353">
                  <c:v>0.19234952756431045</c:v>
                </c:pt>
                <c:pt idx="18354">
                  <c:v>0.21454935896535432</c:v>
                </c:pt>
                <c:pt idx="18355">
                  <c:v>0.23288577731131813</c:v>
                </c:pt>
                <c:pt idx="18356">
                  <c:v>0.19136327392461613</c:v>
                </c:pt>
                <c:pt idx="18357">
                  <c:v>0.20223814758678099</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0.17296129572174282</c:v>
                </c:pt>
                <c:pt idx="18366">
                  <c:v>0.20318343883491971</c:v>
                </c:pt>
                <c:pt idx="18367">
                  <c:v>0.22194323204377631</c:v>
                </c:pt>
                <c:pt idx="18368">
                  <c:v>0.21607092123072838</c:v>
                </c:pt>
                <c:pt idx="18369">
                  <c:v>0.2123719778019752</c:v>
                </c:pt>
                <c:pt idx="18370">
                  <c:v>0.21179563206737387</c:v>
                </c:pt>
                <c:pt idx="18371">
                  <c:v>0.17482270419881088</c:v>
                </c:pt>
                <c:pt idx="18372">
                  <c:v>0.18999738677787903</c:v>
                </c:pt>
                <c:pt idx="18373">
                  <c:v>0.19978970713781591</c:v>
                </c:pt>
                <c:pt idx="18374">
                  <c:v>0.18697935116183512</c:v>
                </c:pt>
                <c:pt idx="18375">
                  <c:v>0.21010065587865465</c:v>
                </c:pt>
                <c:pt idx="18376">
                  <c:v>0.2175362299401139</c:v>
                </c:pt>
                <c:pt idx="18377">
                  <c:v>0.19532194180836698</c:v>
                </c:pt>
                <c:pt idx="18378">
                  <c:v>0.22678107770590578</c:v>
                </c:pt>
                <c:pt idx="18379">
                  <c:v>0.29524066008779681</c:v>
                </c:pt>
                <c:pt idx="18380">
                  <c:v>0.20721983314354314</c:v>
                </c:pt>
                <c:pt idx="18381">
                  <c:v>0.17894557337046954</c:v>
                </c:pt>
                <c:pt idx="18382">
                  <c:v>0.27645121979683301</c:v>
                </c:pt>
                <c:pt idx="18383">
                  <c:v>0.26549351562079376</c:v>
                </c:pt>
                <c:pt idx="18384">
                  <c:v>0.25092699169036636</c:v>
                </c:pt>
                <c:pt idx="18385">
                  <c:v>0.20735474967047871</c:v>
                </c:pt>
                <c:pt idx="18386">
                  <c:v>0.20735844467148307</c:v>
                </c:pt>
                <c:pt idx="18387">
                  <c:v>0.23334555570854115</c:v>
                </c:pt>
                <c:pt idx="18388">
                  <c:v>0.17468152036627788</c:v>
                </c:pt>
                <c:pt idx="18389">
                  <c:v>0.25375912749024593</c:v>
                </c:pt>
                <c:pt idx="18390">
                  <c:v>0.19625164362448982</c:v>
                </c:pt>
                <c:pt idx="18391">
                  <c:v>0.19725046064127696</c:v>
                </c:pt>
                <c:pt idx="18392">
                  <c:v>0.22297525285939795</c:v>
                </c:pt>
                <c:pt idx="18393">
                  <c:v>0.21040497297037103</c:v>
                </c:pt>
                <c:pt idx="18394">
                  <c:v>0.20724714477978712</c:v>
                </c:pt>
                <c:pt idx="18395">
                  <c:v>0.22785725458001141</c:v>
                </c:pt>
                <c:pt idx="18396">
                  <c:v>0.21879009718361153</c:v>
                </c:pt>
                <c:pt idx="18397">
                  <c:v>0.21847916245021859</c:v>
                </c:pt>
                <c:pt idx="18398">
                  <c:v>0.18498415302933408</c:v>
                </c:pt>
                <c:pt idx="18399">
                  <c:v>0.224889595417779</c:v>
                </c:pt>
                <c:pt idx="18400">
                  <c:v>0.18379305543872473</c:v>
                </c:pt>
                <c:pt idx="18401">
                  <c:v>0.20398906849967896</c:v>
                </c:pt>
                <c:pt idx="18402">
                  <c:v>0.17735221557156344</c:v>
                </c:pt>
                <c:pt idx="18403">
                  <c:v>0.18600611427933991</c:v>
                </c:pt>
                <c:pt idx="18404">
                  <c:v>0.1909615375639887</c:v>
                </c:pt>
                <c:pt idx="18405">
                  <c:v>0.23132823656659982</c:v>
                </c:pt>
                <c:pt idx="18406">
                  <c:v>0.21128475726144821</c:v>
                </c:pt>
                <c:pt idx="18407">
                  <c:v>0.21662792257076796</c:v>
                </c:pt>
                <c:pt idx="18408">
                  <c:v>0.20407846999643944</c:v>
                </c:pt>
                <c:pt idx="18409">
                  <c:v>0.17044462965766174</c:v>
                </c:pt>
                <c:pt idx="18410">
                  <c:v>0.16708726687493841</c:v>
                </c:pt>
                <c:pt idx="18411">
                  <c:v>0.20965930289429269</c:v>
                </c:pt>
                <c:pt idx="18412">
                  <c:v>0.21262137259360336</c:v>
                </c:pt>
                <c:pt idx="18413">
                  <c:v>0.21136341402440331</c:v>
                </c:pt>
                <c:pt idx="18414">
                  <c:v>0.28564003862413873</c:v>
                </c:pt>
                <c:pt idx="18415">
                  <c:v>0.21616814247743876</c:v>
                </c:pt>
                <c:pt idx="18416">
                  <c:v>0.22167914190321017</c:v>
                </c:pt>
                <c:pt idx="18417">
                  <c:v>0.1690529067645638</c:v>
                </c:pt>
                <c:pt idx="18418">
                  <c:v>0.23245894050457724</c:v>
                </c:pt>
                <c:pt idx="18419">
                  <c:v>0.22104428255942934</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0.21656778956453537</c:v>
                </c:pt>
                <c:pt idx="18429">
                  <c:v>0.23463765468078937</c:v>
                </c:pt>
                <c:pt idx="18430">
                  <c:v>0.21651134371093</c:v>
                </c:pt>
                <c:pt idx="18431">
                  <c:v>0.21564817918105131</c:v>
                </c:pt>
                <c:pt idx="18432">
                  <c:v>0.20253520354190929</c:v>
                </c:pt>
                <c:pt idx="18433">
                  <c:v>0.20839116796433671</c:v>
                </c:pt>
                <c:pt idx="18434">
                  <c:v>0.22427124496309145</c:v>
                </c:pt>
                <c:pt idx="18435">
                  <c:v>0.21000623114235395</c:v>
                </c:pt>
                <c:pt idx="18436">
                  <c:v>0.2448672424630145</c:v>
                </c:pt>
                <c:pt idx="18437">
                  <c:v>0.21874957288170163</c:v>
                </c:pt>
                <c:pt idx="18438">
                  <c:v>0.21054840286902518</c:v>
                </c:pt>
                <c:pt idx="18439">
                  <c:v>0.18979279229603044</c:v>
                </c:pt>
                <c:pt idx="18440">
                  <c:v>0.21344233584425776</c:v>
                </c:pt>
                <c:pt idx="18441">
                  <c:v>0.18947898466825144</c:v>
                </c:pt>
                <c:pt idx="18442">
                  <c:v>0.22951351872989278</c:v>
                </c:pt>
                <c:pt idx="18443">
                  <c:v>0.23245444330096157</c:v>
                </c:pt>
                <c:pt idx="18444">
                  <c:v>0.19338604530230491</c:v>
                </c:pt>
                <c:pt idx="18445">
                  <c:v>0.18060603273319864</c:v>
                </c:pt>
                <c:pt idx="18446">
                  <c:v>0.18341312167147875</c:v>
                </c:pt>
                <c:pt idx="18447">
                  <c:v>0.24262223902949828</c:v>
                </c:pt>
                <c:pt idx="18448">
                  <c:v>0.22065446257266691</c:v>
                </c:pt>
                <c:pt idx="18449">
                  <c:v>0.18877392944842344</c:v>
                </c:pt>
                <c:pt idx="18450">
                  <c:v>0.25221913239191729</c:v>
                </c:pt>
                <c:pt idx="18451">
                  <c:v>0.21149163090262493</c:v>
                </c:pt>
                <c:pt idx="18452">
                  <c:v>0.22260731123525335</c:v>
                </c:pt>
                <c:pt idx="18453">
                  <c:v>0.26424213651646317</c:v>
                </c:pt>
                <c:pt idx="18454">
                  <c:v>0.2525839620114283</c:v>
                </c:pt>
                <c:pt idx="18455">
                  <c:v>0.18679130593250173</c:v>
                </c:pt>
                <c:pt idx="18456">
                  <c:v>0.27388470479683696</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0.20579095907032569</c:v>
                </c:pt>
                <c:pt idx="18466">
                  <c:v>0.19289963171672223</c:v>
                </c:pt>
                <c:pt idx="18467">
                  <c:v>0.17246263777735463</c:v>
                </c:pt>
                <c:pt idx="18468">
                  <c:v>0.20738493875269204</c:v>
                </c:pt>
                <c:pt idx="18469">
                  <c:v>0.20351508603924981</c:v>
                </c:pt>
                <c:pt idx="18470">
                  <c:v>0.19787566921258073</c:v>
                </c:pt>
                <c:pt idx="18471">
                  <c:v>0.22846461392467568</c:v>
                </c:pt>
                <c:pt idx="18472">
                  <c:v>0.17139046321456583</c:v>
                </c:pt>
                <c:pt idx="18473">
                  <c:v>0.23096690774828924</c:v>
                </c:pt>
                <c:pt idx="18474">
                  <c:v>0.21125928305192615</c:v>
                </c:pt>
                <c:pt idx="18475">
                  <c:v>0.21016634061056649</c:v>
                </c:pt>
                <c:pt idx="18476">
                  <c:v>0.21877456361753611</c:v>
                </c:pt>
                <c:pt idx="18477">
                  <c:v>0.16525569077178726</c:v>
                </c:pt>
                <c:pt idx="18478">
                  <c:v>0.25940786534383725</c:v>
                </c:pt>
                <c:pt idx="18479">
                  <c:v>0.22582588630119141</c:v>
                </c:pt>
                <c:pt idx="18480">
                  <c:v>0.24636604305029286</c:v>
                </c:pt>
                <c:pt idx="18481">
                  <c:v>0.19184093549614087</c:v>
                </c:pt>
                <c:pt idx="18482">
                  <c:v>0.26786067022230065</c:v>
                </c:pt>
                <c:pt idx="18483">
                  <c:v>0.2459841639038334</c:v>
                </c:pt>
                <c:pt idx="18484">
                  <c:v>0.26542684111519932</c:v>
                </c:pt>
                <c:pt idx="18485">
                  <c:v>0.20313673256649775</c:v>
                </c:pt>
                <c:pt idx="18486">
                  <c:v>0.20344603963758676</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0.18225023693273867</c:v>
                </c:pt>
                <c:pt idx="18495">
                  <c:v>0.23667203087119956</c:v>
                </c:pt>
                <c:pt idx="18496">
                  <c:v>0.19163515291934402</c:v>
                </c:pt>
                <c:pt idx="18497">
                  <c:v>0.20936625087204358</c:v>
                </c:pt>
                <c:pt idx="18498">
                  <c:v>0.19098110418881031</c:v>
                </c:pt>
                <c:pt idx="18499">
                  <c:v>0.31184135585007194</c:v>
                </c:pt>
                <c:pt idx="18500">
                  <c:v>0.21904622479791286</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0.20921349570569775</c:v>
                </c:pt>
                <c:pt idx="18509">
                  <c:v>0.22761889494389198</c:v>
                </c:pt>
                <c:pt idx="18510">
                  <c:v>0.18595562421432471</c:v>
                </c:pt>
                <c:pt idx="18511">
                  <c:v>0.19726527743383229</c:v>
                </c:pt>
                <c:pt idx="18512">
                  <c:v>0.21344238786370057</c:v>
                </c:pt>
                <c:pt idx="18513">
                  <c:v>0.21926247800988891</c:v>
                </c:pt>
                <c:pt idx="18514">
                  <c:v>0.21045685267980074</c:v>
                </c:pt>
                <c:pt idx="18515">
                  <c:v>0.20421606686924554</c:v>
                </c:pt>
                <c:pt idx="18516">
                  <c:v>0.23169677164338617</c:v>
                </c:pt>
                <c:pt idx="18517">
                  <c:v>0.21865319821297341</c:v>
                </c:pt>
                <c:pt idx="18518">
                  <c:v>0.20951936256118231</c:v>
                </c:pt>
                <c:pt idx="18519">
                  <c:v>0.20257878606655511</c:v>
                </c:pt>
                <c:pt idx="18520">
                  <c:v>0.21342945136519245</c:v>
                </c:pt>
                <c:pt idx="18521">
                  <c:v>0.21086076697095127</c:v>
                </c:pt>
                <c:pt idx="18522">
                  <c:v>0.18996311225815943</c:v>
                </c:pt>
                <c:pt idx="18523">
                  <c:v>0.23439689423741791</c:v>
                </c:pt>
                <c:pt idx="18524">
                  <c:v>0.26335053317958751</c:v>
                </c:pt>
                <c:pt idx="18525">
                  <c:v>0.21467241210210491</c:v>
                </c:pt>
                <c:pt idx="18526">
                  <c:v>0.2239999970636132</c:v>
                </c:pt>
                <c:pt idx="18527">
                  <c:v>0.19607308835714396</c:v>
                </c:pt>
                <c:pt idx="18528">
                  <c:v>0.21154001878940532</c:v>
                </c:pt>
                <c:pt idx="18529">
                  <c:v>0.22759423277051091</c:v>
                </c:pt>
                <c:pt idx="18530">
                  <c:v>0.23161448622202768</c:v>
                </c:pt>
                <c:pt idx="18531">
                  <c:v>0.19559902897786671</c:v>
                </c:pt>
                <c:pt idx="18532">
                  <c:v>0.1787904037073442</c:v>
                </c:pt>
                <c:pt idx="18533">
                  <c:v>0.18072924847558891</c:v>
                </c:pt>
                <c:pt idx="18534">
                  <c:v>0.24074104099050744</c:v>
                </c:pt>
                <c:pt idx="18535">
                  <c:v>0.25209491307019943</c:v>
                </c:pt>
                <c:pt idx="18536">
                  <c:v>0.25377265415347716</c:v>
                </c:pt>
                <c:pt idx="18537">
                  <c:v>0.16454692082696346</c:v>
                </c:pt>
                <c:pt idx="18538">
                  <c:v>0.19191207674405877</c:v>
                </c:pt>
                <c:pt idx="18539">
                  <c:v>0.19927107588874088</c:v>
                </c:pt>
                <c:pt idx="18540">
                  <c:v>0.22327007233601517</c:v>
                </c:pt>
                <c:pt idx="18541">
                  <c:v>0.16695640809735243</c:v>
                </c:pt>
                <c:pt idx="18542">
                  <c:v>0.19490937414774834</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0.19594129181916886</c:v>
                </c:pt>
                <c:pt idx="18551">
                  <c:v>0.20882976516732443</c:v>
                </c:pt>
                <c:pt idx="18552">
                  <c:v>0.25494590879748896</c:v>
                </c:pt>
                <c:pt idx="18553">
                  <c:v>0.19039292534834917</c:v>
                </c:pt>
                <c:pt idx="18554">
                  <c:v>0.24986597476918093</c:v>
                </c:pt>
                <c:pt idx="18555">
                  <c:v>0.20945482232828888</c:v>
                </c:pt>
                <c:pt idx="18556">
                  <c:v>0.2601400716845908</c:v>
                </c:pt>
                <c:pt idx="18557">
                  <c:v>0.24276413998247201</c:v>
                </c:pt>
                <c:pt idx="18558">
                  <c:v>0.21272967481262994</c:v>
                </c:pt>
                <c:pt idx="18559">
                  <c:v>0.21568587655744642</c:v>
                </c:pt>
                <c:pt idx="18560">
                  <c:v>0.23887707181489171</c:v>
                </c:pt>
                <c:pt idx="18561">
                  <c:v>0.21019813211676863</c:v>
                </c:pt>
                <c:pt idx="18562">
                  <c:v>0.19760845046256431</c:v>
                </c:pt>
                <c:pt idx="18563">
                  <c:v>0.21361201818820721</c:v>
                </c:pt>
                <c:pt idx="18564">
                  <c:v>0.21285764659439108</c:v>
                </c:pt>
                <c:pt idx="18565">
                  <c:v>0.1746464316026505</c:v>
                </c:pt>
                <c:pt idx="18566">
                  <c:v>0.21677012057379449</c:v>
                </c:pt>
                <c:pt idx="18567">
                  <c:v>0.18763662331974917</c:v>
                </c:pt>
                <c:pt idx="18568">
                  <c:v>0.20617567681175317</c:v>
                </c:pt>
                <c:pt idx="18569">
                  <c:v>0.18948719374044182</c:v>
                </c:pt>
                <c:pt idx="18570">
                  <c:v>0.25114408238832109</c:v>
                </c:pt>
                <c:pt idx="18571">
                  <c:v>0.25859347602297078</c:v>
                </c:pt>
                <c:pt idx="18572">
                  <c:v>0.17058161872825317</c:v>
                </c:pt>
                <c:pt idx="18573">
                  <c:v>0.26009212020975458</c:v>
                </c:pt>
                <c:pt idx="18574">
                  <c:v>0.20490621605355325</c:v>
                </c:pt>
                <c:pt idx="18575">
                  <c:v>0.22801259391830953</c:v>
                </c:pt>
                <c:pt idx="18576">
                  <c:v>0.22178229301220218</c:v>
                </c:pt>
                <c:pt idx="18577">
                  <c:v>0.20026478913142726</c:v>
                </c:pt>
                <c:pt idx="18578">
                  <c:v>0.24742822079109614</c:v>
                </c:pt>
                <c:pt idx="18579">
                  <c:v>0.18551564093610975</c:v>
                </c:pt>
                <c:pt idx="18580">
                  <c:v>0.18879236468236327</c:v>
                </c:pt>
                <c:pt idx="18581">
                  <c:v>0.23797813143131452</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0.18970337905103246</c:v>
                </c:pt>
                <c:pt idx="18591">
                  <c:v>0.23384583580186544</c:v>
                </c:pt>
                <c:pt idx="18592">
                  <c:v>0.20865718487882456</c:v>
                </c:pt>
                <c:pt idx="18593">
                  <c:v>0.21438307226890585</c:v>
                </c:pt>
                <c:pt idx="18594">
                  <c:v>0.1941346176722398</c:v>
                </c:pt>
                <c:pt idx="18595">
                  <c:v>0.17947028849819996</c:v>
                </c:pt>
                <c:pt idx="18596">
                  <c:v>0.17746404955580342</c:v>
                </c:pt>
                <c:pt idx="18597">
                  <c:v>0.2052933778063922</c:v>
                </c:pt>
                <c:pt idx="18598">
                  <c:v>0.20070354675615334</c:v>
                </c:pt>
                <c:pt idx="18599">
                  <c:v>0.21406358230593794</c:v>
                </c:pt>
                <c:pt idx="18600">
                  <c:v>0.23014974778617336</c:v>
                </c:pt>
                <c:pt idx="18601">
                  <c:v>0.20401949559908136</c:v>
                </c:pt>
                <c:pt idx="18602">
                  <c:v>0.17885182544740374</c:v>
                </c:pt>
                <c:pt idx="18603">
                  <c:v>0.21206072345631521</c:v>
                </c:pt>
                <c:pt idx="18604">
                  <c:v>0.19927487319912274</c:v>
                </c:pt>
                <c:pt idx="18605">
                  <c:v>0.18883432756284468</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0.19946663785537833</c:v>
                </c:pt>
                <c:pt idx="18615">
                  <c:v>0.22641115176427293</c:v>
                </c:pt>
                <c:pt idx="18616">
                  <c:v>0.19074989692592173</c:v>
                </c:pt>
                <c:pt idx="18617">
                  <c:v>0.21843905177253325</c:v>
                </c:pt>
                <c:pt idx="18618">
                  <c:v>0.20321684652542543</c:v>
                </c:pt>
                <c:pt idx="18619">
                  <c:v>0.20903966513527544</c:v>
                </c:pt>
                <c:pt idx="18620">
                  <c:v>0.17841219126912192</c:v>
                </c:pt>
                <c:pt idx="18621">
                  <c:v>0.20452318873333394</c:v>
                </c:pt>
                <c:pt idx="18622">
                  <c:v>0.25364655511306311</c:v>
                </c:pt>
                <c:pt idx="18623">
                  <c:v>0.19663582784494787</c:v>
                </c:pt>
                <c:pt idx="18624">
                  <c:v>0.17298442844228262</c:v>
                </c:pt>
                <c:pt idx="18625">
                  <c:v>0.22990454429565158</c:v>
                </c:pt>
                <c:pt idx="18626">
                  <c:v>0.20554023394220358</c:v>
                </c:pt>
                <c:pt idx="18627">
                  <c:v>0.22048180615280621</c:v>
                </c:pt>
                <c:pt idx="18628">
                  <c:v>0.22608053565361849</c:v>
                </c:pt>
                <c:pt idx="18629">
                  <c:v>0.19260154584000455</c:v>
                </c:pt>
                <c:pt idx="18630">
                  <c:v>0.18673380661797301</c:v>
                </c:pt>
                <c:pt idx="18631">
                  <c:v>0.19868356054777564</c:v>
                </c:pt>
                <c:pt idx="18632">
                  <c:v>0.19815400110475487</c:v>
                </c:pt>
                <c:pt idx="18633">
                  <c:v>0.20026446736750314</c:v>
                </c:pt>
                <c:pt idx="18634">
                  <c:v>0.18459877504645741</c:v>
                </c:pt>
                <c:pt idx="18635">
                  <c:v>0.18869354280894329</c:v>
                </c:pt>
                <c:pt idx="18636">
                  <c:v>0.24011265788391822</c:v>
                </c:pt>
                <c:pt idx="18637">
                  <c:v>0.23529989165210136</c:v>
                </c:pt>
                <c:pt idx="18638">
                  <c:v>0.25807162445411425</c:v>
                </c:pt>
                <c:pt idx="18639">
                  <c:v>0.21270248826580496</c:v>
                </c:pt>
                <c:pt idx="18640">
                  <c:v>0.2193294264480764</c:v>
                </c:pt>
                <c:pt idx="18641">
                  <c:v>0.19812048913421043</c:v>
                </c:pt>
                <c:pt idx="18642">
                  <c:v>0.19987613221234329</c:v>
                </c:pt>
                <c:pt idx="18643">
                  <c:v>0.19295069288586641</c:v>
                </c:pt>
                <c:pt idx="18644">
                  <c:v>0.2092246147413134</c:v>
                </c:pt>
                <c:pt idx="18645">
                  <c:v>0.18889752841492274</c:v>
                </c:pt>
                <c:pt idx="18646">
                  <c:v>0.22790754649231412</c:v>
                </c:pt>
                <c:pt idx="18647">
                  <c:v>0.18955156927933403</c:v>
                </c:pt>
                <c:pt idx="18648">
                  <c:v>0.23179628981683836</c:v>
                </c:pt>
                <c:pt idx="18649">
                  <c:v>0.17369040896593121</c:v>
                </c:pt>
                <c:pt idx="18650">
                  <c:v>0.23754024959505318</c:v>
                </c:pt>
                <c:pt idx="18651">
                  <c:v>0.21318468011022923</c:v>
                </c:pt>
                <c:pt idx="18652">
                  <c:v>0.26134487093291486</c:v>
                </c:pt>
                <c:pt idx="18653">
                  <c:v>0.24936824146306477</c:v>
                </c:pt>
                <c:pt idx="18654">
                  <c:v>0.18848480778497784</c:v>
                </c:pt>
                <c:pt idx="18655">
                  <c:v>0.20630337482416591</c:v>
                </c:pt>
                <c:pt idx="18656">
                  <c:v>0.20846128207979514</c:v>
                </c:pt>
                <c:pt idx="18657">
                  <c:v>0.23662348951770223</c:v>
                </c:pt>
                <c:pt idx="18658">
                  <c:v>0.21550648079420234</c:v>
                </c:pt>
                <c:pt idx="18659">
                  <c:v>0.21315039005119743</c:v>
                </c:pt>
                <c:pt idx="18660">
                  <c:v>0.23370961552391858</c:v>
                </c:pt>
                <c:pt idx="18661">
                  <c:v>0.19112930449351817</c:v>
                </c:pt>
                <c:pt idx="18662">
                  <c:v>0.19854454264213017</c:v>
                </c:pt>
                <c:pt idx="18663">
                  <c:v>0.21989484328421041</c:v>
                </c:pt>
                <c:pt idx="18664">
                  <c:v>0.1969165601086344</c:v>
                </c:pt>
                <c:pt idx="18665">
                  <c:v>0.23160127542842171</c:v>
                </c:pt>
                <c:pt idx="18666">
                  <c:v>0.19583220974094326</c:v>
                </c:pt>
                <c:pt idx="18667">
                  <c:v>0.17147334895444194</c:v>
                </c:pt>
                <c:pt idx="18668">
                  <c:v>0.22349546819040919</c:v>
                </c:pt>
                <c:pt idx="18669">
                  <c:v>0.18844107249533479</c:v>
                </c:pt>
                <c:pt idx="18670">
                  <c:v>0.23549248028217976</c:v>
                </c:pt>
                <c:pt idx="18671">
                  <c:v>0.17549633332034081</c:v>
                </c:pt>
                <c:pt idx="18672">
                  <c:v>0.21405819922227629</c:v>
                </c:pt>
                <c:pt idx="18673">
                  <c:v>0.21399071402714054</c:v>
                </c:pt>
                <c:pt idx="18674">
                  <c:v>0.19682294403920619</c:v>
                </c:pt>
                <c:pt idx="18675">
                  <c:v>0.21320995370860904</c:v>
                </c:pt>
                <c:pt idx="18676">
                  <c:v>0.19849988122669401</c:v>
                </c:pt>
                <c:pt idx="18677">
                  <c:v>0.16863712124473618</c:v>
                </c:pt>
                <c:pt idx="18678">
                  <c:v>0.21129313584697876</c:v>
                </c:pt>
                <c:pt idx="18679">
                  <c:v>0.21378529537197927</c:v>
                </c:pt>
                <c:pt idx="18680">
                  <c:v>0.18912230740244645</c:v>
                </c:pt>
                <c:pt idx="18681">
                  <c:v>0.1991667938858184</c:v>
                </c:pt>
                <c:pt idx="18682">
                  <c:v>0.21390144005389403</c:v>
                </c:pt>
                <c:pt idx="18683">
                  <c:v>0.24358167205302678</c:v>
                </c:pt>
                <c:pt idx="18684">
                  <c:v>0.20320267244308127</c:v>
                </c:pt>
                <c:pt idx="18685">
                  <c:v>0.22233924761556875</c:v>
                </c:pt>
                <c:pt idx="18686">
                  <c:v>0.18288968042949949</c:v>
                </c:pt>
                <c:pt idx="18687">
                  <c:v>0.20845695063388625</c:v>
                </c:pt>
                <c:pt idx="18688">
                  <c:v>0.18549451750208693</c:v>
                </c:pt>
                <c:pt idx="18689">
                  <c:v>0.18133540933143058</c:v>
                </c:pt>
                <c:pt idx="18690">
                  <c:v>0.21867541393673173</c:v>
                </c:pt>
                <c:pt idx="18691">
                  <c:v>0.20442582435249088</c:v>
                </c:pt>
                <c:pt idx="18692">
                  <c:v>0.20030716967314718</c:v>
                </c:pt>
                <c:pt idx="18693">
                  <c:v>0.16062840456159391</c:v>
                </c:pt>
                <c:pt idx="18694">
                  <c:v>0.18005797876324905</c:v>
                </c:pt>
                <c:pt idx="18695">
                  <c:v>0.19443216562189125</c:v>
                </c:pt>
                <c:pt idx="18696">
                  <c:v>0.21484532024758071</c:v>
                </c:pt>
                <c:pt idx="18697">
                  <c:v>0.21047614602676762</c:v>
                </c:pt>
                <c:pt idx="18698">
                  <c:v>0.17385009554670441</c:v>
                </c:pt>
                <c:pt idx="18699">
                  <c:v>0.1851538687700669</c:v>
                </c:pt>
                <c:pt idx="18700">
                  <c:v>0.22906701143138691</c:v>
                </c:pt>
                <c:pt idx="18701">
                  <c:v>0.18752288980210724</c:v>
                </c:pt>
                <c:pt idx="18702">
                  <c:v>0.20044697457067479</c:v>
                </c:pt>
                <c:pt idx="18703">
                  <c:v>0.19361822259759295</c:v>
                </c:pt>
                <c:pt idx="18704">
                  <c:v>0.20600177424315419</c:v>
                </c:pt>
                <c:pt idx="18705">
                  <c:v>0.21422998331263388</c:v>
                </c:pt>
                <c:pt idx="18706">
                  <c:v>0.19203906826695433</c:v>
                </c:pt>
                <c:pt idx="18707">
                  <c:v>0.21855325652376476</c:v>
                </c:pt>
                <c:pt idx="18708">
                  <c:v>0.16502454465818817</c:v>
                </c:pt>
                <c:pt idx="18709">
                  <c:v>0.26265710273247483</c:v>
                </c:pt>
                <c:pt idx="18710">
                  <c:v>0.20633102795171962</c:v>
                </c:pt>
                <c:pt idx="18711">
                  <c:v>0.17892086628661752</c:v>
                </c:pt>
                <c:pt idx="18712">
                  <c:v>0.21710410099340191</c:v>
                </c:pt>
                <c:pt idx="18713">
                  <c:v>0.20043318482423453</c:v>
                </c:pt>
                <c:pt idx="18714">
                  <c:v>0.21038022039389251</c:v>
                </c:pt>
                <c:pt idx="18715">
                  <c:v>0.22774698162161491</c:v>
                </c:pt>
                <c:pt idx="18716">
                  <c:v>0.21922844988511095</c:v>
                </c:pt>
                <c:pt idx="18717">
                  <c:v>0.21793832149303533</c:v>
                </c:pt>
                <c:pt idx="18718">
                  <c:v>0.22692349257687286</c:v>
                </c:pt>
                <c:pt idx="18719">
                  <c:v>0.20595808218951131</c:v>
                </c:pt>
                <c:pt idx="18720">
                  <c:v>0.17015656114093342</c:v>
                </c:pt>
                <c:pt idx="18721">
                  <c:v>0.19787122449068517</c:v>
                </c:pt>
                <c:pt idx="18722">
                  <c:v>0.18723040245796163</c:v>
                </c:pt>
                <c:pt idx="18723">
                  <c:v>0.21215214322491685</c:v>
                </c:pt>
                <c:pt idx="18724">
                  <c:v>0.22297247787414792</c:v>
                </c:pt>
                <c:pt idx="18725">
                  <c:v>0.21353696546230627</c:v>
                </c:pt>
                <c:pt idx="18726">
                  <c:v>0.21507544191679528</c:v>
                </c:pt>
                <c:pt idx="18727">
                  <c:v>0.20309671639190591</c:v>
                </c:pt>
                <c:pt idx="18728">
                  <c:v>0.2257220739624492</c:v>
                </c:pt>
                <c:pt idx="18729">
                  <c:v>0.16304912103886121</c:v>
                </c:pt>
                <c:pt idx="18730">
                  <c:v>0.21195193940351445</c:v>
                </c:pt>
                <c:pt idx="18731">
                  <c:v>0.17432430531460233</c:v>
                </c:pt>
                <c:pt idx="18732">
                  <c:v>0.18916574536446942</c:v>
                </c:pt>
                <c:pt idx="18733">
                  <c:v>0.17601434449370568</c:v>
                </c:pt>
                <c:pt idx="18734">
                  <c:v>0.21299993516677199</c:v>
                </c:pt>
                <c:pt idx="18735">
                  <c:v>0.17215083652520471</c:v>
                </c:pt>
                <c:pt idx="18736">
                  <c:v>0.17157421579606291</c:v>
                </c:pt>
                <c:pt idx="18737">
                  <c:v>0.23112168055550422</c:v>
                </c:pt>
                <c:pt idx="18738">
                  <c:v>0.24632047341527641</c:v>
                </c:pt>
                <c:pt idx="18739">
                  <c:v>0.14872194670130578</c:v>
                </c:pt>
                <c:pt idx="18740">
                  <c:v>0.20496923683819018</c:v>
                </c:pt>
                <c:pt idx="18741">
                  <c:v>0.19659946364536743</c:v>
                </c:pt>
                <c:pt idx="18742">
                  <c:v>0.17201399027291078</c:v>
                </c:pt>
                <c:pt idx="18743">
                  <c:v>0.25611398158297632</c:v>
                </c:pt>
                <c:pt idx="18744">
                  <c:v>0.20949388954708642</c:v>
                </c:pt>
                <c:pt idx="18745">
                  <c:v>0.24576067429726076</c:v>
                </c:pt>
                <c:pt idx="18746">
                  <c:v>0.26022068300989137</c:v>
                </c:pt>
                <c:pt idx="18747">
                  <c:v>0.25311335989352679</c:v>
                </c:pt>
                <c:pt idx="18748">
                  <c:v>0.23209609305140053</c:v>
                </c:pt>
                <c:pt idx="18749">
                  <c:v>0.21770398783159603</c:v>
                </c:pt>
                <c:pt idx="18750">
                  <c:v>0.18875025511237803</c:v>
                </c:pt>
                <c:pt idx="18751">
                  <c:v>0.21197282976620641</c:v>
                </c:pt>
                <c:pt idx="18752">
                  <c:v>0.22968387900793111</c:v>
                </c:pt>
                <c:pt idx="18753">
                  <c:v>0.18546551236203579</c:v>
                </c:pt>
                <c:pt idx="18754">
                  <c:v>0.21202710070495343</c:v>
                </c:pt>
                <c:pt idx="18755">
                  <c:v>0.21241941944421019</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0.20271906268979611</c:v>
                </c:pt>
                <c:pt idx="18764">
                  <c:v>0.2115239483190087</c:v>
                </c:pt>
                <c:pt idx="18765">
                  <c:v>0.19873202693770439</c:v>
                </c:pt>
                <c:pt idx="18766">
                  <c:v>0.21838979702265426</c:v>
                </c:pt>
                <c:pt idx="18767">
                  <c:v>0.20135235012752459</c:v>
                </c:pt>
                <c:pt idx="18768">
                  <c:v>0.25329491772796631</c:v>
                </c:pt>
                <c:pt idx="18769">
                  <c:v>0.20455309260893526</c:v>
                </c:pt>
                <c:pt idx="18770">
                  <c:v>0.23419896790077518</c:v>
                </c:pt>
                <c:pt idx="18771">
                  <c:v>0.20131881983829841</c:v>
                </c:pt>
                <c:pt idx="18772">
                  <c:v>0.19933802833135322</c:v>
                </c:pt>
                <c:pt idx="18773">
                  <c:v>0.19942099260329949</c:v>
                </c:pt>
                <c:pt idx="18774">
                  <c:v>0.15700647187149772</c:v>
                </c:pt>
                <c:pt idx="18775">
                  <c:v>0.20426790368978048</c:v>
                </c:pt>
                <c:pt idx="18776">
                  <c:v>0.23959306019427073</c:v>
                </c:pt>
                <c:pt idx="18777">
                  <c:v>0.2039701002258934</c:v>
                </c:pt>
                <c:pt idx="18778">
                  <c:v>0.16296446145037036</c:v>
                </c:pt>
                <c:pt idx="18779">
                  <c:v>0.23494431801792945</c:v>
                </c:pt>
                <c:pt idx="18780">
                  <c:v>0.19785327219515009</c:v>
                </c:pt>
                <c:pt idx="18781">
                  <c:v>0.20591411545678873</c:v>
                </c:pt>
                <c:pt idx="18782">
                  <c:v>0.25461893838910732</c:v>
                </c:pt>
                <c:pt idx="18783">
                  <c:v>0.18080275114406841</c:v>
                </c:pt>
                <c:pt idx="18784">
                  <c:v>0.20122207230527861</c:v>
                </c:pt>
                <c:pt idx="18785">
                  <c:v>0.16700355435144734</c:v>
                </c:pt>
                <c:pt idx="18786">
                  <c:v>0.20762939865758431</c:v>
                </c:pt>
                <c:pt idx="18787">
                  <c:v>0.22394690378278032</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0.20121004441912327</c:v>
                </c:pt>
                <c:pt idx="18797">
                  <c:v>0.21800525892741837</c:v>
                </c:pt>
                <c:pt idx="18798">
                  <c:v>0.17294310572926269</c:v>
                </c:pt>
                <c:pt idx="18799">
                  <c:v>0.21794613581980085</c:v>
                </c:pt>
                <c:pt idx="18800">
                  <c:v>0.21442639114028142</c:v>
                </c:pt>
                <c:pt idx="18801">
                  <c:v>0.19367367952284037</c:v>
                </c:pt>
                <c:pt idx="18802">
                  <c:v>0.20313629005203887</c:v>
                </c:pt>
                <c:pt idx="18803">
                  <c:v>0.21037647650471203</c:v>
                </c:pt>
                <c:pt idx="18804">
                  <c:v>0.18553165055728296</c:v>
                </c:pt>
                <c:pt idx="18805">
                  <c:v>0.25958541824143222</c:v>
                </c:pt>
                <c:pt idx="18806">
                  <c:v>0.22698359877082921</c:v>
                </c:pt>
                <c:pt idx="18807">
                  <c:v>0.22534337446820671</c:v>
                </c:pt>
                <c:pt idx="18808">
                  <c:v>0.18911093499850248</c:v>
                </c:pt>
                <c:pt idx="18809">
                  <c:v>0.17186124930717891</c:v>
                </c:pt>
                <c:pt idx="18810">
                  <c:v>0.18665098210781295</c:v>
                </c:pt>
                <c:pt idx="18811">
                  <c:v>0.22724205408330045</c:v>
                </c:pt>
                <c:pt idx="18812">
                  <c:v>0.20116428567495245</c:v>
                </c:pt>
                <c:pt idx="18813">
                  <c:v>0.14613516972303103</c:v>
                </c:pt>
                <c:pt idx="18814">
                  <c:v>0.24476419324860541</c:v>
                </c:pt>
                <c:pt idx="18815">
                  <c:v>0.22608035766059925</c:v>
                </c:pt>
                <c:pt idx="18816">
                  <c:v>0.15848180389465394</c:v>
                </c:pt>
                <c:pt idx="18817">
                  <c:v>0.24825334286026435</c:v>
                </c:pt>
                <c:pt idx="18818">
                  <c:v>0.21015451226613616</c:v>
                </c:pt>
                <c:pt idx="18819">
                  <c:v>0.22179414410516604</c:v>
                </c:pt>
                <c:pt idx="18820">
                  <c:v>0.17299289718688873</c:v>
                </c:pt>
                <c:pt idx="18821">
                  <c:v>0.18493606391802941</c:v>
                </c:pt>
                <c:pt idx="18822">
                  <c:v>0.21634364426481231</c:v>
                </c:pt>
                <c:pt idx="18823">
                  <c:v>0.20429038929590052</c:v>
                </c:pt>
                <c:pt idx="18824">
                  <c:v>0.21098231876688314</c:v>
                </c:pt>
                <c:pt idx="18825">
                  <c:v>0.19068061881296788</c:v>
                </c:pt>
                <c:pt idx="18826">
                  <c:v>0.22253409319219158</c:v>
                </c:pt>
                <c:pt idx="18827">
                  <c:v>0.2000300606427069</c:v>
                </c:pt>
                <c:pt idx="18828">
                  <c:v>0.19773718547565691</c:v>
                </c:pt>
                <c:pt idx="18829">
                  <c:v>0.21160561529608402</c:v>
                </c:pt>
                <c:pt idx="18830">
                  <c:v>0.23576600272020254</c:v>
                </c:pt>
                <c:pt idx="18831">
                  <c:v>0.18444985465290975</c:v>
                </c:pt>
                <c:pt idx="18832">
                  <c:v>0.22807098025170519</c:v>
                </c:pt>
                <c:pt idx="18833">
                  <c:v>0.20596903517830431</c:v>
                </c:pt>
                <c:pt idx="18834">
                  <c:v>0.18962683165739883</c:v>
                </c:pt>
                <c:pt idx="18835">
                  <c:v>0.25262734590533276</c:v>
                </c:pt>
                <c:pt idx="18836">
                  <c:v>0.2012207851849975</c:v>
                </c:pt>
                <c:pt idx="18837">
                  <c:v>0.18841583939282389</c:v>
                </c:pt>
                <c:pt idx="18838">
                  <c:v>0.19145682052905502</c:v>
                </c:pt>
                <c:pt idx="18839">
                  <c:v>0.18380179909937741</c:v>
                </c:pt>
                <c:pt idx="18840">
                  <c:v>0.18661730795957054</c:v>
                </c:pt>
                <c:pt idx="18841">
                  <c:v>0.21387611974127121</c:v>
                </c:pt>
                <c:pt idx="18842">
                  <c:v>0.18755825732963904</c:v>
                </c:pt>
                <c:pt idx="18843">
                  <c:v>0.20028773856188359</c:v>
                </c:pt>
                <c:pt idx="18844">
                  <c:v>0.21204086073539333</c:v>
                </c:pt>
                <c:pt idx="18845">
                  <c:v>0.22542335846964076</c:v>
                </c:pt>
                <c:pt idx="18846">
                  <c:v>0.20133287144641673</c:v>
                </c:pt>
                <c:pt idx="18847">
                  <c:v>0.21880426607550446</c:v>
                </c:pt>
                <c:pt idx="18848">
                  <c:v>0.1753116080534135</c:v>
                </c:pt>
                <c:pt idx="18849">
                  <c:v>0.24880380079948294</c:v>
                </c:pt>
                <c:pt idx="18850">
                  <c:v>0.19902447050003791</c:v>
                </c:pt>
                <c:pt idx="18851">
                  <c:v>0.16316739885346682</c:v>
                </c:pt>
                <c:pt idx="18852">
                  <c:v>0.21307011094448858</c:v>
                </c:pt>
                <c:pt idx="18853">
                  <c:v>0.24884225961233492</c:v>
                </c:pt>
                <c:pt idx="18854">
                  <c:v>0.21699212764022996</c:v>
                </c:pt>
                <c:pt idx="18855">
                  <c:v>0.21518538148782129</c:v>
                </c:pt>
                <c:pt idx="18856">
                  <c:v>0.22798625759041669</c:v>
                </c:pt>
                <c:pt idx="18857">
                  <c:v>0.19634779491713017</c:v>
                </c:pt>
                <c:pt idx="18858">
                  <c:v>0.18681503604108937</c:v>
                </c:pt>
                <c:pt idx="18859">
                  <c:v>0.22829149962162193</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0.18414580332612437</c:v>
                </c:pt>
                <c:pt idx="18872">
                  <c:v>0.2005927254940934</c:v>
                </c:pt>
                <c:pt idx="18873">
                  <c:v>0.22834379617624054</c:v>
                </c:pt>
                <c:pt idx="18874">
                  <c:v>0.21399018523593413</c:v>
                </c:pt>
                <c:pt idx="18875">
                  <c:v>0.18427836214531645</c:v>
                </c:pt>
                <c:pt idx="18876">
                  <c:v>0.15659958607244173</c:v>
                </c:pt>
                <c:pt idx="18877">
                  <c:v>0.18898742941630112</c:v>
                </c:pt>
                <c:pt idx="18878">
                  <c:v>0.24076570876141076</c:v>
                </c:pt>
                <c:pt idx="18879">
                  <c:v>0.20357636105349106</c:v>
                </c:pt>
                <c:pt idx="18880">
                  <c:v>0.21970706947667748</c:v>
                </c:pt>
                <c:pt idx="18881">
                  <c:v>0.16619076793935317</c:v>
                </c:pt>
                <c:pt idx="18882">
                  <c:v>0.21730688118989525</c:v>
                </c:pt>
                <c:pt idx="18883">
                  <c:v>0.24201005703856521</c:v>
                </c:pt>
                <c:pt idx="18884">
                  <c:v>0.23859826167440051</c:v>
                </c:pt>
                <c:pt idx="18885">
                  <c:v>0.20678063682422132</c:v>
                </c:pt>
                <c:pt idx="18886">
                  <c:v>0.19934522026461757</c:v>
                </c:pt>
                <c:pt idx="18887">
                  <c:v>0.23357221772783854</c:v>
                </c:pt>
                <c:pt idx="18888">
                  <c:v>0.21871499039096068</c:v>
                </c:pt>
                <c:pt idx="18889">
                  <c:v>0.2289027575937139</c:v>
                </c:pt>
                <c:pt idx="18890">
                  <c:v>0.21583769607258596</c:v>
                </c:pt>
                <c:pt idx="18891">
                  <c:v>0.19777604546573749</c:v>
                </c:pt>
                <c:pt idx="18892">
                  <c:v>0.21007866225281316</c:v>
                </c:pt>
                <c:pt idx="18893">
                  <c:v>0.21266539393934109</c:v>
                </c:pt>
                <c:pt idx="18894">
                  <c:v>0.21102808652489874</c:v>
                </c:pt>
                <c:pt idx="18895">
                  <c:v>0.22851762465614461</c:v>
                </c:pt>
                <c:pt idx="18896">
                  <c:v>0.21931291205262726</c:v>
                </c:pt>
                <c:pt idx="18897">
                  <c:v>0.19465541798711228</c:v>
                </c:pt>
                <c:pt idx="18898">
                  <c:v>0.23681466246220481</c:v>
                </c:pt>
                <c:pt idx="18899">
                  <c:v>0.19942319480378895</c:v>
                </c:pt>
                <c:pt idx="18900">
                  <c:v>0.25158425083109714</c:v>
                </c:pt>
                <c:pt idx="18901">
                  <c:v>0.20648751927167522</c:v>
                </c:pt>
                <c:pt idx="18902">
                  <c:v>0.19066274089997864</c:v>
                </c:pt>
                <c:pt idx="18903">
                  <c:v>0.23615504302883197</c:v>
                </c:pt>
                <c:pt idx="18904">
                  <c:v>0.15906208262994295</c:v>
                </c:pt>
                <c:pt idx="18905">
                  <c:v>0.18196666066674821</c:v>
                </c:pt>
                <c:pt idx="18906">
                  <c:v>0.19865349899277671</c:v>
                </c:pt>
                <c:pt idx="18907">
                  <c:v>0.23671714842236563</c:v>
                </c:pt>
                <c:pt idx="18908">
                  <c:v>0.16125912483818738</c:v>
                </c:pt>
                <c:pt idx="18909">
                  <c:v>0.18226708007044906</c:v>
                </c:pt>
                <c:pt idx="18910">
                  <c:v>0.18669676340932351</c:v>
                </c:pt>
                <c:pt idx="18911">
                  <c:v>0.19602348095152844</c:v>
                </c:pt>
                <c:pt idx="18912">
                  <c:v>0.18738349869802529</c:v>
                </c:pt>
                <c:pt idx="18913">
                  <c:v>0.16639910863227353</c:v>
                </c:pt>
                <c:pt idx="18914">
                  <c:v>0.20950758007225534</c:v>
                </c:pt>
                <c:pt idx="18915">
                  <c:v>0.19146413689696895</c:v>
                </c:pt>
                <c:pt idx="18916">
                  <c:v>0.20488352406013272</c:v>
                </c:pt>
                <c:pt idx="18917">
                  <c:v>0.19099323566372794</c:v>
                </c:pt>
                <c:pt idx="18918">
                  <c:v>0.19906378042106226</c:v>
                </c:pt>
                <c:pt idx="18919">
                  <c:v>0.15387006120432631</c:v>
                </c:pt>
                <c:pt idx="18920">
                  <c:v>0.18864300255433464</c:v>
                </c:pt>
                <c:pt idx="18921">
                  <c:v>0.16821633201338901</c:v>
                </c:pt>
                <c:pt idx="18922">
                  <c:v>0.18600424874050475</c:v>
                </c:pt>
                <c:pt idx="18923">
                  <c:v>0.18528745429645513</c:v>
                </c:pt>
                <c:pt idx="18924">
                  <c:v>0.20723876849565714</c:v>
                </c:pt>
                <c:pt idx="18925">
                  <c:v>0.18166637994300869</c:v>
                </c:pt>
                <c:pt idx="18926">
                  <c:v>0.23979398271430852</c:v>
                </c:pt>
                <c:pt idx="18927">
                  <c:v>0.22547533883933663</c:v>
                </c:pt>
                <c:pt idx="18928">
                  <c:v>0.23477619180707757</c:v>
                </c:pt>
                <c:pt idx="18929">
                  <c:v>0.19738601335843001</c:v>
                </c:pt>
                <c:pt idx="18930">
                  <c:v>0.24931182396352078</c:v>
                </c:pt>
                <c:pt idx="18931">
                  <c:v>0.19926189992676493</c:v>
                </c:pt>
                <c:pt idx="18932">
                  <c:v>0.17917783321016703</c:v>
                </c:pt>
                <c:pt idx="18933">
                  <c:v>0.17720519766241308</c:v>
                </c:pt>
                <c:pt idx="18934">
                  <c:v>0.21539146826358435</c:v>
                </c:pt>
                <c:pt idx="18935">
                  <c:v>0.18230535482632565</c:v>
                </c:pt>
                <c:pt idx="18936">
                  <c:v>0.15742291589441543</c:v>
                </c:pt>
                <c:pt idx="18937">
                  <c:v>0.19423306068095664</c:v>
                </c:pt>
                <c:pt idx="18938">
                  <c:v>0.1916387265294742</c:v>
                </c:pt>
                <c:pt idx="18939">
                  <c:v>0.17446798261314245</c:v>
                </c:pt>
                <c:pt idx="18940">
                  <c:v>0.19982344382181971</c:v>
                </c:pt>
                <c:pt idx="18941">
                  <c:v>0.20557853211416821</c:v>
                </c:pt>
                <c:pt idx="18942">
                  <c:v>0.22181491652579591</c:v>
                </c:pt>
                <c:pt idx="18943">
                  <c:v>0.23490184238959341</c:v>
                </c:pt>
                <c:pt idx="18944">
                  <c:v>0.1926049618620419</c:v>
                </c:pt>
                <c:pt idx="18945">
                  <c:v>0.17491811104602598</c:v>
                </c:pt>
                <c:pt idx="18946">
                  <c:v>0.22259182267851393</c:v>
                </c:pt>
                <c:pt idx="18947">
                  <c:v>0.2127291064745877</c:v>
                </c:pt>
                <c:pt idx="18948">
                  <c:v>0.17341683073695349</c:v>
                </c:pt>
                <c:pt idx="18949">
                  <c:v>0.19645726760839791</c:v>
                </c:pt>
                <c:pt idx="18950">
                  <c:v>0.19748356697050615</c:v>
                </c:pt>
                <c:pt idx="18951">
                  <c:v>0.16240628776698457</c:v>
                </c:pt>
                <c:pt idx="18952">
                  <c:v>0.18826639982226881</c:v>
                </c:pt>
                <c:pt idx="18953">
                  <c:v>0.18707891563306164</c:v>
                </c:pt>
                <c:pt idx="18954">
                  <c:v>0.17362469889177956</c:v>
                </c:pt>
                <c:pt idx="18955">
                  <c:v>0.17299250766642996</c:v>
                </c:pt>
                <c:pt idx="18956">
                  <c:v>0.21654452951150649</c:v>
                </c:pt>
                <c:pt idx="18957">
                  <c:v>0.20048471521635355</c:v>
                </c:pt>
                <c:pt idx="18958">
                  <c:v>0.19526883800405329</c:v>
                </c:pt>
                <c:pt idx="18959">
                  <c:v>0.18351503199087293</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0.18220163887876167</c:v>
                </c:pt>
                <c:pt idx="18972">
                  <c:v>0.16880598647072675</c:v>
                </c:pt>
                <c:pt idx="18973">
                  <c:v>0.15731313961881921</c:v>
                </c:pt>
                <c:pt idx="18974">
                  <c:v>0.22259794887931025</c:v>
                </c:pt>
                <c:pt idx="18975">
                  <c:v>0.21337065746554687</c:v>
                </c:pt>
                <c:pt idx="18976">
                  <c:v>0.2246869255759664</c:v>
                </c:pt>
                <c:pt idx="18977">
                  <c:v>0.17517148350529407</c:v>
                </c:pt>
                <c:pt idx="18978">
                  <c:v>0.18871574025812787</c:v>
                </c:pt>
                <c:pt idx="18979">
                  <c:v>0.23910412854540175</c:v>
                </c:pt>
                <c:pt idx="18980">
                  <c:v>0.19059393109421641</c:v>
                </c:pt>
                <c:pt idx="18981">
                  <c:v>0.20802621755402795</c:v>
                </c:pt>
                <c:pt idx="18982">
                  <c:v>0.19627739273757591</c:v>
                </c:pt>
                <c:pt idx="18983">
                  <c:v>0.18099252603381688</c:v>
                </c:pt>
                <c:pt idx="18984">
                  <c:v>0.21611740700979601</c:v>
                </c:pt>
                <c:pt idx="18985">
                  <c:v>0.19691435857141465</c:v>
                </c:pt>
                <c:pt idx="18986">
                  <c:v>0.19784177883745541</c:v>
                </c:pt>
                <c:pt idx="18987">
                  <c:v>0.21734044752077508</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0.18827585519047549</c:v>
                </c:pt>
                <c:pt idx="18996">
                  <c:v>0.21996121391045287</c:v>
                </c:pt>
                <c:pt idx="18997">
                  <c:v>0.1779096321717652</c:v>
                </c:pt>
                <c:pt idx="18998">
                  <c:v>0.18622021852080153</c:v>
                </c:pt>
                <c:pt idx="18999">
                  <c:v>0.22556747998722587</c:v>
                </c:pt>
                <c:pt idx="19000">
                  <c:v>0.20011873990178627</c:v>
                </c:pt>
                <c:pt idx="19001">
                  <c:v>0.22192644041741574</c:v>
                </c:pt>
                <c:pt idx="19002">
                  <c:v>0.20204579245355966</c:v>
                </c:pt>
                <c:pt idx="19003">
                  <c:v>0.18102450962858779</c:v>
                </c:pt>
                <c:pt idx="19004">
                  <c:v>0.19382306358826984</c:v>
                </c:pt>
                <c:pt idx="19005">
                  <c:v>0.1868683441391206</c:v>
                </c:pt>
                <c:pt idx="19006">
                  <c:v>0.24635883784973894</c:v>
                </c:pt>
                <c:pt idx="19007">
                  <c:v>0.17574211066426948</c:v>
                </c:pt>
                <c:pt idx="19008">
                  <c:v>0.20360307646308887</c:v>
                </c:pt>
                <c:pt idx="19009">
                  <c:v>0.18540555866039501</c:v>
                </c:pt>
                <c:pt idx="19010">
                  <c:v>0.1992091053008804</c:v>
                </c:pt>
                <c:pt idx="19011">
                  <c:v>0.17869387008709231</c:v>
                </c:pt>
                <c:pt idx="19012">
                  <c:v>0.2012184001906922</c:v>
                </c:pt>
                <c:pt idx="19013">
                  <c:v>0.21852255159764294</c:v>
                </c:pt>
                <c:pt idx="19014">
                  <c:v>0.18835179052498791</c:v>
                </c:pt>
                <c:pt idx="19015">
                  <c:v>0.19741539095117944</c:v>
                </c:pt>
                <c:pt idx="19016">
                  <c:v>0.2001392302835153</c:v>
                </c:pt>
                <c:pt idx="19017">
                  <c:v>0.18270899754669157</c:v>
                </c:pt>
                <c:pt idx="19018">
                  <c:v>0.2438565636079239</c:v>
                </c:pt>
                <c:pt idx="19019">
                  <c:v>0.21611707516590253</c:v>
                </c:pt>
                <c:pt idx="19020">
                  <c:v>0.17083988791877333</c:v>
                </c:pt>
                <c:pt idx="19021">
                  <c:v>0.17731885518824544</c:v>
                </c:pt>
                <c:pt idx="19022">
                  <c:v>0.19313237097077016</c:v>
                </c:pt>
                <c:pt idx="19023">
                  <c:v>0.20404717620006793</c:v>
                </c:pt>
                <c:pt idx="19024">
                  <c:v>0.18974004314354556</c:v>
                </c:pt>
                <c:pt idx="19025">
                  <c:v>0.15298619896334481</c:v>
                </c:pt>
                <c:pt idx="19026">
                  <c:v>0.18612770547403873</c:v>
                </c:pt>
                <c:pt idx="19027">
                  <c:v>0.18118281030802105</c:v>
                </c:pt>
                <c:pt idx="19028">
                  <c:v>0.18681044775507913</c:v>
                </c:pt>
                <c:pt idx="19029">
                  <c:v>0.24675507805669641</c:v>
                </c:pt>
                <c:pt idx="19030">
                  <c:v>0.19091890507058321</c:v>
                </c:pt>
                <c:pt idx="19031">
                  <c:v>0.19755367765401427</c:v>
                </c:pt>
                <c:pt idx="19032">
                  <c:v>0.21080979184993032</c:v>
                </c:pt>
                <c:pt idx="19033">
                  <c:v>0.2113951715135578</c:v>
                </c:pt>
                <c:pt idx="19034">
                  <c:v>0.20222837535373775</c:v>
                </c:pt>
                <c:pt idx="19035">
                  <c:v>0.20310904501492591</c:v>
                </c:pt>
                <c:pt idx="19036">
                  <c:v>0.18563162750303908</c:v>
                </c:pt>
                <c:pt idx="19037">
                  <c:v>0.16842140847832837</c:v>
                </c:pt>
                <c:pt idx="19038">
                  <c:v>0.20301978220975839</c:v>
                </c:pt>
                <c:pt idx="19039">
                  <c:v>0.17222032607585627</c:v>
                </c:pt>
                <c:pt idx="19040">
                  <c:v>0.22128119511143654</c:v>
                </c:pt>
                <c:pt idx="19041">
                  <c:v>0.17820598031097631</c:v>
                </c:pt>
                <c:pt idx="19042">
                  <c:v>0.19248635514223908</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0.18246545221596436</c:v>
                </c:pt>
                <c:pt idx="19056">
                  <c:v>0.17108275603543124</c:v>
                </c:pt>
                <c:pt idx="19057">
                  <c:v>0.21031062300850917</c:v>
                </c:pt>
                <c:pt idx="19058">
                  <c:v>0.17252711619422109</c:v>
                </c:pt>
                <c:pt idx="19059">
                  <c:v>0.22114145823223771</c:v>
                </c:pt>
                <c:pt idx="19060">
                  <c:v>0.16548473169221944</c:v>
                </c:pt>
                <c:pt idx="19061">
                  <c:v>0.18530289897005039</c:v>
                </c:pt>
                <c:pt idx="19062">
                  <c:v>0.17928847300505529</c:v>
                </c:pt>
                <c:pt idx="19063">
                  <c:v>0.16516471537211586</c:v>
                </c:pt>
                <c:pt idx="19064">
                  <c:v>0.24764834835053237</c:v>
                </c:pt>
                <c:pt idx="19065">
                  <c:v>0.19470584775672331</c:v>
                </c:pt>
                <c:pt idx="19066">
                  <c:v>0.20490930165305604</c:v>
                </c:pt>
                <c:pt idx="19067">
                  <c:v>0.18055186833812256</c:v>
                </c:pt>
                <c:pt idx="19068">
                  <c:v>0.17781728701889754</c:v>
                </c:pt>
                <c:pt idx="19069">
                  <c:v>0.20575891480785721</c:v>
                </c:pt>
                <c:pt idx="19070">
                  <c:v>0.24944902840329797</c:v>
                </c:pt>
                <c:pt idx="19071">
                  <c:v>0.23817658282548321</c:v>
                </c:pt>
                <c:pt idx="19072">
                  <c:v>0.178200967637928</c:v>
                </c:pt>
                <c:pt idx="19073">
                  <c:v>0.18286195639921643</c:v>
                </c:pt>
                <c:pt idx="19074">
                  <c:v>0.1893781890074363</c:v>
                </c:pt>
                <c:pt idx="19075">
                  <c:v>0.19946475548212292</c:v>
                </c:pt>
                <c:pt idx="19076">
                  <c:v>0.19304566737152534</c:v>
                </c:pt>
                <c:pt idx="19077">
                  <c:v>0.21697043799143775</c:v>
                </c:pt>
                <c:pt idx="19078">
                  <c:v>0.20128350575967183</c:v>
                </c:pt>
                <c:pt idx="19079">
                  <c:v>0.18380127041967889</c:v>
                </c:pt>
                <c:pt idx="19080">
                  <c:v>0.24733860779392844</c:v>
                </c:pt>
                <c:pt idx="19081">
                  <c:v>0.23749385147114588</c:v>
                </c:pt>
                <c:pt idx="19082">
                  <c:v>0.20997646692327121</c:v>
                </c:pt>
                <c:pt idx="19083">
                  <c:v>0.2196939302525025</c:v>
                </c:pt>
                <c:pt idx="19084">
                  <c:v>0.21091392874718098</c:v>
                </c:pt>
                <c:pt idx="19085">
                  <c:v>0.22337744515299429</c:v>
                </c:pt>
                <c:pt idx="19086">
                  <c:v>0.2071952167441547</c:v>
                </c:pt>
                <c:pt idx="19087">
                  <c:v>0.20131143351934758</c:v>
                </c:pt>
                <c:pt idx="19088">
                  <c:v>0.22518592404429585</c:v>
                </c:pt>
                <c:pt idx="19089">
                  <c:v>0.19232561893646918</c:v>
                </c:pt>
                <c:pt idx="19090">
                  <c:v>0.18677219479624774</c:v>
                </c:pt>
                <c:pt idx="19091">
                  <c:v>0.19865413306473925</c:v>
                </c:pt>
                <c:pt idx="19092">
                  <c:v>0.19816500353995048</c:v>
                </c:pt>
                <c:pt idx="19093">
                  <c:v>0.19164996641428947</c:v>
                </c:pt>
                <c:pt idx="19094">
                  <c:v>0.20051026975929132</c:v>
                </c:pt>
                <c:pt idx="19095">
                  <c:v>0.21614675703024044</c:v>
                </c:pt>
                <c:pt idx="19096">
                  <c:v>0.20585001144006254</c:v>
                </c:pt>
                <c:pt idx="19097">
                  <c:v>0.20701845685363843</c:v>
                </c:pt>
                <c:pt idx="19098">
                  <c:v>0.19421007068345311</c:v>
                </c:pt>
                <c:pt idx="19099">
                  <c:v>0.19234747328680171</c:v>
                </c:pt>
                <c:pt idx="19100">
                  <c:v>0.17363651192803237</c:v>
                </c:pt>
                <c:pt idx="19101">
                  <c:v>0.21951080050902436</c:v>
                </c:pt>
                <c:pt idx="19102">
                  <c:v>0.21022775239541591</c:v>
                </c:pt>
                <c:pt idx="19103">
                  <c:v>0.20920623548049158</c:v>
                </c:pt>
                <c:pt idx="19104">
                  <c:v>0.14717503652522851</c:v>
                </c:pt>
                <c:pt idx="19105">
                  <c:v>0.19858042015531521</c:v>
                </c:pt>
                <c:pt idx="19106">
                  <c:v>0.20857283426643111</c:v>
                </c:pt>
                <c:pt idx="19107">
                  <c:v>0.22331252067833915</c:v>
                </c:pt>
                <c:pt idx="19108">
                  <c:v>0.19677254354246093</c:v>
                </c:pt>
                <c:pt idx="19109">
                  <c:v>0.21042878705674145</c:v>
                </c:pt>
                <c:pt idx="19110">
                  <c:v>0.17934769252317628</c:v>
                </c:pt>
                <c:pt idx="19111">
                  <c:v>0.22951754595872595</c:v>
                </c:pt>
                <c:pt idx="19112">
                  <c:v>0.19584803450695831</c:v>
                </c:pt>
                <c:pt idx="19113">
                  <c:v>0.19527149519388884</c:v>
                </c:pt>
                <c:pt idx="19114">
                  <c:v>0.23017389732754837</c:v>
                </c:pt>
                <c:pt idx="19115">
                  <c:v>0.20554873313938218</c:v>
                </c:pt>
                <c:pt idx="19116">
                  <c:v>0.19333648475289</c:v>
                </c:pt>
                <c:pt idx="19117">
                  <c:v>0.19712247371137601</c:v>
                </c:pt>
                <c:pt idx="19118">
                  <c:v>0.19847879682960723</c:v>
                </c:pt>
                <c:pt idx="19119">
                  <c:v>0.19853757992690027</c:v>
                </c:pt>
                <c:pt idx="19120">
                  <c:v>0.21474912632962151</c:v>
                </c:pt>
                <c:pt idx="19121">
                  <c:v>0.17241439504495576</c:v>
                </c:pt>
                <c:pt idx="19122">
                  <c:v>0.20138756454488702</c:v>
                </c:pt>
                <c:pt idx="19123">
                  <c:v>0.16564760519804539</c:v>
                </c:pt>
                <c:pt idx="19124">
                  <c:v>0.22273126818916494</c:v>
                </c:pt>
                <c:pt idx="19125">
                  <c:v>0.20875195358629356</c:v>
                </c:pt>
                <c:pt idx="19126">
                  <c:v>0.17691087983228432</c:v>
                </c:pt>
                <c:pt idx="19127">
                  <c:v>0.23475223575174606</c:v>
                </c:pt>
                <c:pt idx="19128">
                  <c:v>0.19233038526292578</c:v>
                </c:pt>
                <c:pt idx="19129">
                  <c:v>0.22764273031094806</c:v>
                </c:pt>
                <c:pt idx="19130">
                  <c:v>0.18764553933257241</c:v>
                </c:pt>
                <c:pt idx="19131">
                  <c:v>0.18186764211150941</c:v>
                </c:pt>
                <c:pt idx="19132">
                  <c:v>0.19555345144997691</c:v>
                </c:pt>
                <c:pt idx="19133">
                  <c:v>0.23812151530773268</c:v>
                </c:pt>
                <c:pt idx="19134">
                  <c:v>0.22213170898375154</c:v>
                </c:pt>
                <c:pt idx="19135">
                  <c:v>0.22768030874531836</c:v>
                </c:pt>
                <c:pt idx="19136">
                  <c:v>0.19834637058768601</c:v>
                </c:pt>
                <c:pt idx="19137">
                  <c:v>0.18764200305679174</c:v>
                </c:pt>
                <c:pt idx="19138">
                  <c:v>0.17570769378644951</c:v>
                </c:pt>
                <c:pt idx="19139">
                  <c:v>0.19198844746060137</c:v>
                </c:pt>
                <c:pt idx="19140">
                  <c:v>0.22221704222358582</c:v>
                </c:pt>
                <c:pt idx="19141">
                  <c:v>0.21470790853134636</c:v>
                </c:pt>
                <c:pt idx="19142">
                  <c:v>0.18103619169147314</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0.17274905095439444</c:v>
                </c:pt>
                <c:pt idx="19152">
                  <c:v>0.21534982884042492</c:v>
                </c:pt>
                <c:pt idx="19153">
                  <c:v>0.22425962729466667</c:v>
                </c:pt>
                <c:pt idx="19154">
                  <c:v>0.1935900098555022</c:v>
                </c:pt>
                <c:pt idx="19155">
                  <c:v>0.17473472969450438</c:v>
                </c:pt>
                <c:pt idx="19156">
                  <c:v>0.21756855423041541</c:v>
                </c:pt>
                <c:pt idx="19157">
                  <c:v>0.18478654296740413</c:v>
                </c:pt>
                <c:pt idx="19158">
                  <c:v>0.18724246266336647</c:v>
                </c:pt>
                <c:pt idx="19159">
                  <c:v>0.19689536259736407</c:v>
                </c:pt>
                <c:pt idx="19160">
                  <c:v>0.18749949715474407</c:v>
                </c:pt>
                <c:pt idx="19161">
                  <c:v>0.16271280335417126</c:v>
                </c:pt>
                <c:pt idx="19162">
                  <c:v>0.19015520406220571</c:v>
                </c:pt>
                <c:pt idx="19163">
                  <c:v>0.19990767301922641</c:v>
                </c:pt>
                <c:pt idx="19164">
                  <c:v>0.18842484328948841</c:v>
                </c:pt>
                <c:pt idx="19165">
                  <c:v>0.18442078944900137</c:v>
                </c:pt>
                <c:pt idx="19166">
                  <c:v>0.22962683119864888</c:v>
                </c:pt>
                <c:pt idx="19167">
                  <c:v>0.17336705613569403</c:v>
                </c:pt>
                <c:pt idx="19168">
                  <c:v>0.21719831282726529</c:v>
                </c:pt>
                <c:pt idx="19169">
                  <c:v>0.1998179999557689</c:v>
                </c:pt>
                <c:pt idx="19170">
                  <c:v>0.21900286136718841</c:v>
                </c:pt>
                <c:pt idx="19171">
                  <c:v>0.21124483791199977</c:v>
                </c:pt>
                <c:pt idx="19172">
                  <c:v>0.18006023235907379</c:v>
                </c:pt>
                <c:pt idx="19173">
                  <c:v>0.18921330483797089</c:v>
                </c:pt>
                <c:pt idx="19174">
                  <c:v>0.19261936624983056</c:v>
                </c:pt>
                <c:pt idx="19175">
                  <c:v>0.18213708489552347</c:v>
                </c:pt>
                <c:pt idx="19176">
                  <c:v>0.18584672375621694</c:v>
                </c:pt>
                <c:pt idx="19177">
                  <c:v>0.17255802380777976</c:v>
                </c:pt>
                <c:pt idx="19178">
                  <c:v>0.16661922226891837</c:v>
                </c:pt>
                <c:pt idx="19179">
                  <c:v>0.17171185915970044</c:v>
                </c:pt>
                <c:pt idx="19180">
                  <c:v>0.20526757552142819</c:v>
                </c:pt>
                <c:pt idx="19181">
                  <c:v>0.24726258170557291</c:v>
                </c:pt>
                <c:pt idx="19182">
                  <c:v>0.17757394979648491</c:v>
                </c:pt>
                <c:pt idx="19183">
                  <c:v>0.14049713563498209</c:v>
                </c:pt>
                <c:pt idx="19184">
                  <c:v>0.18641819955360125</c:v>
                </c:pt>
                <c:pt idx="19185">
                  <c:v>0.18596803045505558</c:v>
                </c:pt>
                <c:pt idx="19186">
                  <c:v>0.22198392739316539</c:v>
                </c:pt>
                <c:pt idx="19187">
                  <c:v>0.19396922264301236</c:v>
                </c:pt>
                <c:pt idx="19188">
                  <c:v>0.16091093034082207</c:v>
                </c:pt>
                <c:pt idx="19189">
                  <c:v>0.20538190620481717</c:v>
                </c:pt>
                <c:pt idx="19190">
                  <c:v>0.16267709330406788</c:v>
                </c:pt>
                <c:pt idx="19191">
                  <c:v>0.22299646239149851</c:v>
                </c:pt>
                <c:pt idx="19192">
                  <c:v>0.22757388497681838</c:v>
                </c:pt>
                <c:pt idx="19193">
                  <c:v>0.17838701969693899</c:v>
                </c:pt>
                <c:pt idx="19194">
                  <c:v>0.21908555869591376</c:v>
                </c:pt>
                <c:pt idx="19195">
                  <c:v>0.16989534316497337</c:v>
                </c:pt>
                <c:pt idx="19196">
                  <c:v>0.18618855574831666</c:v>
                </c:pt>
                <c:pt idx="19197">
                  <c:v>0.22720558080512993</c:v>
                </c:pt>
                <c:pt idx="19198">
                  <c:v>0.20371649644991194</c:v>
                </c:pt>
                <c:pt idx="19199">
                  <c:v>0.19839037219828121</c:v>
                </c:pt>
                <c:pt idx="19200">
                  <c:v>0.19964944343776825</c:v>
                </c:pt>
                <c:pt idx="19201">
                  <c:v>0.18794819684726768</c:v>
                </c:pt>
                <c:pt idx="19202">
                  <c:v>0.17963523038463849</c:v>
                </c:pt>
                <c:pt idx="19203">
                  <c:v>0.20815234589356571</c:v>
                </c:pt>
                <c:pt idx="19204">
                  <c:v>0.17752636956936174</c:v>
                </c:pt>
                <c:pt idx="19205">
                  <c:v>0.19391119649904248</c:v>
                </c:pt>
                <c:pt idx="19206">
                  <c:v>0.22293867572602699</c:v>
                </c:pt>
                <c:pt idx="19207">
                  <c:v>0.18188570862113229</c:v>
                </c:pt>
                <c:pt idx="19208">
                  <c:v>0.17453174953139863</c:v>
                </c:pt>
                <c:pt idx="19209">
                  <c:v>0.19615516345118236</c:v>
                </c:pt>
                <c:pt idx="19210">
                  <c:v>0.22624825268080281</c:v>
                </c:pt>
                <c:pt idx="19211">
                  <c:v>0.18692329266415023</c:v>
                </c:pt>
                <c:pt idx="19212">
                  <c:v>0.23908888214812182</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0.19978498514739645</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0.21779633669809051</c:v>
                </c:pt>
                <c:pt idx="19234">
                  <c:v>0.20975568765071906</c:v>
                </c:pt>
                <c:pt idx="19235">
                  <c:v>0.25077940131117105</c:v>
                </c:pt>
                <c:pt idx="19236">
                  <c:v>0.26088119539838184</c:v>
                </c:pt>
                <c:pt idx="19237">
                  <c:v>0.14602755159058847</c:v>
                </c:pt>
                <c:pt idx="19238">
                  <c:v>0.21495055079320746</c:v>
                </c:pt>
                <c:pt idx="19239">
                  <c:v>0.19196490617827491</c:v>
                </c:pt>
                <c:pt idx="19240">
                  <c:v>0.18979814673651718</c:v>
                </c:pt>
                <c:pt idx="19241">
                  <c:v>0.19545204505670474</c:v>
                </c:pt>
                <c:pt idx="19242">
                  <c:v>0.1908758087190521</c:v>
                </c:pt>
                <c:pt idx="19243">
                  <c:v>0.21378329003960594</c:v>
                </c:pt>
                <c:pt idx="19244">
                  <c:v>0.18753417014612303</c:v>
                </c:pt>
                <c:pt idx="19245">
                  <c:v>0.19516492735795637</c:v>
                </c:pt>
                <c:pt idx="19246">
                  <c:v>0.18839493765977144</c:v>
                </c:pt>
                <c:pt idx="19247">
                  <c:v>0.19519941837038146</c:v>
                </c:pt>
                <c:pt idx="19248">
                  <c:v>0.17919009754422546</c:v>
                </c:pt>
                <c:pt idx="19249">
                  <c:v>0.19960419362958318</c:v>
                </c:pt>
                <c:pt idx="19250">
                  <c:v>0.16289288398391255</c:v>
                </c:pt>
                <c:pt idx="19251">
                  <c:v>0.19149124655026725</c:v>
                </c:pt>
                <c:pt idx="19252">
                  <c:v>0.21466373721986456</c:v>
                </c:pt>
                <c:pt idx="19253">
                  <c:v>0.20264772426263522</c:v>
                </c:pt>
                <c:pt idx="19254">
                  <c:v>0.20141562541294691</c:v>
                </c:pt>
                <c:pt idx="19255">
                  <c:v>0.22287757357998017</c:v>
                </c:pt>
                <c:pt idx="19256">
                  <c:v>0.19742319241077794</c:v>
                </c:pt>
                <c:pt idx="19257">
                  <c:v>0.20067788008305715</c:v>
                </c:pt>
                <c:pt idx="19258">
                  <c:v>0.22468275597164919</c:v>
                </c:pt>
                <c:pt idx="19259">
                  <c:v>0.20880354216067304</c:v>
                </c:pt>
                <c:pt idx="19260">
                  <c:v>0.23461616383160294</c:v>
                </c:pt>
                <c:pt idx="19261">
                  <c:v>0.21377166963174538</c:v>
                </c:pt>
                <c:pt idx="19262">
                  <c:v>0.21168544761985778</c:v>
                </c:pt>
                <c:pt idx="19263">
                  <c:v>0.17408075691492625</c:v>
                </c:pt>
                <c:pt idx="19264">
                  <c:v>0.24033229948278717</c:v>
                </c:pt>
                <c:pt idx="19265">
                  <c:v>0.16688025312371813</c:v>
                </c:pt>
                <c:pt idx="19266">
                  <c:v>0.18348593474321678</c:v>
                </c:pt>
                <c:pt idx="19267">
                  <c:v>0.19090494295473145</c:v>
                </c:pt>
                <c:pt idx="19268">
                  <c:v>0.20561600465578245</c:v>
                </c:pt>
                <c:pt idx="19269">
                  <c:v>0.21984029920364134</c:v>
                </c:pt>
                <c:pt idx="19270">
                  <c:v>0.18766716536878977</c:v>
                </c:pt>
                <c:pt idx="19271">
                  <c:v>0.20542138061086879</c:v>
                </c:pt>
                <c:pt idx="19272">
                  <c:v>0.22460060714856167</c:v>
                </c:pt>
                <c:pt idx="19273">
                  <c:v>0.19656852934056668</c:v>
                </c:pt>
                <c:pt idx="19274">
                  <c:v>0.18199595135332453</c:v>
                </c:pt>
                <c:pt idx="19275">
                  <c:v>0.23218718862917756</c:v>
                </c:pt>
                <c:pt idx="19276">
                  <c:v>0.20690602007698441</c:v>
                </c:pt>
                <c:pt idx="19277">
                  <c:v>0.20958337102157179</c:v>
                </c:pt>
                <c:pt idx="19278">
                  <c:v>0.20282118764628954</c:v>
                </c:pt>
                <c:pt idx="19279">
                  <c:v>0.17787816789622807</c:v>
                </c:pt>
                <c:pt idx="19280">
                  <c:v>0.18985740423087524</c:v>
                </c:pt>
                <c:pt idx="19281">
                  <c:v>0.17467067452125218</c:v>
                </c:pt>
                <c:pt idx="19282">
                  <c:v>0.18411134004090868</c:v>
                </c:pt>
                <c:pt idx="19283">
                  <c:v>0.15610033426046244</c:v>
                </c:pt>
                <c:pt idx="19284">
                  <c:v>0.18784864670531853</c:v>
                </c:pt>
                <c:pt idx="19285">
                  <c:v>0.16362921496981067</c:v>
                </c:pt>
                <c:pt idx="19286">
                  <c:v>0.18649871596060499</c:v>
                </c:pt>
                <c:pt idx="19287">
                  <c:v>0.21676264863388134</c:v>
                </c:pt>
                <c:pt idx="19288">
                  <c:v>0.18664869990674934</c:v>
                </c:pt>
                <c:pt idx="19289">
                  <c:v>0.19989296664456147</c:v>
                </c:pt>
                <c:pt idx="19290">
                  <c:v>0.25358302216577711</c:v>
                </c:pt>
                <c:pt idx="19291">
                  <c:v>0.19528651120451818</c:v>
                </c:pt>
                <c:pt idx="19292">
                  <c:v>0.21411833915730871</c:v>
                </c:pt>
                <c:pt idx="19293">
                  <c:v>0.19850436346686229</c:v>
                </c:pt>
                <c:pt idx="19294">
                  <c:v>0.22098464638325888</c:v>
                </c:pt>
                <c:pt idx="19295">
                  <c:v>0.21667424910198571</c:v>
                </c:pt>
                <c:pt idx="19296">
                  <c:v>0.16444086084988771</c:v>
                </c:pt>
                <c:pt idx="19297">
                  <c:v>0.23354564087585691</c:v>
                </c:pt>
                <c:pt idx="19298">
                  <c:v>0.20356686074010991</c:v>
                </c:pt>
                <c:pt idx="19299">
                  <c:v>0.18659280023636782</c:v>
                </c:pt>
                <c:pt idx="19300">
                  <c:v>0.25740009297087707</c:v>
                </c:pt>
                <c:pt idx="19301">
                  <c:v>0.20448477270263091</c:v>
                </c:pt>
                <c:pt idx="19302">
                  <c:v>0.18121581531152747</c:v>
                </c:pt>
                <c:pt idx="19303">
                  <c:v>0.19024070369910823</c:v>
                </c:pt>
                <c:pt idx="19304">
                  <c:v>0.18616157293338462</c:v>
                </c:pt>
                <c:pt idx="19305">
                  <c:v>0.22541754618001991</c:v>
                </c:pt>
                <c:pt idx="19306">
                  <c:v>0.21746313675340562</c:v>
                </c:pt>
                <c:pt idx="19307">
                  <c:v>0.21877478177345591</c:v>
                </c:pt>
                <c:pt idx="19308">
                  <c:v>0.21489484420218771</c:v>
                </c:pt>
                <c:pt idx="19309">
                  <c:v>0.1943567668834067</c:v>
                </c:pt>
                <c:pt idx="19310">
                  <c:v>0.1654755939500302</c:v>
                </c:pt>
                <c:pt idx="19311">
                  <c:v>0.21108417932919304</c:v>
                </c:pt>
                <c:pt idx="19312">
                  <c:v>0.19791345526582133</c:v>
                </c:pt>
                <c:pt idx="19313">
                  <c:v>0.19553114189983203</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0.21146626269603974</c:v>
                </c:pt>
                <c:pt idx="19322">
                  <c:v>0.18424892101263468</c:v>
                </c:pt>
                <c:pt idx="19323">
                  <c:v>0.16205136787847121</c:v>
                </c:pt>
                <c:pt idx="19324">
                  <c:v>0.19458270063187977</c:v>
                </c:pt>
                <c:pt idx="19325">
                  <c:v>0.19126203286448376</c:v>
                </c:pt>
                <c:pt idx="19326">
                  <c:v>0.21174103029974159</c:v>
                </c:pt>
                <c:pt idx="19327">
                  <c:v>0.17234382469781501</c:v>
                </c:pt>
                <c:pt idx="19328">
                  <c:v>0.18046033931499497</c:v>
                </c:pt>
                <c:pt idx="19329">
                  <c:v>0.18106207236525743</c:v>
                </c:pt>
                <c:pt idx="19330">
                  <c:v>0.18739989637297086</c:v>
                </c:pt>
                <c:pt idx="19331">
                  <c:v>0.20845371963101988</c:v>
                </c:pt>
                <c:pt idx="19332">
                  <c:v>0.23183821105378125</c:v>
                </c:pt>
                <c:pt idx="19333">
                  <c:v>0.17547768375862449</c:v>
                </c:pt>
                <c:pt idx="19334">
                  <c:v>0.14616420799216884</c:v>
                </c:pt>
                <c:pt idx="19335">
                  <c:v>0.22171443808660718</c:v>
                </c:pt>
                <c:pt idx="19336">
                  <c:v>0.21932343502179247</c:v>
                </c:pt>
                <c:pt idx="19337">
                  <c:v>0.17443469315617796</c:v>
                </c:pt>
                <c:pt idx="19338">
                  <c:v>0.1570381137364987</c:v>
                </c:pt>
                <c:pt idx="19339">
                  <c:v>0.16609055305990073</c:v>
                </c:pt>
                <c:pt idx="19340">
                  <c:v>0.19200139852790782</c:v>
                </c:pt>
                <c:pt idx="19341">
                  <c:v>0.14920106541193975</c:v>
                </c:pt>
                <c:pt idx="19342">
                  <c:v>0.17926563420874964</c:v>
                </c:pt>
                <c:pt idx="19343">
                  <c:v>0.20588686620498817</c:v>
                </c:pt>
                <c:pt idx="19344">
                  <c:v>0.20868999664449378</c:v>
                </c:pt>
                <c:pt idx="19345">
                  <c:v>0.15548616237790308</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0.19073449982180252</c:v>
                </c:pt>
                <c:pt idx="19355">
                  <c:v>0.26112278333716238</c:v>
                </c:pt>
                <c:pt idx="19356">
                  <c:v>0.16061299462186321</c:v>
                </c:pt>
                <c:pt idx="19357">
                  <c:v>0.17604314072468241</c:v>
                </c:pt>
                <c:pt idx="19358">
                  <c:v>0.15627914244216251</c:v>
                </c:pt>
                <c:pt idx="19359">
                  <c:v>0.21460660129019024</c:v>
                </c:pt>
                <c:pt idx="19360">
                  <c:v>0.19185185825856158</c:v>
                </c:pt>
                <c:pt idx="19361">
                  <c:v>0.2100515412576848</c:v>
                </c:pt>
                <c:pt idx="19362">
                  <c:v>0.20735824023001584</c:v>
                </c:pt>
                <c:pt idx="19363">
                  <c:v>0.19150620573975569</c:v>
                </c:pt>
                <c:pt idx="19364">
                  <c:v>0.19454146617586998</c:v>
                </c:pt>
                <c:pt idx="19365">
                  <c:v>0.17470632442933651</c:v>
                </c:pt>
                <c:pt idx="19366">
                  <c:v>0.20192668693633109</c:v>
                </c:pt>
                <c:pt idx="19367">
                  <c:v>0.18339504539095244</c:v>
                </c:pt>
                <c:pt idx="19368">
                  <c:v>0.19209777782875287</c:v>
                </c:pt>
                <c:pt idx="19369">
                  <c:v>0.24073340936861926</c:v>
                </c:pt>
                <c:pt idx="19370">
                  <c:v>0.18691009541383724</c:v>
                </c:pt>
                <c:pt idx="19371">
                  <c:v>0.19589352559286094</c:v>
                </c:pt>
                <c:pt idx="19372">
                  <c:v>0.18289893869247181</c:v>
                </c:pt>
                <c:pt idx="19373">
                  <c:v>0.22643209154799251</c:v>
                </c:pt>
                <c:pt idx="19374">
                  <c:v>0.18201606287127453</c:v>
                </c:pt>
                <c:pt idx="19375">
                  <c:v>0.23536112683520591</c:v>
                </c:pt>
                <c:pt idx="19376">
                  <c:v>0.22729355166024151</c:v>
                </c:pt>
                <c:pt idx="19377">
                  <c:v>0.19403166755119144</c:v>
                </c:pt>
                <c:pt idx="19378">
                  <c:v>0.16355867751293079</c:v>
                </c:pt>
                <c:pt idx="19379">
                  <c:v>0.19523796596909021</c:v>
                </c:pt>
                <c:pt idx="19380">
                  <c:v>0.19556430709996586</c:v>
                </c:pt>
                <c:pt idx="19381">
                  <c:v>0.21988900042819873</c:v>
                </c:pt>
                <c:pt idx="19382">
                  <c:v>0.21631811094192607</c:v>
                </c:pt>
                <c:pt idx="19383">
                  <c:v>0.1795775102627816</c:v>
                </c:pt>
                <c:pt idx="19384">
                  <c:v>0.21068509087312404</c:v>
                </c:pt>
                <c:pt idx="19385">
                  <c:v>0.21134752076835689</c:v>
                </c:pt>
                <c:pt idx="19386">
                  <c:v>0.20831198520032992</c:v>
                </c:pt>
                <c:pt idx="19387">
                  <c:v>0.16755853586451555</c:v>
                </c:pt>
                <c:pt idx="19388">
                  <c:v>0.17845491812618341</c:v>
                </c:pt>
                <c:pt idx="19389">
                  <c:v>0.19209062631955243</c:v>
                </c:pt>
                <c:pt idx="19390">
                  <c:v>0.17722109058705948</c:v>
                </c:pt>
                <c:pt idx="19391">
                  <c:v>0.19478097339581688</c:v>
                </c:pt>
                <c:pt idx="19392">
                  <c:v>0.23451154641138244</c:v>
                </c:pt>
                <c:pt idx="19393">
                  <c:v>0.19225291813800033</c:v>
                </c:pt>
                <c:pt idx="19394">
                  <c:v>0.16239770042793841</c:v>
                </c:pt>
                <c:pt idx="19395">
                  <c:v>0.21413670710385838</c:v>
                </c:pt>
                <c:pt idx="19396">
                  <c:v>0.16347045298897603</c:v>
                </c:pt>
                <c:pt idx="19397">
                  <c:v>0.18681865857531801</c:v>
                </c:pt>
                <c:pt idx="19398">
                  <c:v>0.18883146020344579</c:v>
                </c:pt>
                <c:pt idx="19399">
                  <c:v>0.21556218649948342</c:v>
                </c:pt>
                <c:pt idx="19400">
                  <c:v>0.18427092893330088</c:v>
                </c:pt>
                <c:pt idx="19401">
                  <c:v>0.22218389616233974</c:v>
                </c:pt>
                <c:pt idx="19402">
                  <c:v>0.19938036211300939</c:v>
                </c:pt>
                <c:pt idx="19403">
                  <c:v>0.24930854806982791</c:v>
                </c:pt>
                <c:pt idx="19404">
                  <c:v>0.18504995680253319</c:v>
                </c:pt>
                <c:pt idx="19405">
                  <c:v>0.19235223380429894</c:v>
                </c:pt>
                <c:pt idx="19406">
                  <c:v>0.20931428234515298</c:v>
                </c:pt>
                <c:pt idx="19407">
                  <c:v>0.24223687770722394</c:v>
                </c:pt>
                <c:pt idx="19408">
                  <c:v>0.20386754618856692</c:v>
                </c:pt>
                <c:pt idx="19409">
                  <c:v>0.18269803011545369</c:v>
                </c:pt>
                <c:pt idx="19410">
                  <c:v>0.18110924928576191</c:v>
                </c:pt>
                <c:pt idx="19411">
                  <c:v>0.18128323004870991</c:v>
                </c:pt>
                <c:pt idx="19412">
                  <c:v>0.18886924006380454</c:v>
                </c:pt>
                <c:pt idx="19413">
                  <c:v>0.15406512675621642</c:v>
                </c:pt>
                <c:pt idx="19414">
                  <c:v>0.19127929117333575</c:v>
                </c:pt>
                <c:pt idx="19415">
                  <c:v>0.22864317448738186</c:v>
                </c:pt>
                <c:pt idx="19416">
                  <c:v>0.16892988405457871</c:v>
                </c:pt>
                <c:pt idx="19417">
                  <c:v>0.21463853751498971</c:v>
                </c:pt>
                <c:pt idx="19418">
                  <c:v>0.18651089712670518</c:v>
                </c:pt>
                <c:pt idx="19419">
                  <c:v>0.15390952049371831</c:v>
                </c:pt>
                <c:pt idx="19420">
                  <c:v>0.16371614655729771</c:v>
                </c:pt>
                <c:pt idx="19421">
                  <c:v>0.14929521169715987</c:v>
                </c:pt>
                <c:pt idx="19422">
                  <c:v>0.25191494820523197</c:v>
                </c:pt>
                <c:pt idx="19423">
                  <c:v>0.21529219979418174</c:v>
                </c:pt>
                <c:pt idx="19424">
                  <c:v>0.19322610902180501</c:v>
                </c:pt>
                <c:pt idx="19425">
                  <c:v>0.21683861324632941</c:v>
                </c:pt>
                <c:pt idx="19426">
                  <c:v>0.18631586529705441</c:v>
                </c:pt>
                <c:pt idx="19427">
                  <c:v>0.23441571130997121</c:v>
                </c:pt>
                <c:pt idx="19428">
                  <c:v>0.19120951432294045</c:v>
                </c:pt>
                <c:pt idx="19429">
                  <c:v>0.2300172318672421</c:v>
                </c:pt>
                <c:pt idx="19430">
                  <c:v>0.17167433584674704</c:v>
                </c:pt>
                <c:pt idx="19431">
                  <c:v>0.20278131891408266</c:v>
                </c:pt>
                <c:pt idx="19432">
                  <c:v>0.20039142016228512</c:v>
                </c:pt>
                <c:pt idx="19433">
                  <c:v>0.17247343716071509</c:v>
                </c:pt>
                <c:pt idx="19434">
                  <c:v>0.19462627381938638</c:v>
                </c:pt>
                <c:pt idx="19435">
                  <c:v>0.22309680362824935</c:v>
                </c:pt>
                <c:pt idx="19436">
                  <c:v>0.18533016436003091</c:v>
                </c:pt>
                <c:pt idx="19437">
                  <c:v>0.18122007506239118</c:v>
                </c:pt>
                <c:pt idx="19438">
                  <c:v>0.20141414656717513</c:v>
                </c:pt>
                <c:pt idx="19439">
                  <c:v>0.18478840288662085</c:v>
                </c:pt>
                <c:pt idx="19440">
                  <c:v>0.17517772848034269</c:v>
                </c:pt>
                <c:pt idx="19441">
                  <c:v>0.1966863960120829</c:v>
                </c:pt>
                <c:pt idx="19442">
                  <c:v>0.1597064948268648</c:v>
                </c:pt>
                <c:pt idx="19443">
                  <c:v>0.18671178911945649</c:v>
                </c:pt>
                <c:pt idx="19444">
                  <c:v>0.19228925472744804</c:v>
                </c:pt>
                <c:pt idx="19445">
                  <c:v>0.17354985907250062</c:v>
                </c:pt>
                <c:pt idx="19446">
                  <c:v>0.17706212263860802</c:v>
                </c:pt>
                <c:pt idx="19447">
                  <c:v>0.14444117259373779</c:v>
                </c:pt>
                <c:pt idx="19448">
                  <c:v>0.21226542994848424</c:v>
                </c:pt>
                <c:pt idx="19449">
                  <c:v>0.17897148782179156</c:v>
                </c:pt>
                <c:pt idx="19450">
                  <c:v>0.18431734712233463</c:v>
                </c:pt>
                <c:pt idx="19451">
                  <c:v>0.1539909143839539</c:v>
                </c:pt>
                <c:pt idx="19452">
                  <c:v>0.1613647600317363</c:v>
                </c:pt>
                <c:pt idx="19453">
                  <c:v>0.19695343938934026</c:v>
                </c:pt>
                <c:pt idx="19454">
                  <c:v>0.20778747447932319</c:v>
                </c:pt>
                <c:pt idx="19455">
                  <c:v>0.17480704929469371</c:v>
                </c:pt>
                <c:pt idx="19456">
                  <c:v>0.17084039354252237</c:v>
                </c:pt>
                <c:pt idx="19457">
                  <c:v>0.20263935938937094</c:v>
                </c:pt>
                <c:pt idx="19458">
                  <c:v>0.1819329501201622</c:v>
                </c:pt>
                <c:pt idx="19459">
                  <c:v>0.19957701272318867</c:v>
                </c:pt>
                <c:pt idx="19460">
                  <c:v>0.20364718490040049</c:v>
                </c:pt>
                <c:pt idx="19461">
                  <c:v>0.16584109022867016</c:v>
                </c:pt>
                <c:pt idx="19462">
                  <c:v>0.21819138010202943</c:v>
                </c:pt>
                <c:pt idx="19463">
                  <c:v>0.16699353380704313</c:v>
                </c:pt>
                <c:pt idx="19464">
                  <c:v>0.18671645913661508</c:v>
                </c:pt>
                <c:pt idx="19465">
                  <c:v>0.15979787658661929</c:v>
                </c:pt>
                <c:pt idx="19466">
                  <c:v>0.23370038709087351</c:v>
                </c:pt>
                <c:pt idx="19467">
                  <c:v>0.17568438808530329</c:v>
                </c:pt>
                <c:pt idx="19468">
                  <c:v>0.12126212051381405</c:v>
                </c:pt>
                <c:pt idx="19469">
                  <c:v>0.17056864968592941</c:v>
                </c:pt>
                <c:pt idx="19470">
                  <c:v>0.16187212652484467</c:v>
                </c:pt>
                <c:pt idx="19471">
                  <c:v>0.18703433957311999</c:v>
                </c:pt>
                <c:pt idx="19472">
                  <c:v>0.18461326121245031</c:v>
                </c:pt>
                <c:pt idx="19473">
                  <c:v>0.24567636234637041</c:v>
                </c:pt>
                <c:pt idx="19474">
                  <c:v>0.20233618503704029</c:v>
                </c:pt>
                <c:pt idx="19475">
                  <c:v>0.1956640138581433</c:v>
                </c:pt>
                <c:pt idx="19476">
                  <c:v>0.24112810701904802</c:v>
                </c:pt>
                <c:pt idx="19477">
                  <c:v>0.21309837465278444</c:v>
                </c:pt>
                <c:pt idx="19478">
                  <c:v>0.19610212896599397</c:v>
                </c:pt>
                <c:pt idx="19479">
                  <c:v>0.17132513187759318</c:v>
                </c:pt>
                <c:pt idx="19480">
                  <c:v>0.20106409918540252</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0.16395308087596419</c:v>
                </c:pt>
                <c:pt idx="19489">
                  <c:v>0.19258023754268996</c:v>
                </c:pt>
                <c:pt idx="19490">
                  <c:v>0.20447689289008641</c:v>
                </c:pt>
                <c:pt idx="19491">
                  <c:v>0.16339135203187596</c:v>
                </c:pt>
                <c:pt idx="19492">
                  <c:v>0.20333174159462225</c:v>
                </c:pt>
                <c:pt idx="19493">
                  <c:v>0.20646527364192929</c:v>
                </c:pt>
                <c:pt idx="19494">
                  <c:v>0.21159044711281064</c:v>
                </c:pt>
                <c:pt idx="19495">
                  <c:v>0.20021054144816391</c:v>
                </c:pt>
                <c:pt idx="19496">
                  <c:v>0.20940142382894494</c:v>
                </c:pt>
                <c:pt idx="19497">
                  <c:v>0.18105544361145781</c:v>
                </c:pt>
                <c:pt idx="19498">
                  <c:v>0.14550065673172224</c:v>
                </c:pt>
                <c:pt idx="19499">
                  <c:v>0.14035527614008736</c:v>
                </c:pt>
                <c:pt idx="19500">
                  <c:v>0.1947904129610572</c:v>
                </c:pt>
                <c:pt idx="19501">
                  <c:v>0.19178901609412199</c:v>
                </c:pt>
                <c:pt idx="19502">
                  <c:v>0.18834781572164241</c:v>
                </c:pt>
                <c:pt idx="19503">
                  <c:v>0.18905141419188332</c:v>
                </c:pt>
                <c:pt idx="19504">
                  <c:v>0.22592443245195548</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0.21853140608225632</c:v>
                </c:pt>
                <c:pt idx="19514">
                  <c:v>0.19823712274732486</c:v>
                </c:pt>
                <c:pt idx="19515">
                  <c:v>0.17481379887506268</c:v>
                </c:pt>
                <c:pt idx="19516">
                  <c:v>0.22338668127807068</c:v>
                </c:pt>
                <c:pt idx="19517">
                  <c:v>0.19050341656052441</c:v>
                </c:pt>
                <c:pt idx="19518">
                  <c:v>0.19880398050013087</c:v>
                </c:pt>
                <c:pt idx="19519">
                  <c:v>0.18566873614416937</c:v>
                </c:pt>
                <c:pt idx="19520">
                  <c:v>0.21140896672012457</c:v>
                </c:pt>
                <c:pt idx="19521">
                  <c:v>0.18604037906078091</c:v>
                </c:pt>
                <c:pt idx="19522">
                  <c:v>0.21948610416879297</c:v>
                </c:pt>
                <c:pt idx="19523">
                  <c:v>0.19182093563640221</c:v>
                </c:pt>
                <c:pt idx="19524">
                  <c:v>0.23956857266456819</c:v>
                </c:pt>
                <c:pt idx="19525">
                  <c:v>0.16975969784714981</c:v>
                </c:pt>
                <c:pt idx="19526">
                  <c:v>0.2029378173058822</c:v>
                </c:pt>
                <c:pt idx="19527">
                  <c:v>0.17371024372219554</c:v>
                </c:pt>
                <c:pt idx="19528">
                  <c:v>0.22410632681461867</c:v>
                </c:pt>
                <c:pt idx="19529">
                  <c:v>0.18049797804403062</c:v>
                </c:pt>
                <c:pt idx="19530">
                  <c:v>0.16809483259754437</c:v>
                </c:pt>
                <c:pt idx="19531">
                  <c:v>0.15362611529282971</c:v>
                </c:pt>
                <c:pt idx="19532">
                  <c:v>0.1849890804527253</c:v>
                </c:pt>
                <c:pt idx="19533">
                  <c:v>0.19497750809804937</c:v>
                </c:pt>
                <c:pt idx="19534">
                  <c:v>0.19894383443501096</c:v>
                </c:pt>
                <c:pt idx="19535">
                  <c:v>0.18055824066979814</c:v>
                </c:pt>
                <c:pt idx="19536">
                  <c:v>0.18275024150555574</c:v>
                </c:pt>
                <c:pt idx="19537">
                  <c:v>0.15522216504259553</c:v>
                </c:pt>
                <c:pt idx="19538">
                  <c:v>0.22279753372707423</c:v>
                </c:pt>
                <c:pt idx="19539">
                  <c:v>0.14501384485470362</c:v>
                </c:pt>
                <c:pt idx="19540">
                  <c:v>0.17714872798201339</c:v>
                </c:pt>
                <c:pt idx="19541">
                  <c:v>0.17822369645309791</c:v>
                </c:pt>
                <c:pt idx="19542">
                  <c:v>0.20730274120200393</c:v>
                </c:pt>
                <c:pt idx="19543">
                  <c:v>0.20430401059256495</c:v>
                </c:pt>
                <c:pt idx="19544">
                  <c:v>0.20559735048312858</c:v>
                </c:pt>
                <c:pt idx="19545">
                  <c:v>0.21029904897478691</c:v>
                </c:pt>
                <c:pt idx="19546">
                  <c:v>0.19067882385179255</c:v>
                </c:pt>
                <c:pt idx="19547">
                  <c:v>0.19888717753696131</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0.16141024405973112</c:v>
                </c:pt>
                <c:pt idx="19557">
                  <c:v>0.200986366425593</c:v>
                </c:pt>
                <c:pt idx="19558">
                  <c:v>0.21039280942653021</c:v>
                </c:pt>
                <c:pt idx="19559">
                  <c:v>0.17883998144446869</c:v>
                </c:pt>
                <c:pt idx="19560">
                  <c:v>0.19894982864052121</c:v>
                </c:pt>
                <c:pt idx="19561">
                  <c:v>0.21600269761447091</c:v>
                </c:pt>
                <c:pt idx="19562">
                  <c:v>0.20068886774503639</c:v>
                </c:pt>
                <c:pt idx="19563">
                  <c:v>0.17658925762129599</c:v>
                </c:pt>
                <c:pt idx="19564">
                  <c:v>0.1897794076086082</c:v>
                </c:pt>
                <c:pt idx="19565">
                  <c:v>0.13434938921567074</c:v>
                </c:pt>
                <c:pt idx="19566">
                  <c:v>0.16777945413369871</c:v>
                </c:pt>
                <c:pt idx="19567">
                  <c:v>0.19781568948703351</c:v>
                </c:pt>
                <c:pt idx="19568">
                  <c:v>0.18709767318920617</c:v>
                </c:pt>
                <c:pt idx="19569">
                  <c:v>0.19117913895625988</c:v>
                </c:pt>
                <c:pt idx="19570">
                  <c:v>0.24695102094577126</c:v>
                </c:pt>
                <c:pt idx="19571">
                  <c:v>0.16309874896127091</c:v>
                </c:pt>
                <c:pt idx="19572">
                  <c:v>0.20020549551731906</c:v>
                </c:pt>
                <c:pt idx="19573">
                  <c:v>0.20872122131925189</c:v>
                </c:pt>
                <c:pt idx="19574">
                  <c:v>0.18741114390203731</c:v>
                </c:pt>
                <c:pt idx="19575">
                  <c:v>0.18793116812588884</c:v>
                </c:pt>
                <c:pt idx="19576">
                  <c:v>0.19340508445773325</c:v>
                </c:pt>
                <c:pt idx="19577">
                  <c:v>0.15614515393462741</c:v>
                </c:pt>
                <c:pt idx="19578">
                  <c:v>0.20205045245101041</c:v>
                </c:pt>
                <c:pt idx="19579">
                  <c:v>0.16036963063063314</c:v>
                </c:pt>
                <c:pt idx="19580">
                  <c:v>0.1935059487547878</c:v>
                </c:pt>
                <c:pt idx="19581">
                  <c:v>0.19202455674155819</c:v>
                </c:pt>
                <c:pt idx="19582">
                  <c:v>0.1711363256553034</c:v>
                </c:pt>
                <c:pt idx="19583">
                  <c:v>0.19234446327458107</c:v>
                </c:pt>
                <c:pt idx="19584">
                  <c:v>0.18320378025892944</c:v>
                </c:pt>
                <c:pt idx="19585">
                  <c:v>0.19502643835758804</c:v>
                </c:pt>
                <c:pt idx="19586">
                  <c:v>0.18843775184278491</c:v>
                </c:pt>
                <c:pt idx="19587">
                  <c:v>0.17533448393517057</c:v>
                </c:pt>
                <c:pt idx="19588">
                  <c:v>0.21259059432960392</c:v>
                </c:pt>
                <c:pt idx="19589">
                  <c:v>0.1809357397521128</c:v>
                </c:pt>
                <c:pt idx="19590">
                  <c:v>0.18826202934032127</c:v>
                </c:pt>
                <c:pt idx="19591">
                  <c:v>0.19122316092219946</c:v>
                </c:pt>
                <c:pt idx="19592">
                  <c:v>0.21138083100933491</c:v>
                </c:pt>
                <c:pt idx="19593">
                  <c:v>0.15420644827288299</c:v>
                </c:pt>
                <c:pt idx="19594">
                  <c:v>0.15738872598707473</c:v>
                </c:pt>
                <c:pt idx="19595">
                  <c:v>0.24370929680823836</c:v>
                </c:pt>
                <c:pt idx="19596">
                  <c:v>0.20968756666810667</c:v>
                </c:pt>
                <c:pt idx="19597">
                  <c:v>0.20364454768510393</c:v>
                </c:pt>
                <c:pt idx="19598">
                  <c:v>0.18428663666673106</c:v>
                </c:pt>
                <c:pt idx="19599">
                  <c:v>0.18101940177757375</c:v>
                </c:pt>
                <c:pt idx="19600">
                  <c:v>0.19065030179505427</c:v>
                </c:pt>
                <c:pt idx="19601">
                  <c:v>0.19768287019081038</c:v>
                </c:pt>
                <c:pt idx="19602">
                  <c:v>0.17796533216194485</c:v>
                </c:pt>
                <c:pt idx="19603">
                  <c:v>0.19169255946688807</c:v>
                </c:pt>
                <c:pt idx="19604">
                  <c:v>0.16379434933869699</c:v>
                </c:pt>
                <c:pt idx="19605">
                  <c:v>0.19559264852419328</c:v>
                </c:pt>
                <c:pt idx="19606">
                  <c:v>0.19450395758124694</c:v>
                </c:pt>
                <c:pt idx="19607">
                  <c:v>0.17194732229160128</c:v>
                </c:pt>
                <c:pt idx="19608">
                  <c:v>0.1999513717405707</c:v>
                </c:pt>
                <c:pt idx="19609">
                  <c:v>0.20759426160588146</c:v>
                </c:pt>
                <c:pt idx="19610">
                  <c:v>0.2102600340927977</c:v>
                </c:pt>
                <c:pt idx="19611">
                  <c:v>0.16554699651445828</c:v>
                </c:pt>
                <c:pt idx="19612">
                  <c:v>0.16707284527790972</c:v>
                </c:pt>
                <c:pt idx="19613">
                  <c:v>0.1617115354337377</c:v>
                </c:pt>
                <c:pt idx="19614">
                  <c:v>0.13684085722933009</c:v>
                </c:pt>
                <c:pt idx="19615">
                  <c:v>0.14659837127245592</c:v>
                </c:pt>
                <c:pt idx="19616">
                  <c:v>0.15775811643236706</c:v>
                </c:pt>
                <c:pt idx="19617">
                  <c:v>0.14641282714095899</c:v>
                </c:pt>
                <c:pt idx="19618">
                  <c:v>0.16555088745576121</c:v>
                </c:pt>
                <c:pt idx="19619">
                  <c:v>0.18779932891619933</c:v>
                </c:pt>
                <c:pt idx="19620">
                  <c:v>0.18792074082807489</c:v>
                </c:pt>
                <c:pt idx="19621">
                  <c:v>0.16256361223419366</c:v>
                </c:pt>
                <c:pt idx="19622">
                  <c:v>0.21084240619946015</c:v>
                </c:pt>
                <c:pt idx="19623">
                  <c:v>0.18802099321787571</c:v>
                </c:pt>
                <c:pt idx="19624">
                  <c:v>0.18649718280016456</c:v>
                </c:pt>
                <c:pt idx="19625">
                  <c:v>0.22014674911610829</c:v>
                </c:pt>
                <c:pt idx="19626">
                  <c:v>0.21078867861895817</c:v>
                </c:pt>
                <c:pt idx="19627">
                  <c:v>0.17905413143359494</c:v>
                </c:pt>
                <c:pt idx="19628">
                  <c:v>0.19335443228198743</c:v>
                </c:pt>
                <c:pt idx="19629">
                  <c:v>0.19508248989285742</c:v>
                </c:pt>
                <c:pt idx="19630">
                  <c:v>0.20244081533197594</c:v>
                </c:pt>
                <c:pt idx="19631">
                  <c:v>0.18927191070606941</c:v>
                </c:pt>
                <c:pt idx="19632">
                  <c:v>0.19683257743802232</c:v>
                </c:pt>
                <c:pt idx="19633">
                  <c:v>0.17786912798204671</c:v>
                </c:pt>
                <c:pt idx="19634">
                  <c:v>0.18326608247483037</c:v>
                </c:pt>
                <c:pt idx="19635">
                  <c:v>0.16662372698905403</c:v>
                </c:pt>
                <c:pt idx="19636">
                  <c:v>0.16329818931687812</c:v>
                </c:pt>
                <c:pt idx="19637">
                  <c:v>0.18044468401614774</c:v>
                </c:pt>
                <c:pt idx="19638">
                  <c:v>0.18440004139130736</c:v>
                </c:pt>
                <c:pt idx="19639">
                  <c:v>0.18700952053403946</c:v>
                </c:pt>
                <c:pt idx="19640">
                  <c:v>0.18474970431766824</c:v>
                </c:pt>
                <c:pt idx="19641">
                  <c:v>0.19406752228684587</c:v>
                </c:pt>
                <c:pt idx="19642">
                  <c:v>0.16578150250826179</c:v>
                </c:pt>
                <c:pt idx="19643">
                  <c:v>0.17585750235489084</c:v>
                </c:pt>
                <c:pt idx="19644">
                  <c:v>0.17520549884488146</c:v>
                </c:pt>
                <c:pt idx="19645">
                  <c:v>0.19547352657725525</c:v>
                </c:pt>
                <c:pt idx="19646">
                  <c:v>0.18235491312997096</c:v>
                </c:pt>
                <c:pt idx="19647">
                  <c:v>0.20036716988236303</c:v>
                </c:pt>
                <c:pt idx="19648">
                  <c:v>0.2159625773901464</c:v>
                </c:pt>
                <c:pt idx="19649">
                  <c:v>0.22998464735913784</c:v>
                </c:pt>
                <c:pt idx="19650">
                  <c:v>0.16979260816902425</c:v>
                </c:pt>
                <c:pt idx="19651">
                  <c:v>0.22557912842933753</c:v>
                </c:pt>
                <c:pt idx="19652">
                  <c:v>0.15611771808590691</c:v>
                </c:pt>
                <c:pt idx="19653">
                  <c:v>0.15153927516765103</c:v>
                </c:pt>
                <c:pt idx="19654">
                  <c:v>0.17051899676194424</c:v>
                </c:pt>
                <c:pt idx="19655">
                  <c:v>0.21102740192320221</c:v>
                </c:pt>
                <c:pt idx="19656">
                  <c:v>0.20984378942834794</c:v>
                </c:pt>
                <c:pt idx="19657">
                  <c:v>0.14601411883444529</c:v>
                </c:pt>
                <c:pt idx="19658">
                  <c:v>0.19597759452876026</c:v>
                </c:pt>
                <c:pt idx="19659">
                  <c:v>0.22850773444747224</c:v>
                </c:pt>
                <c:pt idx="19660">
                  <c:v>0.21761039214607808</c:v>
                </c:pt>
                <c:pt idx="19661">
                  <c:v>0.25909672593130234</c:v>
                </c:pt>
                <c:pt idx="19662">
                  <c:v>0.18447034813162727</c:v>
                </c:pt>
                <c:pt idx="19663">
                  <c:v>0.18645001570645581</c:v>
                </c:pt>
                <c:pt idx="19664">
                  <c:v>0.17669468515974604</c:v>
                </c:pt>
                <c:pt idx="19665">
                  <c:v>0.16436862554309672</c:v>
                </c:pt>
                <c:pt idx="19666">
                  <c:v>0.20881275950883391</c:v>
                </c:pt>
                <c:pt idx="19667">
                  <c:v>0.18938055605694584</c:v>
                </c:pt>
                <c:pt idx="19668">
                  <c:v>0.17675694121497124</c:v>
                </c:pt>
                <c:pt idx="19669">
                  <c:v>0.21587940020956789</c:v>
                </c:pt>
                <c:pt idx="19670">
                  <c:v>0.16979495440023074</c:v>
                </c:pt>
                <c:pt idx="19671">
                  <c:v>0.23841396744988871</c:v>
                </c:pt>
                <c:pt idx="19672">
                  <c:v>0.22055731861081238</c:v>
                </c:pt>
                <c:pt idx="19673">
                  <c:v>0.19503070140345385</c:v>
                </c:pt>
                <c:pt idx="19674">
                  <c:v>0.15859913879987741</c:v>
                </c:pt>
                <c:pt idx="19675">
                  <c:v>0.20348058917418749</c:v>
                </c:pt>
                <c:pt idx="19676">
                  <c:v>0.21642099188850591</c:v>
                </c:pt>
                <c:pt idx="19677">
                  <c:v>0.23895784260378333</c:v>
                </c:pt>
                <c:pt idx="19678">
                  <c:v>0.18611601165255121</c:v>
                </c:pt>
                <c:pt idx="19679">
                  <c:v>0.19920743410164157</c:v>
                </c:pt>
                <c:pt idx="19680">
                  <c:v>0.18766589459207153</c:v>
                </c:pt>
                <c:pt idx="19681">
                  <c:v>0.17281238689485881</c:v>
                </c:pt>
                <c:pt idx="19682">
                  <c:v>0.15126852678691571</c:v>
                </c:pt>
                <c:pt idx="19683">
                  <c:v>0.19203311123521516</c:v>
                </c:pt>
                <c:pt idx="19684">
                  <c:v>0.18319633488973552</c:v>
                </c:pt>
                <c:pt idx="19685">
                  <c:v>0.18390540317124765</c:v>
                </c:pt>
                <c:pt idx="19686">
                  <c:v>0.19966412423662339</c:v>
                </c:pt>
                <c:pt idx="19687">
                  <c:v>0.2182110035170044</c:v>
                </c:pt>
                <c:pt idx="19688">
                  <c:v>0.18185505825307785</c:v>
                </c:pt>
                <c:pt idx="19689">
                  <c:v>0.15659799626450721</c:v>
                </c:pt>
                <c:pt idx="19690">
                  <c:v>0.16718936251204791</c:v>
                </c:pt>
                <c:pt idx="19691">
                  <c:v>0.18596184234458393</c:v>
                </c:pt>
                <c:pt idx="19692">
                  <c:v>0.18608513154252179</c:v>
                </c:pt>
                <c:pt idx="19693">
                  <c:v>0.20211957303461567</c:v>
                </c:pt>
                <c:pt idx="19694">
                  <c:v>0.17215066485480318</c:v>
                </c:pt>
                <c:pt idx="19695">
                  <c:v>0.23292998438191742</c:v>
                </c:pt>
                <c:pt idx="19696">
                  <c:v>0.16308986943871287</c:v>
                </c:pt>
                <c:pt idx="19697">
                  <c:v>0.16372008935243246</c:v>
                </c:pt>
                <c:pt idx="19698">
                  <c:v>0.19858508235377956</c:v>
                </c:pt>
                <c:pt idx="19699">
                  <c:v>0.18454035228838117</c:v>
                </c:pt>
                <c:pt idx="19700">
                  <c:v>0.17827783443299933</c:v>
                </c:pt>
                <c:pt idx="19701">
                  <c:v>0.15734965290425859</c:v>
                </c:pt>
                <c:pt idx="19702">
                  <c:v>0.16481022336148321</c:v>
                </c:pt>
                <c:pt idx="19703">
                  <c:v>0.21257547929089654</c:v>
                </c:pt>
                <c:pt idx="19704">
                  <c:v>0.23538949034156254</c:v>
                </c:pt>
                <c:pt idx="19705">
                  <c:v>0.20371091548366529</c:v>
                </c:pt>
                <c:pt idx="19706">
                  <c:v>0.20614021855789275</c:v>
                </c:pt>
                <c:pt idx="19707">
                  <c:v>0.19467227448229671</c:v>
                </c:pt>
                <c:pt idx="19708">
                  <c:v>0.19698032412945471</c:v>
                </c:pt>
                <c:pt idx="19709">
                  <c:v>0.16375597014211671</c:v>
                </c:pt>
                <c:pt idx="19710">
                  <c:v>0.19288583584334593</c:v>
                </c:pt>
                <c:pt idx="19711">
                  <c:v>0.18608082181666991</c:v>
                </c:pt>
                <c:pt idx="19712">
                  <c:v>0.23051505788644525</c:v>
                </c:pt>
                <c:pt idx="19713">
                  <c:v>0.14416433026599748</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0.18528363088387853</c:v>
                </c:pt>
                <c:pt idx="19722">
                  <c:v>0.20461378841313546</c:v>
                </c:pt>
                <c:pt idx="19723">
                  <c:v>0.15973784699856741</c:v>
                </c:pt>
                <c:pt idx="19724">
                  <c:v>0.180851115433214</c:v>
                </c:pt>
                <c:pt idx="19725">
                  <c:v>0.1733941458462373</c:v>
                </c:pt>
                <c:pt idx="19726">
                  <c:v>0.15866206122078755</c:v>
                </c:pt>
                <c:pt idx="19727">
                  <c:v>0.17425628997386391</c:v>
                </c:pt>
                <c:pt idx="19728">
                  <c:v>0.16557034200293871</c:v>
                </c:pt>
                <c:pt idx="19729">
                  <c:v>0.17885435972177979</c:v>
                </c:pt>
                <c:pt idx="19730">
                  <c:v>0.16992059624734784</c:v>
                </c:pt>
                <c:pt idx="19731">
                  <c:v>0.18222539312980268</c:v>
                </c:pt>
                <c:pt idx="19732">
                  <c:v>0.17385770735782394</c:v>
                </c:pt>
                <c:pt idx="19733">
                  <c:v>0.18079806455479513</c:v>
                </c:pt>
                <c:pt idx="19734">
                  <c:v>0.17097541449859854</c:v>
                </c:pt>
                <c:pt idx="19735">
                  <c:v>0.20596442863580003</c:v>
                </c:pt>
                <c:pt idx="19736">
                  <c:v>0.16472131929756492</c:v>
                </c:pt>
                <c:pt idx="19737">
                  <c:v>0.22452020761942354</c:v>
                </c:pt>
                <c:pt idx="19738">
                  <c:v>0.17037500478637024</c:v>
                </c:pt>
                <c:pt idx="19739">
                  <c:v>0.17164436817673273</c:v>
                </c:pt>
                <c:pt idx="19740">
                  <c:v>0.18310837852636613</c:v>
                </c:pt>
                <c:pt idx="19741">
                  <c:v>0.20441691952289676</c:v>
                </c:pt>
                <c:pt idx="19742">
                  <c:v>0.16958858634342291</c:v>
                </c:pt>
                <c:pt idx="19743">
                  <c:v>0.19847051424691017</c:v>
                </c:pt>
                <c:pt idx="19744">
                  <c:v>0.22295906967011181</c:v>
                </c:pt>
                <c:pt idx="19745">
                  <c:v>0.15927801920160797</c:v>
                </c:pt>
                <c:pt idx="19746">
                  <c:v>0.22172397876963967</c:v>
                </c:pt>
                <c:pt idx="19747">
                  <c:v>0.18270380415016299</c:v>
                </c:pt>
                <c:pt idx="19748">
                  <c:v>0.21004131525663741</c:v>
                </c:pt>
                <c:pt idx="19749">
                  <c:v>0.21128871771931221</c:v>
                </c:pt>
                <c:pt idx="19750">
                  <c:v>0.22162923634980536</c:v>
                </c:pt>
                <c:pt idx="19751">
                  <c:v>0.21395487338493943</c:v>
                </c:pt>
                <c:pt idx="19752">
                  <c:v>0.18898703066055425</c:v>
                </c:pt>
                <c:pt idx="19753">
                  <c:v>0.15193508494464003</c:v>
                </c:pt>
                <c:pt idx="19754">
                  <c:v>0.13627529734672195</c:v>
                </c:pt>
                <c:pt idx="19755">
                  <c:v>0.20974870950897531</c:v>
                </c:pt>
                <c:pt idx="19756">
                  <c:v>0.16582037516391068</c:v>
                </c:pt>
                <c:pt idx="19757">
                  <c:v>0.20530516445013774</c:v>
                </c:pt>
                <c:pt idx="19758">
                  <c:v>0.18630183755412494</c:v>
                </c:pt>
                <c:pt idx="19759">
                  <c:v>0.17522556810448356</c:v>
                </c:pt>
                <c:pt idx="19760">
                  <c:v>0.15404365019401681</c:v>
                </c:pt>
                <c:pt idx="19761">
                  <c:v>0.20139661252548191</c:v>
                </c:pt>
                <c:pt idx="19762">
                  <c:v>0.17607933773676293</c:v>
                </c:pt>
                <c:pt idx="19763">
                  <c:v>0.21488800235436351</c:v>
                </c:pt>
                <c:pt idx="19764">
                  <c:v>0.23155229593332941</c:v>
                </c:pt>
                <c:pt idx="19765">
                  <c:v>0.13767901126348867</c:v>
                </c:pt>
                <c:pt idx="19766">
                  <c:v>0.15951519685517657</c:v>
                </c:pt>
                <c:pt idx="19767">
                  <c:v>0.2118442515422318</c:v>
                </c:pt>
                <c:pt idx="19768">
                  <c:v>0.18272422935724741</c:v>
                </c:pt>
                <c:pt idx="19769">
                  <c:v>0.22135247735511313</c:v>
                </c:pt>
                <c:pt idx="19770">
                  <c:v>0.18361784134237696</c:v>
                </c:pt>
                <c:pt idx="19771">
                  <c:v>0.19150693171952821</c:v>
                </c:pt>
                <c:pt idx="19772">
                  <c:v>0.18169436186651344</c:v>
                </c:pt>
                <c:pt idx="19773">
                  <c:v>0.18718824588255936</c:v>
                </c:pt>
                <c:pt idx="19774">
                  <c:v>0.16264080301440595</c:v>
                </c:pt>
                <c:pt idx="19775">
                  <c:v>0.19212005621880632</c:v>
                </c:pt>
                <c:pt idx="19776">
                  <c:v>0.15412897451237903</c:v>
                </c:pt>
                <c:pt idx="19777">
                  <c:v>0.16051422005310206</c:v>
                </c:pt>
                <c:pt idx="19778">
                  <c:v>0.16042696749995086</c:v>
                </c:pt>
                <c:pt idx="19779">
                  <c:v>0.24984957317851586</c:v>
                </c:pt>
                <c:pt idx="19780">
                  <c:v>0.18509282526768975</c:v>
                </c:pt>
                <c:pt idx="19781">
                  <c:v>0.19009451246626524</c:v>
                </c:pt>
                <c:pt idx="19782">
                  <c:v>0.18678979352308156</c:v>
                </c:pt>
                <c:pt idx="19783">
                  <c:v>0.177100421255415</c:v>
                </c:pt>
                <c:pt idx="19784">
                  <c:v>0.17094586446600937</c:v>
                </c:pt>
                <c:pt idx="19785">
                  <c:v>0.17038914647378872</c:v>
                </c:pt>
                <c:pt idx="19786">
                  <c:v>0.14504878222397571</c:v>
                </c:pt>
                <c:pt idx="19787">
                  <c:v>0.16667554104288967</c:v>
                </c:pt>
                <c:pt idx="19788">
                  <c:v>0.18500329262598297</c:v>
                </c:pt>
                <c:pt idx="19789">
                  <c:v>0.20767293239093979</c:v>
                </c:pt>
                <c:pt idx="19790">
                  <c:v>0.20592511459371804</c:v>
                </c:pt>
                <c:pt idx="19791">
                  <c:v>0.18760511767179194</c:v>
                </c:pt>
                <c:pt idx="19792">
                  <c:v>0.1969886664780249</c:v>
                </c:pt>
                <c:pt idx="19793">
                  <c:v>0.16538474548961818</c:v>
                </c:pt>
                <c:pt idx="19794">
                  <c:v>0.22062288275140873</c:v>
                </c:pt>
                <c:pt idx="19795">
                  <c:v>0.18805118143701924</c:v>
                </c:pt>
                <c:pt idx="19796">
                  <c:v>0.20421209361520443</c:v>
                </c:pt>
                <c:pt idx="19797">
                  <c:v>0.16959628819023051</c:v>
                </c:pt>
                <c:pt idx="19798">
                  <c:v>0.19104610795511345</c:v>
                </c:pt>
                <c:pt idx="19799">
                  <c:v>0.20083174742208226</c:v>
                </c:pt>
                <c:pt idx="19800">
                  <c:v>0.18072141437296102</c:v>
                </c:pt>
                <c:pt idx="19801">
                  <c:v>0.21057521833077097</c:v>
                </c:pt>
                <c:pt idx="19802">
                  <c:v>0.20204024719604444</c:v>
                </c:pt>
                <c:pt idx="19803">
                  <c:v>0.204589518605098</c:v>
                </c:pt>
                <c:pt idx="19804">
                  <c:v>0.14132356208680402</c:v>
                </c:pt>
                <c:pt idx="19805">
                  <c:v>0.17169589999995802</c:v>
                </c:pt>
                <c:pt idx="19806">
                  <c:v>0.17563998937309641</c:v>
                </c:pt>
                <c:pt idx="19807">
                  <c:v>0.19142588434434021</c:v>
                </c:pt>
                <c:pt idx="19808">
                  <c:v>0.16989643109813937</c:v>
                </c:pt>
                <c:pt idx="19809">
                  <c:v>0.17016720546126543</c:v>
                </c:pt>
                <c:pt idx="19810">
                  <c:v>0.16360813885583372</c:v>
                </c:pt>
                <c:pt idx="19811">
                  <c:v>0.1721313931737074</c:v>
                </c:pt>
                <c:pt idx="19812">
                  <c:v>0.14934293614093702</c:v>
                </c:pt>
                <c:pt idx="19813">
                  <c:v>0.16436536361477838</c:v>
                </c:pt>
                <c:pt idx="19814">
                  <c:v>0.166922432537465</c:v>
                </c:pt>
                <c:pt idx="19815">
                  <c:v>0.17787910723879186</c:v>
                </c:pt>
                <c:pt idx="19816">
                  <c:v>0.22471462370051687</c:v>
                </c:pt>
                <c:pt idx="19817">
                  <c:v>0.16449888829167394</c:v>
                </c:pt>
                <c:pt idx="19818">
                  <c:v>0.20268658976744641</c:v>
                </c:pt>
                <c:pt idx="19819">
                  <c:v>0.15574857783160387</c:v>
                </c:pt>
                <c:pt idx="19820">
                  <c:v>0.16037018928042079</c:v>
                </c:pt>
                <c:pt idx="19821">
                  <c:v>0.1778938183343407</c:v>
                </c:pt>
                <c:pt idx="19822">
                  <c:v>0.1821407143709052</c:v>
                </c:pt>
                <c:pt idx="19823">
                  <c:v>0.19594372457950829</c:v>
                </c:pt>
                <c:pt idx="19824">
                  <c:v>0.15407237366429921</c:v>
                </c:pt>
                <c:pt idx="19825">
                  <c:v>0.22453597847969842</c:v>
                </c:pt>
                <c:pt idx="19826">
                  <c:v>0.18074329612703072</c:v>
                </c:pt>
                <c:pt idx="19827">
                  <c:v>0.18472600221847191</c:v>
                </c:pt>
                <c:pt idx="19828">
                  <c:v>0.16785446048604641</c:v>
                </c:pt>
                <c:pt idx="19829">
                  <c:v>0.18653888514084738</c:v>
                </c:pt>
                <c:pt idx="19830">
                  <c:v>0.18185358804909491</c:v>
                </c:pt>
                <c:pt idx="19831">
                  <c:v>0.17770420700682169</c:v>
                </c:pt>
                <c:pt idx="19832">
                  <c:v>0.18148501362512653</c:v>
                </c:pt>
                <c:pt idx="19833">
                  <c:v>0.1879245268048127</c:v>
                </c:pt>
                <c:pt idx="19834">
                  <c:v>0.19581419127333224</c:v>
                </c:pt>
                <c:pt idx="19835">
                  <c:v>0.16314638297153441</c:v>
                </c:pt>
                <c:pt idx="19836">
                  <c:v>0.18600797380478071</c:v>
                </c:pt>
                <c:pt idx="19837">
                  <c:v>0.16564401390943589</c:v>
                </c:pt>
                <c:pt idx="19838">
                  <c:v>0.17939832401137595</c:v>
                </c:pt>
                <c:pt idx="19839">
                  <c:v>0.19311171080247291</c:v>
                </c:pt>
                <c:pt idx="19840">
                  <c:v>0.17405850845492371</c:v>
                </c:pt>
                <c:pt idx="19841">
                  <c:v>0.21761171268907184</c:v>
                </c:pt>
                <c:pt idx="19842">
                  <c:v>0.17864581369349841</c:v>
                </c:pt>
                <c:pt idx="19843">
                  <c:v>0.16618025424029914</c:v>
                </c:pt>
                <c:pt idx="19844">
                  <c:v>0.19731984048662543</c:v>
                </c:pt>
                <c:pt idx="19845">
                  <c:v>0.16922860162252373</c:v>
                </c:pt>
                <c:pt idx="19846">
                  <c:v>0.18893302729778491</c:v>
                </c:pt>
                <c:pt idx="19847">
                  <c:v>0.18603235775475171</c:v>
                </c:pt>
                <c:pt idx="19848">
                  <c:v>0.17249626751500047</c:v>
                </c:pt>
                <c:pt idx="19849">
                  <c:v>0.17824371086161275</c:v>
                </c:pt>
                <c:pt idx="19850">
                  <c:v>0.21413832739103217</c:v>
                </c:pt>
                <c:pt idx="19851">
                  <c:v>0.20072923010058694</c:v>
                </c:pt>
                <c:pt idx="19852">
                  <c:v>0.17594863487591192</c:v>
                </c:pt>
                <c:pt idx="19853">
                  <c:v>0.19834767294112648</c:v>
                </c:pt>
                <c:pt idx="19854">
                  <c:v>0.18899081771476844</c:v>
                </c:pt>
                <c:pt idx="19855">
                  <c:v>0.2110350869687754</c:v>
                </c:pt>
                <c:pt idx="19856">
                  <c:v>0.17498617815683287</c:v>
                </c:pt>
                <c:pt idx="19857">
                  <c:v>0.18444664245561138</c:v>
                </c:pt>
                <c:pt idx="19858">
                  <c:v>0.17011912210899491</c:v>
                </c:pt>
                <c:pt idx="19859">
                  <c:v>0.19914968311439601</c:v>
                </c:pt>
                <c:pt idx="19860">
                  <c:v>0.15024286275456233</c:v>
                </c:pt>
                <c:pt idx="19861">
                  <c:v>0.17751103933533169</c:v>
                </c:pt>
                <c:pt idx="19862">
                  <c:v>0.12707566596562567</c:v>
                </c:pt>
                <c:pt idx="19863">
                  <c:v>0.17733443566916199</c:v>
                </c:pt>
                <c:pt idx="19864">
                  <c:v>0.1956398598664715</c:v>
                </c:pt>
                <c:pt idx="19865">
                  <c:v>0.15617321562041497</c:v>
                </c:pt>
                <c:pt idx="19866">
                  <c:v>0.17163114071835675</c:v>
                </c:pt>
                <c:pt idx="19867">
                  <c:v>0.1520925332051119</c:v>
                </c:pt>
                <c:pt idx="19868">
                  <c:v>0.22379674738533994</c:v>
                </c:pt>
                <c:pt idx="19869">
                  <c:v>0.18305699898669603</c:v>
                </c:pt>
                <c:pt idx="19870">
                  <c:v>0.19044208823855469</c:v>
                </c:pt>
                <c:pt idx="19871">
                  <c:v>0.20591052933666493</c:v>
                </c:pt>
                <c:pt idx="19872">
                  <c:v>0.19835433912231329</c:v>
                </c:pt>
                <c:pt idx="19873">
                  <c:v>0.22810598501356152</c:v>
                </c:pt>
                <c:pt idx="19874">
                  <c:v>0.21187441812538921</c:v>
                </c:pt>
                <c:pt idx="19875">
                  <c:v>0.20917579964961905</c:v>
                </c:pt>
                <c:pt idx="19876">
                  <c:v>0.17000297737096909</c:v>
                </c:pt>
                <c:pt idx="19877">
                  <c:v>0.1928301593754714</c:v>
                </c:pt>
                <c:pt idx="19878">
                  <c:v>0.18227043245949981</c:v>
                </c:pt>
                <c:pt idx="19879">
                  <c:v>0.19339437664403528</c:v>
                </c:pt>
                <c:pt idx="19880">
                  <c:v>0.177274370829022</c:v>
                </c:pt>
                <c:pt idx="19881">
                  <c:v>0.20169486376003654</c:v>
                </c:pt>
                <c:pt idx="19882">
                  <c:v>0.21423292065422744</c:v>
                </c:pt>
                <c:pt idx="19883">
                  <c:v>0.18642089740848244</c:v>
                </c:pt>
                <c:pt idx="19884">
                  <c:v>0.21452970919807371</c:v>
                </c:pt>
                <c:pt idx="19885">
                  <c:v>0.15163849466558399</c:v>
                </c:pt>
                <c:pt idx="19886">
                  <c:v>0.18805894936093973</c:v>
                </c:pt>
                <c:pt idx="19887">
                  <c:v>0.1674608022791359</c:v>
                </c:pt>
                <c:pt idx="19888">
                  <c:v>0.16540959788644344</c:v>
                </c:pt>
                <c:pt idx="19889">
                  <c:v>0.18400708483562714</c:v>
                </c:pt>
                <c:pt idx="19890">
                  <c:v>0.21565245590825516</c:v>
                </c:pt>
                <c:pt idx="19891">
                  <c:v>0.17604839801808791</c:v>
                </c:pt>
                <c:pt idx="19892">
                  <c:v>0.18799989449419197</c:v>
                </c:pt>
                <c:pt idx="19893">
                  <c:v>0.16290208009743015</c:v>
                </c:pt>
                <c:pt idx="19894">
                  <c:v>0.19698255268342321</c:v>
                </c:pt>
                <c:pt idx="19895">
                  <c:v>0.19340684284630724</c:v>
                </c:pt>
                <c:pt idx="19896">
                  <c:v>0.2092262575920352</c:v>
                </c:pt>
                <c:pt idx="19897">
                  <c:v>0.24092795486485424</c:v>
                </c:pt>
                <c:pt idx="19898">
                  <c:v>0.19192152579853117</c:v>
                </c:pt>
                <c:pt idx="19899">
                  <c:v>0.14817983458004871</c:v>
                </c:pt>
                <c:pt idx="19900">
                  <c:v>0.18344649305474847</c:v>
                </c:pt>
                <c:pt idx="19901">
                  <c:v>0.18122511443426298</c:v>
                </c:pt>
                <c:pt idx="19902">
                  <c:v>0.23693959636904174</c:v>
                </c:pt>
                <c:pt idx="19903">
                  <c:v>0.17371652176125404</c:v>
                </c:pt>
                <c:pt idx="19904">
                  <c:v>0.14937027648500742</c:v>
                </c:pt>
                <c:pt idx="19905">
                  <c:v>0.21915313940094741</c:v>
                </c:pt>
                <c:pt idx="19906">
                  <c:v>0.23833817595014034</c:v>
                </c:pt>
                <c:pt idx="19907">
                  <c:v>0.19649703384609996</c:v>
                </c:pt>
                <c:pt idx="19908">
                  <c:v>0.17027666016818627</c:v>
                </c:pt>
                <c:pt idx="19909">
                  <c:v>0.18385729557489092</c:v>
                </c:pt>
                <c:pt idx="19910">
                  <c:v>0.13444260973135691</c:v>
                </c:pt>
                <c:pt idx="19911">
                  <c:v>0.18780811061951558</c:v>
                </c:pt>
                <c:pt idx="19912">
                  <c:v>0.21220335210418559</c:v>
                </c:pt>
                <c:pt idx="19913">
                  <c:v>0.17354976750769499</c:v>
                </c:pt>
                <c:pt idx="19914">
                  <c:v>0.17871373416340447</c:v>
                </c:pt>
                <c:pt idx="19915">
                  <c:v>0.2047363414372409</c:v>
                </c:pt>
                <c:pt idx="19916">
                  <c:v>0.1458905584304479</c:v>
                </c:pt>
                <c:pt idx="19917">
                  <c:v>0.16362213316695598</c:v>
                </c:pt>
                <c:pt idx="19918">
                  <c:v>0.17984074017202831</c:v>
                </c:pt>
                <c:pt idx="19919">
                  <c:v>0.20308497620708205</c:v>
                </c:pt>
                <c:pt idx="19920">
                  <c:v>0.18113854533573548</c:v>
                </c:pt>
                <c:pt idx="19921">
                  <c:v>0.16399381488707807</c:v>
                </c:pt>
                <c:pt idx="19922">
                  <c:v>0.22084218358409802</c:v>
                </c:pt>
                <c:pt idx="19923">
                  <c:v>0.15756668655533596</c:v>
                </c:pt>
                <c:pt idx="19924">
                  <c:v>0.17969882426325512</c:v>
                </c:pt>
                <c:pt idx="19925">
                  <c:v>0.16228624657820725</c:v>
                </c:pt>
                <c:pt idx="19926">
                  <c:v>0.18850380116092408</c:v>
                </c:pt>
                <c:pt idx="19927">
                  <c:v>0.16309116764512174</c:v>
                </c:pt>
                <c:pt idx="19928">
                  <c:v>0.16964276215519344</c:v>
                </c:pt>
                <c:pt idx="19929">
                  <c:v>0.2034513083656872</c:v>
                </c:pt>
                <c:pt idx="19930">
                  <c:v>0.20261813094768191</c:v>
                </c:pt>
                <c:pt idx="19931">
                  <c:v>0.17929269838685741</c:v>
                </c:pt>
                <c:pt idx="19932">
                  <c:v>0.16822046114189612</c:v>
                </c:pt>
                <c:pt idx="19933">
                  <c:v>0.16719611067104231</c:v>
                </c:pt>
                <c:pt idx="19934">
                  <c:v>0.185629830020481</c:v>
                </c:pt>
                <c:pt idx="19935">
                  <c:v>0.18463726826131024</c:v>
                </c:pt>
                <c:pt idx="19936">
                  <c:v>0.18587479974957757</c:v>
                </c:pt>
                <c:pt idx="19937">
                  <c:v>0.19494718420387874</c:v>
                </c:pt>
                <c:pt idx="19938">
                  <c:v>0.19093150486315719</c:v>
                </c:pt>
                <c:pt idx="19939">
                  <c:v>0.16621306848366094</c:v>
                </c:pt>
                <c:pt idx="19940">
                  <c:v>0.20496251205971697</c:v>
                </c:pt>
                <c:pt idx="19941">
                  <c:v>0.17144363206634877</c:v>
                </c:pt>
                <c:pt idx="19942">
                  <c:v>0.19843380670110591</c:v>
                </c:pt>
                <c:pt idx="19943">
                  <c:v>0.15724008032709785</c:v>
                </c:pt>
                <c:pt idx="19944">
                  <c:v>0.17382437688410199</c:v>
                </c:pt>
                <c:pt idx="19945">
                  <c:v>0.18146781847059862</c:v>
                </c:pt>
                <c:pt idx="19946">
                  <c:v>0.19436688579870595</c:v>
                </c:pt>
                <c:pt idx="19947">
                  <c:v>0.19581617122573858</c:v>
                </c:pt>
                <c:pt idx="19948">
                  <c:v>0.16211908880740314</c:v>
                </c:pt>
                <c:pt idx="19949">
                  <c:v>0.17706626437512654</c:v>
                </c:pt>
                <c:pt idx="19950">
                  <c:v>0.15564329441727626</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0.16814744479687738</c:v>
                </c:pt>
                <c:pt idx="19959">
                  <c:v>0.20766805112883371</c:v>
                </c:pt>
                <c:pt idx="19960">
                  <c:v>0.15376579807610913</c:v>
                </c:pt>
                <c:pt idx="19961">
                  <c:v>0.15325110767155919</c:v>
                </c:pt>
                <c:pt idx="19962">
                  <c:v>0.17656812877528394</c:v>
                </c:pt>
                <c:pt idx="19963">
                  <c:v>0.18866799706997159</c:v>
                </c:pt>
                <c:pt idx="19964">
                  <c:v>0.1810986722222474</c:v>
                </c:pt>
                <c:pt idx="19965">
                  <c:v>0.18488156462872463</c:v>
                </c:pt>
                <c:pt idx="19966">
                  <c:v>0.15575298292144346</c:v>
                </c:pt>
                <c:pt idx="19967">
                  <c:v>0.16038902740788538</c:v>
                </c:pt>
                <c:pt idx="19968">
                  <c:v>0.14308034814177586</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0.15704564086623496</c:v>
                </c:pt>
                <c:pt idx="19980">
                  <c:v>0.18646709418121626</c:v>
                </c:pt>
                <c:pt idx="19981">
                  <c:v>0.19573600516244902</c:v>
                </c:pt>
                <c:pt idx="19982">
                  <c:v>0.18827920898352193</c:v>
                </c:pt>
                <c:pt idx="19983">
                  <c:v>0.20343369579813941</c:v>
                </c:pt>
                <c:pt idx="19984">
                  <c:v>0.23365307593777387</c:v>
                </c:pt>
                <c:pt idx="19985">
                  <c:v>0.18683974932860256</c:v>
                </c:pt>
                <c:pt idx="19986">
                  <c:v>0.20042602862680428</c:v>
                </c:pt>
                <c:pt idx="19987">
                  <c:v>0.17773428980803313</c:v>
                </c:pt>
                <c:pt idx="19988">
                  <c:v>0.16450305090365594</c:v>
                </c:pt>
                <c:pt idx="19989">
                  <c:v>0.16721833812793493</c:v>
                </c:pt>
                <c:pt idx="19990">
                  <c:v>0.15795223941600592</c:v>
                </c:pt>
                <c:pt idx="19991">
                  <c:v>0.19295318281995441</c:v>
                </c:pt>
                <c:pt idx="19992">
                  <c:v>0.20801455539902441</c:v>
                </c:pt>
                <c:pt idx="19993">
                  <c:v>0.16985669969104222</c:v>
                </c:pt>
                <c:pt idx="19994">
                  <c:v>0.18271310044276412</c:v>
                </c:pt>
                <c:pt idx="19995">
                  <c:v>0.19293314384595694</c:v>
                </c:pt>
                <c:pt idx="19996">
                  <c:v>0.20636936225969199</c:v>
                </c:pt>
                <c:pt idx="19997">
                  <c:v>0.2206358603662984</c:v>
                </c:pt>
                <c:pt idx="19998">
                  <c:v>0.1920429181780737</c:v>
                </c:pt>
                <c:pt idx="19999">
                  <c:v>0.2133310394976218</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7769145.3940066397</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158726.55948844619</c:v>
                </c:pt>
                <c:pt idx="21">
                  <c:v>144625.11105142455</c:v>
                </c:pt>
                <c:pt idx="22">
                  <c:v>132322.64040377308</c:v>
                </c:pt>
                <c:pt idx="23">
                  <c:v>121525.66795715351</c:v>
                </c:pt>
                <c:pt idx="24">
                  <c:v>111998.20802867155</c:v>
                </c:pt>
                <c:pt idx="25">
                  <c:v>103548.76407153739</c:v>
                </c:pt>
                <c:pt idx="26">
                  <c:v>96020.630718371496</c:v>
                </c:pt>
                <c:pt idx="27">
                  <c:v>89284.575451844066</c:v>
                </c:pt>
                <c:pt idx="28">
                  <c:v>83233.255252612929</c:v>
                </c:pt>
                <c:pt idx="29">
                  <c:v>77776.913589848948</c:v>
                </c:pt>
                <c:pt idx="30">
                  <c:v>72840.032882071595</c:v>
                </c:pt>
                <c:pt idx="31">
                  <c:v>68358.707434497715</c:v>
                </c:pt>
                <c:pt idx="32">
                  <c:v>64278.564935124603</c:v>
                </c:pt>
                <c:pt idx="33">
                  <c:v>60553.109402167604</c:v>
                </c:pt>
                <c:pt idx="34">
                  <c:v>57142.390674361835</c:v>
                </c:pt>
                <c:pt idx="35">
                  <c:v>54011.928920301536</c:v>
                </c:pt>
                <c:pt idx="36">
                  <c:v>51131.839796641354</c:v>
                </c:pt>
                <c:pt idx="37">
                  <c:v>48476.118586436525</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30381.81257893829</c:v>
                </c:pt>
                <c:pt idx="48">
                  <c:v>29154.39752437505</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20808.499380204059</c:v>
                </c:pt>
                <c:pt idx="58">
                  <c:v>20109.106265135692</c:v>
                </c:pt>
                <c:pt idx="59">
                  <c:v>19444.390432248798</c:v>
                </c:pt>
                <c:pt idx="60">
                  <c:v>18812.09671567666</c:v>
                </c:pt>
                <c:pt idx="61">
                  <c:v>18210.150337798252</c:v>
                </c:pt>
                <c:pt idx="62">
                  <c:v>17636.639867372298</c:v>
                </c:pt>
                <c:pt idx="63">
                  <c:v>17089.802026850492</c:v>
                </c:pt>
                <c:pt idx="64">
                  <c:v>16568.008123057705</c:v>
                </c:pt>
                <c:pt idx="65">
                  <c:v>16069.751905987303</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11806.355529843871</c:v>
                </c:pt>
                <c:pt idx="77">
                  <c:v>11505.569517472852</c:v>
                </c:pt>
                <c:pt idx="78">
                  <c:v>11216.133286118818</c:v>
                </c:pt>
                <c:pt idx="79">
                  <c:v>10937.482910182953</c:v>
                </c:pt>
                <c:pt idx="80">
                  <c:v>10669.089057934678</c:v>
                </c:pt>
                <c:pt idx="81">
                  <c:v>10410.454475826196</c:v>
                </c:pt>
                <c:pt idx="82">
                  <c:v>10161.111683681653</c:v>
                </c:pt>
                <c:pt idx="83">
                  <c:v>9920.6208607980971</c:v>
                </c:pt>
                <c:pt idx="84">
                  <c:v>9688.5679050962899</c:v>
                </c:pt>
                <c:pt idx="85">
                  <c:v>9464.562649320369</c:v>
                </c:pt>
                <c:pt idx="86">
                  <c:v>9248.237219927043</c:v>
                </c:pt>
                <c:pt idx="87">
                  <c:v>9039.2445257689487</c:v>
                </c:pt>
                <c:pt idx="88">
                  <c:v>8837.2568649704681</c:v>
                </c:pt>
                <c:pt idx="89">
                  <c:v>8641.9646395497857</c:v>
                </c:pt>
                <c:pt idx="90">
                  <c:v>8453.075168367106</c:v>
                </c:pt>
                <c:pt idx="91">
                  <c:v>8270.3115898965152</c:v>
                </c:pt>
                <c:pt idx="92">
                  <c:v>8093.4118471362426</c:v>
                </c:pt>
                <c:pt idx="93">
                  <c:v>7922.127747705129</c:v>
                </c:pt>
                <c:pt idx="94">
                  <c:v>7756.2240928264728</c:v>
                </c:pt>
                <c:pt idx="95">
                  <c:v>7595.4778694901588</c:v>
                </c:pt>
                <c:pt idx="96">
                  <c:v>7439.677500608459</c:v>
                </c:pt>
                <c:pt idx="97">
                  <c:v>7288.6221484567777</c:v>
                </c:pt>
                <c:pt idx="98">
                  <c:v>7142.1210671145154</c:v>
                </c:pt>
                <c:pt idx="99">
                  <c:v>6999.9930000069999</c:v>
                </c:pt>
                <c:pt idx="100">
                  <c:v>6862.0656189926294</c:v>
                </c:pt>
                <c:pt idx="101">
                  <c:v>6728.1750017541344</c:v>
                </c:pt>
                <c:pt idx="102">
                  <c:v>6598.1651445328353</c:v>
                </c:pt>
                <c:pt idx="103">
                  <c:v>6471.8875075004535</c:v>
                </c:pt>
                <c:pt idx="104">
                  <c:v>6349.2005902942492</c:v>
                </c:pt>
                <c:pt idx="105">
                  <c:v>6229.9695354489713</c:v>
                </c:pt>
                <c:pt idx="106">
                  <c:v>6114.0657576506619</c:v>
                </c:pt>
                <c:pt idx="107">
                  <c:v>6001.366596907963</c:v>
                </c:pt>
                <c:pt idx="108">
                  <c:v>5891.7549938936172</c:v>
                </c:pt>
                <c:pt idx="109">
                  <c:v>5785.1191858519351</c:v>
                </c:pt>
                <c:pt idx="110">
                  <c:v>5681.3524215953457</c:v>
                </c:pt>
                <c:pt idx="111">
                  <c:v>5580.3526942341641</c:v>
                </c:pt>
                <c:pt idx="112">
                  <c:v>5482.0224903888593</c:v>
                </c:pt>
                <c:pt idx="113">
                  <c:v>5386.2685547333394</c:v>
                </c:pt>
                <c:pt idx="114">
                  <c:v>5293.0016688078331</c:v>
                </c:pt>
                <c:pt idx="115">
                  <c:v>5202.1364431209549</c:v>
                </c:pt>
                <c:pt idx="116">
                  <c:v>5113.591121637015</c:v>
                </c:pt>
                <c:pt idx="117">
                  <c:v>5027.2873978114067</c:v>
                </c:pt>
                <c:pt idx="118">
                  <c:v>4943.1502414022998</c:v>
                </c:pt>
                <c:pt idx="119">
                  <c:v>4861.1077353418505</c:v>
                </c:pt>
                <c:pt idx="120">
                  <c:v>4781.0909220060639</c:v>
                </c:pt>
                <c:pt idx="121">
                  <c:v>4703.0336582681675</c:v>
                </c:pt>
                <c:pt idx="122">
                  <c:v>4626.8724787676319</c:v>
                </c:pt>
                <c:pt idx="123">
                  <c:v>4552.5464668662444</c:v>
                </c:pt>
                <c:pt idx="124">
                  <c:v>4479.9971328018346</c:v>
                </c:pt>
                <c:pt idx="125">
                  <c:v>4409.1682985838843</c:v>
                </c:pt>
                <c:pt idx="126">
                  <c:v>4340.0059892082645</c:v>
                </c:pt>
                <c:pt idx="127">
                  <c:v>4272.4583297983827</c:v>
                </c:pt>
                <c:pt idx="128">
                  <c:v>4206.4754483051165</c:v>
                </c:pt>
                <c:pt idx="129">
                  <c:v>4142.0093834264007</c:v>
                </c:pt>
                <c:pt idx="130">
                  <c:v>4079.0139974278904</c:v>
                </c:pt>
                <c:pt idx="131">
                  <c:v>4017.4448935692758</c:v>
                </c:pt>
                <c:pt idx="132">
                  <c:v>3957.25933786007</c:v>
                </c:pt>
                <c:pt idx="133">
                  <c:v>3898.4161848874087</c:v>
                </c:pt>
                <c:pt idx="134">
                  <c:v>3840.8758074755619</c:v>
                </c:pt>
                <c:pt idx="135">
                  <c:v>3784.6000299524057</c:v>
                </c:pt>
                <c:pt idx="136">
                  <c:v>3729.5520648132215</c:v>
                </c:pt>
                <c:pt idx="137">
                  <c:v>3675.6964525853632</c:v>
                </c:pt>
                <c:pt idx="138">
                  <c:v>3622.9990047104161</c:v>
                </c:pt>
                <c:pt idx="139">
                  <c:v>3571.4267492720669</c:v>
                </c:pt>
                <c:pt idx="140">
                  <c:v>3520.9478794085408</c:v>
                </c:pt>
                <c:pt idx="141">
                  <c:v>3471.5317042592319</c:v>
                </c:pt>
                <c:pt idx="142">
                  <c:v>3423.1486023039747</c:v>
                </c:pt>
                <c:pt idx="143">
                  <c:v>3375.7699769627807</c:v>
                </c:pt>
                <c:pt idx="144">
                  <c:v>3329.3682143314122</c:v>
                </c:pt>
                <c:pt idx="145">
                  <c:v>3283.9166429364682</c:v>
                </c:pt>
                <c:pt idx="146">
                  <c:v>3239.3894954002985</c:v>
                </c:pt>
                <c:pt idx="147">
                  <c:v>3195.7618719129487</c:v>
                </c:pt>
                <c:pt idx="148">
                  <c:v>3153.0097054143034</c:v>
                </c:pt>
                <c:pt idx="149">
                  <c:v>3111.1097283956747</c:v>
                </c:pt>
                <c:pt idx="150">
                  <c:v>3070.0394412352812</c:v>
                </c:pt>
                <c:pt idx="151">
                  <c:v>3029.7770819870657</c:v>
                </c:pt>
                <c:pt idx="152">
                  <c:v>2990.3015975472854</c:v>
                </c:pt>
                <c:pt idx="153">
                  <c:v>2951.5926161272491</c:v>
                </c:pt>
                <c:pt idx="154">
                  <c:v>2913.6304209654854</c:v>
                </c:pt>
                <c:pt idx="155">
                  <c:v>2876.3959252153522</c:v>
                </c:pt>
                <c:pt idx="156">
                  <c:v>2839.8706479489442</c:v>
                </c:pt>
                <c:pt idx="157">
                  <c:v>2804.0366912206787</c:v>
                </c:pt>
                <c:pt idx="158">
                  <c:v>2768.8767181374574</c:v>
                </c:pt>
                <c:pt idx="159">
                  <c:v>2734.373931885199</c:v>
                </c:pt>
                <c:pt idx="160">
                  <c:v>2700.5120556644974</c:v>
                </c:pt>
                <c:pt idx="161">
                  <c:v>2667.2753134905943</c:v>
                </c:pt>
                <c:pt idx="162">
                  <c:v>2634.6484118151184</c:v>
                </c:pt>
                <c:pt idx="163">
                  <c:v>2602.6165219302052</c:v>
                </c:pt>
                <c:pt idx="164">
                  <c:v>2571.1652631165243</c:v>
                </c:pt>
                <c:pt idx="165">
                  <c:v>2540.2806864999543</c:v>
                </c:pt>
                <c:pt idx="166">
                  <c:v>2509.9492595828965</c:v>
                </c:pt>
                <c:pt idx="167">
                  <c:v>2480.1578514179937</c:v>
                </c:pt>
                <c:pt idx="168">
                  <c:v>2450.8937183944286</c:v>
                </c:pt>
                <c:pt idx="169">
                  <c:v>2422.1444906074407</c:v>
                </c:pt>
                <c:pt idx="170">
                  <c:v>2393.8981587845383</c:v>
                </c:pt>
                <c:pt idx="171">
                  <c:v>2366.1430617417905</c:v>
                </c:pt>
                <c:pt idx="172">
                  <c:v>2338.8678743466617</c:v>
                </c:pt>
                <c:pt idx="173">
                  <c:v>2312.0615959632728</c:v>
                </c:pt>
                <c:pt idx="174">
                  <c:v>2285.7135393588442</c:v>
                </c:pt>
                <c:pt idx="175">
                  <c:v>2259.8133200499456</c:v>
                </c:pt>
                <c:pt idx="176">
                  <c:v>2234.3508460688668</c:v>
                </c:pt>
                <c:pt idx="177">
                  <c:v>2209.3163081314624</c:v>
                </c:pt>
                <c:pt idx="178">
                  <c:v>2184.7001701881431</c:v>
                </c:pt>
                <c:pt idx="179">
                  <c:v>2160.4931603416171</c:v>
                </c:pt>
                <c:pt idx="180">
                  <c:v>2136.6862621146142</c:v>
                </c:pt>
                <c:pt idx="181">
                  <c:v>2113.2707060527996</c:v>
                </c:pt>
                <c:pt idx="182">
                  <c:v>2090.2379616477147</c:v>
                </c:pt>
                <c:pt idx="183">
                  <c:v>2067.5797295664802</c:v>
                </c:pt>
                <c:pt idx="184">
                  <c:v>2045.2879341744529</c:v>
                </c:pt>
                <c:pt idx="185">
                  <c:v>2023.3547163386713</c:v>
                </c:pt>
                <c:pt idx="186">
                  <c:v>2001.7724264999151</c:v>
                </c:pt>
                <c:pt idx="187">
                  <c:v>1980.533618002032</c:v>
                </c:pt>
                <c:pt idx="188">
                  <c:v>1959.6310406676628</c:v>
                </c:pt>
                <c:pt idx="189">
                  <c:v>1939.0576346100736</c:v>
                </c:pt>
                <c:pt idx="190">
                  <c:v>1918.8065242711207</c:v>
                </c:pt>
                <c:pt idx="191">
                  <c:v>1898.8710126760448</c:v>
                </c:pt>
                <c:pt idx="192">
                  <c:v>1879.244575896111</c:v>
                </c:pt>
                <c:pt idx="193">
                  <c:v>1859.9208577104794</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1633.6433443853109</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1289.3954043368942</c:v>
                </c:pt>
                <c:pt idx="233">
                  <c:v>1278.3984808242958</c:v>
                </c:pt>
                <c:pt idx="234">
                  <c:v>1267.5416446280408</c:v>
                </c:pt>
                <c:pt idx="235">
                  <c:v>1256.8225264251425</c:v>
                </c:pt>
                <c:pt idx="236">
                  <c:v>1246.2388067726313</c:v>
                </c:pt>
                <c:pt idx="237">
                  <c:v>1235.7882148527258</c:v>
                </c:pt>
                <c:pt idx="238">
                  <c:v>1225.4685272546831</c:v>
                </c:pt>
                <c:pt idx="239">
                  <c:v>1215.2775667920941</c:v>
                </c:pt>
                <c:pt idx="240">
                  <c:v>1205.2132013544528</c:v>
                </c:pt>
                <c:pt idx="241">
                  <c:v>1195.273342791925</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1111.09329834553</c:v>
                </c:pt>
                <c:pt idx="251">
                  <c:v>1102.2925953809861</c:v>
                </c:pt>
                <c:pt idx="252">
                  <c:v>1093.5960421821865</c:v>
                </c:pt>
                <c:pt idx="253">
                  <c:v>1085.0020018286934</c:v>
                </c:pt>
                <c:pt idx="254">
                  <c:v>1076.5088694334711</c:v>
                </c:pt>
                <c:pt idx="255">
                  <c:v>1068.1150713935751</c:v>
                </c:pt>
                <c:pt idx="256">
                  <c:v>1059.8190646612265</c:v>
                </c:pt>
                <c:pt idx="257">
                  <c:v>1051.6193360345871</c:v>
                </c:pt>
                <c:pt idx="258">
                  <c:v>1043.514401467718</c:v>
                </c:pt>
                <c:pt idx="259">
                  <c:v>1035.5028053989934</c:v>
                </c:pt>
                <c:pt idx="260">
                  <c:v>1027.5831200975979</c:v>
                </c:pt>
                <c:pt idx="261">
                  <c:v>1019.7539450273989</c:v>
                </c:pt>
                <c:pt idx="262">
                  <c:v>1012.0139062276626</c:v>
                </c:pt>
                <c:pt idx="263">
                  <c:v>1004.3616557102733</c:v>
                </c:pt>
                <c:pt idx="264">
                  <c:v>996.79587087278742</c:v>
                </c:pt>
                <c:pt idx="265">
                  <c:v>989.31525392683943</c:v>
                </c:pt>
                <c:pt idx="266">
                  <c:v>981.91853134164853</c:v>
                </c:pt>
                <c:pt idx="267">
                  <c:v>974.60445330189805</c:v>
                </c:pt>
                <c:pt idx="268">
                  <c:v>967.37179317978052</c:v>
                </c:pt>
                <c:pt idx="269">
                  <c:v>960.21934702066903</c:v>
                </c:pt>
                <c:pt idx="270">
                  <c:v>953.145933042043</c:v>
                </c:pt>
                <c:pt idx="271">
                  <c:v>946.15039114532988</c:v>
                </c:pt>
                <c:pt idx="272">
                  <c:v>939.23158244018055</c:v>
                </c:pt>
                <c:pt idx="273">
                  <c:v>932.38838878091678</c:v>
                </c:pt>
                <c:pt idx="274">
                  <c:v>925.61971231474877</c:v>
                </c:pt>
                <c:pt idx="275">
                  <c:v>918.92447504142058</c:v>
                </c:pt>
                <c:pt idx="276">
                  <c:v>912.30161838396793</c:v>
                </c:pt>
                <c:pt idx="277">
                  <c:v>905.75010277028844</c:v>
                </c:pt>
                <c:pt idx="278">
                  <c:v>899.26890722512462</c:v>
                </c:pt>
                <c:pt idx="279">
                  <c:v>892.85702897231749</c:v>
                </c:pt>
                <c:pt idx="280">
                  <c:v>886.51348304688963</c:v>
                </c:pt>
                <c:pt idx="281">
                  <c:v>880.23730191674304</c:v>
                </c:pt>
                <c:pt idx="282">
                  <c:v>874.02753511374249</c:v>
                </c:pt>
                <c:pt idx="283">
                  <c:v>867.88324887382839</c:v>
                </c:pt>
                <c:pt idx="284">
                  <c:v>861.80352578595785</c:v>
                </c:pt>
                <c:pt idx="285">
                  <c:v>855.78746444967305</c:v>
                </c:pt>
                <c:pt idx="286">
                  <c:v>849.83417914091717</c:v>
                </c:pt>
                <c:pt idx="287">
                  <c:v>843.94279948606288</c:v>
                </c:pt>
                <c:pt idx="288">
                  <c:v>838.11247014373987</c:v>
                </c:pt>
                <c:pt idx="289">
                  <c:v>832.34235049436677</c:v>
                </c:pt>
                <c:pt idx="290">
                  <c:v>826.63161433714595</c:v>
                </c:pt>
                <c:pt idx="291">
                  <c:v>820.97944959426604</c:v>
                </c:pt>
                <c:pt idx="292">
                  <c:v>815.38505802221789</c:v>
                </c:pt>
                <c:pt idx="293">
                  <c:v>809.84765492992733</c:v>
                </c:pt>
                <c:pt idx="294">
                  <c:v>804.36646890359248</c:v>
                </c:pt>
                <c:pt idx="295">
                  <c:v>798.94074153799306</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747.57563890217273</c:v>
                </c:pt>
                <c:pt idx="306">
                  <c:v>742.71337173727761</c:v>
                </c:pt>
                <c:pt idx="307">
                  <c:v>737.89838738632352</c:v>
                </c:pt>
                <c:pt idx="308">
                  <c:v>733.13007476565303</c:v>
                </c:pt>
                <c:pt idx="309">
                  <c:v>728.40783263185961</c:v>
                </c:pt>
                <c:pt idx="310">
                  <c:v>723.73106939226295</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683.59368324280683</c:v>
                </c:pt>
                <c:pt idx="320">
                  <c:v>679.34116717217739</c:v>
                </c:pt>
                <c:pt idx="321">
                  <c:v>675.12820925811309</c:v>
                </c:pt>
                <c:pt idx="322">
                  <c:v>670.954320375512</c:v>
                </c:pt>
                <c:pt idx="323">
                  <c:v>666.81901893585018</c:v>
                </c:pt>
                <c:pt idx="324">
                  <c:v>662.72183074822954</c:v>
                </c:pt>
                <c:pt idx="325">
                  <c:v>658.66228888344074</c:v>
                </c:pt>
                <c:pt idx="326">
                  <c:v>654.63993354095453</c:v>
                </c:pt>
                <c:pt idx="327">
                  <c:v>650.65431191865855</c:v>
                </c:pt>
                <c:pt idx="328">
                  <c:v>646.70497808547793</c:v>
                </c:pt>
                <c:pt idx="329">
                  <c:v>642.79149285661492</c:v>
                </c:pt>
                <c:pt idx="330">
                  <c:v>638.91342367143204</c:v>
                </c:pt>
                <c:pt idx="331">
                  <c:v>635.07034447394904</c:v>
                </c:pt>
                <c:pt idx="332">
                  <c:v>631.26183559579079</c:v>
                </c:pt>
                <c:pt idx="333">
                  <c:v>627.48748364162554</c:v>
                </c:pt>
                <c:pt idx="334">
                  <c:v>623.74688137697854</c:v>
                </c:pt>
                <c:pt idx="335">
                  <c:v>620.03962761837204</c:v>
                </c:pt>
                <c:pt idx="336">
                  <c:v>616.36532712576775</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574.70787803812425</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531.23264719071346</c:v>
                </c:pt>
                <c:pt idx="363">
                  <c:v>528.31779613589799</c:v>
                </c:pt>
                <c:pt idx="364">
                  <c:v>525.42686992479798</c:v>
                </c:pt>
                <c:pt idx="365">
                  <c:v>522.55960744127799</c:v>
                </c:pt>
                <c:pt idx="366">
                  <c:v>519.715751121788</c:v>
                </c:pt>
                <c:pt idx="367">
                  <c:v>516.89504689751789</c:v>
                </c:pt>
                <c:pt idx="368">
                  <c:v>514.09724413765753</c:v>
                </c:pt>
                <c:pt idx="369">
                  <c:v>511.32209559371245</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482.22315344870958</c:v>
                </c:pt>
                <c:pt idx="381">
                  <c:v>479.70172968793827</c:v>
                </c:pt>
                <c:pt idx="382">
                  <c:v>477.20003018631047</c:v>
                </c:pt>
                <c:pt idx="383">
                  <c:v>474.71784975057869</c:v>
                </c:pt>
                <c:pt idx="384">
                  <c:v>472.25498584887924</c:v>
                </c:pt>
                <c:pt idx="385">
                  <c:v>469.81123856940866</c:v>
                </c:pt>
                <c:pt idx="386">
                  <c:v>467.3864105798657</c:v>
                </c:pt>
                <c:pt idx="387">
                  <c:v>464.98030708760677</c:v>
                </c:pt>
                <c:pt idx="388">
                  <c:v>462.59273580053423</c:v>
                </c:pt>
                <c:pt idx="389">
                  <c:v>460.22350688865697</c:v>
                </c:pt>
                <c:pt idx="390">
                  <c:v>457.87243294638063</c:v>
                </c:pt>
                <c:pt idx="391">
                  <c:v>455.53932895542664</c:v>
                </c:pt>
                <c:pt idx="392">
                  <c:v>453.22401224844248</c:v>
                </c:pt>
                <c:pt idx="393">
                  <c:v>450.92630247324558</c:v>
                </c:pt>
                <c:pt idx="394">
                  <c:v>448.64602155769694</c:v>
                </c:pt>
                <c:pt idx="395">
                  <c:v>446.38299367519926</c:v>
                </c:pt>
                <c:pt idx="396">
                  <c:v>444.13704521080371</c:v>
                </c:pt>
                <c:pt idx="397">
                  <c:v>441.90800472790943</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420.51131653022054</c:v>
                </c:pt>
                <c:pt idx="408">
                  <c:v>418.45754039863817</c:v>
                </c:pt>
                <c:pt idx="409">
                  <c:v>416.41877356223654</c:v>
                </c:pt>
                <c:pt idx="410">
                  <c:v>414.39487012302544</c:v>
                </c:pt>
                <c:pt idx="411">
                  <c:v>412.38568595145131</c:v>
                </c:pt>
                <c:pt idx="412">
                  <c:v>410.39107866077194</c:v>
                </c:pt>
                <c:pt idx="413">
                  <c:v>408.41090758180394</c:v>
                </c:pt>
                <c:pt idx="414">
                  <c:v>406.44503373813126</c:v>
                </c:pt>
                <c:pt idx="415">
                  <c:v>404.49331982171395</c:v>
                </c:pt>
                <c:pt idx="416">
                  <c:v>402.55563016892211</c:v>
                </c:pt>
                <c:pt idx="417">
                  <c:v>400.63183073694336</c:v>
                </c:pt>
                <c:pt idx="418">
                  <c:v>398.72178908061625</c:v>
                </c:pt>
                <c:pt idx="419">
                  <c:v>396.82537432962727</c:v>
                </c:pt>
                <c:pt idx="420">
                  <c:v>394.94245716609265</c:v>
                </c:pt>
                <c:pt idx="421">
                  <c:v>393.07290980251395</c:v>
                </c:pt>
                <c:pt idx="422">
                  <c:v>391.21660596009389</c:v>
                </c:pt>
                <c:pt idx="423">
                  <c:v>389.37342084742005</c:v>
                </c:pt>
                <c:pt idx="424">
                  <c:v>387.54323113947532</c:v>
                </c:pt>
                <c:pt idx="425">
                  <c:v>385.72591495702176</c:v>
                </c:pt>
                <c:pt idx="426">
                  <c:v>383.92135184631184</c:v>
                </c:pt>
                <c:pt idx="427">
                  <c:v>382.1294227591153</c:v>
                </c:pt>
                <c:pt idx="428">
                  <c:v>380.35001003308992</c:v>
                </c:pt>
                <c:pt idx="429">
                  <c:v>378.58299737247165</c:v>
                </c:pt>
                <c:pt idx="430">
                  <c:v>376.82826982906732</c:v>
                </c:pt>
                <c:pt idx="431">
                  <c:v>375.08571378355873</c:v>
                </c:pt>
                <c:pt idx="432">
                  <c:v>373.35521692711399</c:v>
                </c:pt>
                <c:pt idx="433">
                  <c:v>371.63666824328993</c:v>
                </c:pt>
                <c:pt idx="434">
                  <c:v>369.9299579902239</c:v>
                </c:pt>
                <c:pt idx="435">
                  <c:v>368.23497768311915</c:v>
                </c:pt>
                <c:pt idx="436">
                  <c:v>366.55162007699573</c:v>
                </c:pt>
                <c:pt idx="437">
                  <c:v>364.87977914973732</c:v>
                </c:pt>
                <c:pt idx="438">
                  <c:v>363.21935008539026</c:v>
                </c:pt>
                <c:pt idx="439">
                  <c:v>361.57022925773612</c:v>
                </c:pt>
                <c:pt idx="440">
                  <c:v>359.93231421412156</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336.6420275160628</c:v>
                </c:pt>
                <c:pt idx="456">
                  <c:v>335.17037021147399</c:v>
                </c:pt>
                <c:pt idx="457">
                  <c:v>333.7083420554365</c:v>
                </c:pt>
                <c:pt idx="458">
                  <c:v>332.25585922528069</c:v>
                </c:pt>
                <c:pt idx="459">
                  <c:v>330.81283880846701</c:v>
                </c:pt>
                <c:pt idx="460">
                  <c:v>329.37919879074542</c:v>
                </c:pt>
                <c:pt idx="461">
                  <c:v>327.95485804450544</c:v>
                </c:pt>
                <c:pt idx="462">
                  <c:v>326.53973631729588</c:v>
                </c:pt>
                <c:pt idx="463">
                  <c:v>325.13375422052644</c:v>
                </c:pt>
                <c:pt idx="464">
                  <c:v>323.73683321832169</c:v>
                </c:pt>
                <c:pt idx="465">
                  <c:v>322.34889561656775</c:v>
                </c:pt>
                <c:pt idx="466">
                  <c:v>320.96986455209264</c:v>
                </c:pt>
                <c:pt idx="467">
                  <c:v>319.59966398204466</c:v>
                </c:pt>
                <c:pt idx="468">
                  <c:v>318.23821867339126</c:v>
                </c:pt>
                <c:pt idx="469">
                  <c:v>316.88545419260055</c:v>
                </c:pt>
                <c:pt idx="470">
                  <c:v>315.54129689546716</c:v>
                </c:pt>
                <c:pt idx="471">
                  <c:v>314.20567391708164</c:v>
                </c:pt>
                <c:pt idx="472">
                  <c:v>312.87851316197163</c:v>
                </c:pt>
                <c:pt idx="473">
                  <c:v>311.55974329435725</c:v>
                </c:pt>
                <c:pt idx="474">
                  <c:v>310.24929372856332</c:v>
                </c:pt>
                <c:pt idx="475">
                  <c:v>308.94709461959371</c:v>
                </c:pt>
                <c:pt idx="476">
                  <c:v>307.65307685380435</c:v>
                </c:pt>
                <c:pt idx="477">
                  <c:v>306.36717203974291</c:v>
                </c:pt>
                <c:pt idx="478">
                  <c:v>305.08931249910364</c:v>
                </c:pt>
                <c:pt idx="479">
                  <c:v>303.81943125783721</c:v>
                </c:pt>
                <c:pt idx="480">
                  <c:v>302.55746203736055</c:v>
                </c:pt>
                <c:pt idx="481">
                  <c:v>301.30333924590775</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284.53432766428375</c:v>
                </c:pt>
                <c:pt idx="496">
                  <c:v>283.39047227467529</c:v>
                </c:pt>
                <c:pt idx="497">
                  <c:v>282.25350065912227</c:v>
                </c:pt>
                <c:pt idx="498">
                  <c:v>281.12335769240423</c:v>
                </c:pt>
                <c:pt idx="499">
                  <c:v>279.99998880000044</c:v>
                </c:pt>
                <c:pt idx="500">
                  <c:v>278.88333995149804</c:v>
                </c:pt>
                <c:pt idx="501">
                  <c:v>277.77335765410896</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269.12724839956911</c:v>
                </c:pt>
                <c:pt idx="510">
                  <c:v>268.07494349075932</c:v>
                </c:pt>
                <c:pt idx="511">
                  <c:v>267.02879840740815</c:v>
                </c:pt>
                <c:pt idx="512">
                  <c:v>265.98876516653689</c:v>
                </c:pt>
                <c:pt idx="513">
                  <c:v>264.95479625146493</c:v>
                </c:pt>
                <c:pt idx="514">
                  <c:v>263.92684460639668</c:v>
                </c:pt>
                <c:pt idx="515">
                  <c:v>262.90486363106118</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253.96824475398714</c:v>
                </c:pt>
                <c:pt idx="525">
                  <c:v>253.00350399009992</c:v>
                </c:pt>
                <c:pt idx="526">
                  <c:v>252.04424989668885</c:v>
                </c:pt>
                <c:pt idx="527">
                  <c:v>251.09044094745687</c:v>
                </c:pt>
                <c:pt idx="528">
                  <c:v>250.14203600823251</c:v>
                </c:pt>
                <c:pt idx="529">
                  <c:v>249.19899433253846</c:v>
                </c:pt>
                <c:pt idx="530">
                  <c:v>248.26127555721268</c:v>
                </c:pt>
                <c:pt idx="531">
                  <c:v>247.32883969808807</c:v>
                </c:pt>
                <c:pt idx="532">
                  <c:v>246.40164714573152</c:v>
                </c:pt>
                <c:pt idx="533">
                  <c:v>245.47965866123542</c:v>
                </c:pt>
                <c:pt idx="534">
                  <c:v>244.56283537207392</c:v>
                </c:pt>
                <c:pt idx="535">
                  <c:v>243.65113876799114</c:v>
                </c:pt>
                <c:pt idx="536">
                  <c:v>242.74453069696958</c:v>
                </c:pt>
                <c:pt idx="537">
                  <c:v>241.84297336123834</c:v>
                </c:pt>
                <c:pt idx="538">
                  <c:v>240.94642931332282</c:v>
                </c:pt>
                <c:pt idx="539">
                  <c:v>240.05486145216526</c:v>
                </c:pt>
                <c:pt idx="540">
                  <c:v>239.16823301928662</c:v>
                </c:pt>
                <c:pt idx="541">
                  <c:v>238.28650759499095</c:v>
                </c:pt>
                <c:pt idx="542">
                  <c:v>237.40964909463321</c:v>
                </c:pt>
                <c:pt idx="543">
                  <c:v>236.53762176492086</c:v>
                </c:pt>
                <c:pt idx="544">
                  <c:v>235.67039018027481</c:v>
                </c:pt>
                <c:pt idx="545">
                  <c:v>234.80791923922501</c:v>
                </c:pt>
                <c:pt idx="546">
                  <c:v>233.95017416086498</c:v>
                </c:pt>
                <c:pt idx="547">
                  <c:v>233.09712048134156</c:v>
                </c:pt>
                <c:pt idx="548">
                  <c:v>232.24872405039386</c:v>
                </c:pt>
                <c:pt idx="549">
                  <c:v>231.40495102793551</c:v>
                </c:pt>
                <c:pt idx="550">
                  <c:v>230.56576788068051</c:v>
                </c:pt>
                <c:pt idx="551">
                  <c:v>229.7311413788089</c:v>
                </c:pt>
                <c:pt idx="552">
                  <c:v>228.90103859268294</c:v>
                </c:pt>
                <c:pt idx="553">
                  <c:v>228.0754268895916</c:v>
                </c:pt>
                <c:pt idx="554">
                  <c:v>227.25427393054792</c:v>
                </c:pt>
                <c:pt idx="555">
                  <c:v>226.43754766712561</c:v>
                </c:pt>
                <c:pt idx="556">
                  <c:v>225.62521633832182</c:v>
                </c:pt>
                <c:pt idx="557">
                  <c:v>224.81724846747775</c:v>
                </c:pt>
                <c:pt idx="558">
                  <c:v>224.01361285922619</c:v>
                </c:pt>
                <c:pt idx="559">
                  <c:v>223.21427859648338</c:v>
                </c:pt>
                <c:pt idx="560">
                  <c:v>222.41921503747079</c:v>
                </c:pt>
                <c:pt idx="561">
                  <c:v>221.6283918127821</c:v>
                </c:pt>
                <c:pt idx="562">
                  <c:v>220.84177882247857</c:v>
                </c:pt>
                <c:pt idx="563">
                  <c:v>220.0593462332339</c:v>
                </c:pt>
                <c:pt idx="564">
                  <c:v>219.28106447549385</c:v>
                </c:pt>
                <c:pt idx="565">
                  <c:v>218.50690424069148</c:v>
                </c:pt>
                <c:pt idx="566">
                  <c:v>217.73683647848554</c:v>
                </c:pt>
                <c:pt idx="567">
                  <c:v>216.97083239403042</c:v>
                </c:pt>
                <c:pt idx="568">
                  <c:v>216.20886344529256</c:v>
                </c:pt>
                <c:pt idx="569">
                  <c:v>215.45090134038531</c:v>
                </c:pt>
                <c:pt idx="570">
                  <c:v>214.69691803494237</c:v>
                </c:pt>
                <c:pt idx="571">
                  <c:v>213.94688572953095</c:v>
                </c:pt>
                <c:pt idx="572">
                  <c:v>213.2007768670822</c:v>
                </c:pt>
                <c:pt idx="573">
                  <c:v>212.45856413035958</c:v>
                </c:pt>
                <c:pt idx="574">
                  <c:v>211.72022043946404</c:v>
                </c:pt>
                <c:pt idx="575">
                  <c:v>210.98571894935984</c:v>
                </c:pt>
                <c:pt idx="576">
                  <c:v>210.25503304743617</c:v>
                </c:pt>
                <c:pt idx="577">
                  <c:v>209.52813635109487</c:v>
                </c:pt>
                <c:pt idx="578">
                  <c:v>208.80500270536712</c:v>
                </c:pt>
                <c:pt idx="579">
                  <c:v>208.08560618057061</c:v>
                </c:pt>
                <c:pt idx="580">
                  <c:v>207.36992106997192</c:v>
                </c:pt>
                <c:pt idx="581">
                  <c:v>206.65792188749876</c:v>
                </c:pt>
                <c:pt idx="582">
                  <c:v>205.94958336546392</c:v>
                </c:pt>
                <c:pt idx="583">
                  <c:v>205.24488045233394</c:v>
                </c:pt>
                <c:pt idx="584">
                  <c:v>204.54378831050366</c:v>
                </c:pt>
                <c:pt idx="585">
                  <c:v>203.84628231411321</c:v>
                </c:pt>
                <c:pt idx="586">
                  <c:v>203.1523380468843</c:v>
                </c:pt>
                <c:pt idx="587">
                  <c:v>202.46193129998116</c:v>
                </c:pt>
                <c:pt idx="588">
                  <c:v>201.77503806990532</c:v>
                </c:pt>
                <c:pt idx="589">
                  <c:v>201.09163455640234</c:v>
                </c:pt>
                <c:pt idx="590">
                  <c:v>200.41169716040389</c:v>
                </c:pt>
                <c:pt idx="591">
                  <c:v>199.73520248198957</c:v>
                </c:pt>
                <c:pt idx="592">
                  <c:v>199.06212731837459</c:v>
                </c:pt>
                <c:pt idx="593">
                  <c:v>198.39244866191592</c:v>
                </c:pt>
                <c:pt idx="594">
                  <c:v>197.7261436981521</c:v>
                </c:pt>
                <c:pt idx="595">
                  <c:v>197.06318980386038</c:v>
                </c:pt>
                <c:pt idx="596">
                  <c:v>196.40356454512676</c:v>
                </c:pt>
                <c:pt idx="597">
                  <c:v>195.74724567546096</c:v>
                </c:pt>
                <c:pt idx="598">
                  <c:v>195.09421113390957</c:v>
                </c:pt>
                <c:pt idx="599">
                  <c:v>194.44443904321056</c:v>
                </c:pt>
                <c:pt idx="600">
                  <c:v>193.79790770795464</c:v>
                </c:pt>
                <c:pt idx="601">
                  <c:v>193.15459561278033</c:v>
                </c:pt>
                <c:pt idx="602">
                  <c:v>192.51448142057811</c:v>
                </c:pt>
                <c:pt idx="603">
                  <c:v>191.87754397072649</c:v>
                </c:pt>
                <c:pt idx="604">
                  <c:v>191.24376227733623</c:v>
                </c:pt>
                <c:pt idx="605">
                  <c:v>190.61311552753165</c:v>
                </c:pt>
                <c:pt idx="606">
                  <c:v>189.98558307973198</c:v>
                </c:pt>
                <c:pt idx="607">
                  <c:v>189.36114446196697</c:v>
                </c:pt>
                <c:pt idx="608">
                  <c:v>188.73977937020771</c:v>
                </c:pt>
                <c:pt idx="609">
                  <c:v>188.1214676667168</c:v>
                </c:pt>
                <c:pt idx="610">
                  <c:v>187.50618937841207</c:v>
                </c:pt>
                <c:pt idx="611">
                  <c:v>186.89392469525757</c:v>
                </c:pt>
                <c:pt idx="612">
                  <c:v>186.28465396867026</c:v>
                </c:pt>
                <c:pt idx="613">
                  <c:v>185.67835770993969</c:v>
                </c:pt>
                <c:pt idx="614">
                  <c:v>185.07501658867088</c:v>
                </c:pt>
                <c:pt idx="615">
                  <c:v>184.47461143124335</c:v>
                </c:pt>
                <c:pt idx="616">
                  <c:v>183.87712321929126</c:v>
                </c:pt>
                <c:pt idx="617">
                  <c:v>183.28253308819208</c:v>
                </c:pt>
                <c:pt idx="618">
                  <c:v>182.69082232558057</c:v>
                </c:pt>
                <c:pt idx="619">
                  <c:v>182.10197236987531</c:v>
                </c:pt>
                <c:pt idx="620">
                  <c:v>181.51596480882552</c:v>
                </c:pt>
                <c:pt idx="621">
                  <c:v>180.93278137806729</c:v>
                </c:pt>
                <c:pt idx="622">
                  <c:v>180.35240395970501</c:v>
                </c:pt>
                <c:pt idx="623">
                  <c:v>179.77481458089753</c:v>
                </c:pt>
                <c:pt idx="624">
                  <c:v>179.19999541248021</c:v>
                </c:pt>
                <c:pt idx="625">
                  <c:v>178.62792876757121</c:v>
                </c:pt>
                <c:pt idx="626">
                  <c:v>178.05859710022486</c:v>
                </c:pt>
                <c:pt idx="627">
                  <c:v>177.49198300407758</c:v>
                </c:pt>
                <c:pt idx="628">
                  <c:v>176.92806921102544</c:v>
                </c:pt>
                <c:pt idx="629">
                  <c:v>176.36683858990131</c:v>
                </c:pt>
                <c:pt idx="630">
                  <c:v>175.8082741451756</c:v>
                </c:pt>
                <c:pt idx="631">
                  <c:v>175.2523590156745</c:v>
                </c:pt>
                <c:pt idx="632">
                  <c:v>174.69907647329782</c:v>
                </c:pt>
                <c:pt idx="633">
                  <c:v>174.1484099217723</c:v>
                </c:pt>
                <c:pt idx="634">
                  <c:v>173.60034289539729</c:v>
                </c:pt>
                <c:pt idx="635">
                  <c:v>173.05485905781865</c:v>
                </c:pt>
                <c:pt idx="636">
                  <c:v>172.51194220081018</c:v>
                </c:pt>
                <c:pt idx="637">
                  <c:v>171.97157624307013</c:v>
                </c:pt>
                <c:pt idx="638">
                  <c:v>171.43374522902891</c:v>
                </c:pt>
                <c:pt idx="639">
                  <c:v>170.89843332767626</c:v>
                </c:pt>
                <c:pt idx="640">
                  <c:v>170.36562483138366</c:v>
                </c:pt>
                <c:pt idx="641">
                  <c:v>169.83530415477082</c:v>
                </c:pt>
                <c:pt idx="642">
                  <c:v>169.30745583355008</c:v>
                </c:pt>
                <c:pt idx="643">
                  <c:v>168.78206452340598</c:v>
                </c:pt>
                <c:pt idx="644">
                  <c:v>168.25911499887897</c:v>
                </c:pt>
                <c:pt idx="645">
                  <c:v>167.73859215226369</c:v>
                </c:pt>
                <c:pt idx="646">
                  <c:v>167.22048099251381</c:v>
                </c:pt>
                <c:pt idx="647">
                  <c:v>166.704766644166</c:v>
                </c:pt>
                <c:pt idx="648">
                  <c:v>166.1914343462762</c:v>
                </c:pt>
                <c:pt idx="649">
                  <c:v>165.68046945134984</c:v>
                </c:pt>
                <c:pt idx="650">
                  <c:v>165.17185742431332</c:v>
                </c:pt>
                <c:pt idx="651">
                  <c:v>164.66558384146975</c:v>
                </c:pt>
                <c:pt idx="652">
                  <c:v>164.16163438947981</c:v>
                </c:pt>
                <c:pt idx="653">
                  <c:v>163.6599948643485</c:v>
                </c:pt>
                <c:pt idx="654">
                  <c:v>163.16065117042945</c:v>
                </c:pt>
                <c:pt idx="655">
                  <c:v>162.66358931942506</c:v>
                </c:pt>
                <c:pt idx="656">
                  <c:v>162.16879542941615</c:v>
                </c:pt>
                <c:pt idx="657">
                  <c:v>161.67625572388673</c:v>
                </c:pt>
                <c:pt idx="658">
                  <c:v>161.18595653077256</c:v>
                </c:pt>
                <c:pt idx="659">
                  <c:v>160.69788428149946</c:v>
                </c:pt>
                <c:pt idx="660">
                  <c:v>160.21202551005715</c:v>
                </c:pt>
                <c:pt idx="661">
                  <c:v>159.72836685206599</c:v>
                </c:pt>
                <c:pt idx="662">
                  <c:v>159.24689504385108</c:v>
                </c:pt>
                <c:pt idx="663">
                  <c:v>158.76759692155019</c:v>
                </c:pt>
                <c:pt idx="664">
                  <c:v>158.29045942019425</c:v>
                </c:pt>
                <c:pt idx="665">
                  <c:v>157.81546957282802</c:v>
                </c:pt>
                <c:pt idx="666">
                  <c:v>157.34261450962791</c:v>
                </c:pt>
                <c:pt idx="667">
                  <c:v>156.8718814570295</c:v>
                </c:pt>
                <c:pt idx="668">
                  <c:v>156.40325773686067</c:v>
                </c:pt>
                <c:pt idx="669">
                  <c:v>155.93673076549987</c:v>
                </c:pt>
                <c:pt idx="670">
                  <c:v>155.47228805301486</c:v>
                </c:pt>
                <c:pt idx="671">
                  <c:v>155.0099172023385</c:v>
                </c:pt>
                <c:pt idx="672">
                  <c:v>154.54960590843996</c:v>
                </c:pt>
                <c:pt idx="673">
                  <c:v>154.09134195750403</c:v>
                </c:pt>
                <c:pt idx="674">
                  <c:v>153.63511322611473</c:v>
                </c:pt>
                <c:pt idx="675">
                  <c:v>153.18090768047156</c:v>
                </c:pt>
                <c:pt idx="676">
                  <c:v>152.72871337557271</c:v>
                </c:pt>
                <c:pt idx="677">
                  <c:v>152.27851845444872</c:v>
                </c:pt>
                <c:pt idx="678">
                  <c:v>151.83031114737548</c:v>
                </c:pt>
                <c:pt idx="679">
                  <c:v>151.38407977110555</c:v>
                </c:pt>
                <c:pt idx="680">
                  <c:v>150.93981272811109</c:v>
                </c:pt>
                <c:pt idx="681">
                  <c:v>150.49749850582864</c:v>
                </c:pt>
                <c:pt idx="682">
                  <c:v>150.0571256759082</c:v>
                </c:pt>
                <c:pt idx="683">
                  <c:v>149.61868289348232</c:v>
                </c:pt>
                <c:pt idx="684">
                  <c:v>149.18215889643221</c:v>
                </c:pt>
                <c:pt idx="685">
                  <c:v>148.74754250466339</c:v>
                </c:pt>
                <c:pt idx="686">
                  <c:v>148.31482261939178</c:v>
                </c:pt>
                <c:pt idx="687">
                  <c:v>147.88398822243522</c:v>
                </c:pt>
                <c:pt idx="688">
                  <c:v>147.45502837550887</c:v>
                </c:pt>
                <c:pt idx="689">
                  <c:v>147.02793221953524</c:v>
                </c:pt>
                <c:pt idx="690">
                  <c:v>146.60268897395522</c:v>
                </c:pt>
                <c:pt idx="691">
                  <c:v>146.17928793604628</c:v>
                </c:pt>
                <c:pt idx="692">
                  <c:v>145.75771848025261</c:v>
                </c:pt>
                <c:pt idx="693">
                  <c:v>145.33797005751384</c:v>
                </c:pt>
                <c:pt idx="694">
                  <c:v>144.92003219460625</c:v>
                </c:pt>
                <c:pt idx="695">
                  <c:v>144.50389449349538</c:v>
                </c:pt>
                <c:pt idx="696">
                  <c:v>144.08954663068107</c:v>
                </c:pt>
                <c:pt idx="697">
                  <c:v>143.67697835656156</c:v>
                </c:pt>
                <c:pt idx="698">
                  <c:v>143.26617949479828</c:v>
                </c:pt>
                <c:pt idx="699">
                  <c:v>142.85713994169214</c:v>
                </c:pt>
                <c:pt idx="700">
                  <c:v>142.44984966555072</c:v>
                </c:pt>
                <c:pt idx="701">
                  <c:v>142.04429870609198</c:v>
                </c:pt>
                <c:pt idx="702">
                  <c:v>141.64047717381752</c:v>
                </c:pt>
                <c:pt idx="703">
                  <c:v>141.23837524941939</c:v>
                </c:pt>
                <c:pt idx="704">
                  <c:v>140.83798318318026</c:v>
                </c:pt>
                <c:pt idx="705">
                  <c:v>140.43929129438197</c:v>
                </c:pt>
                <c:pt idx="706">
                  <c:v>140.0422899707259</c:v>
                </c:pt>
                <c:pt idx="707">
                  <c:v>139.64696966774002</c:v>
                </c:pt>
                <c:pt idx="708">
                  <c:v>139.25332090822423</c:v>
                </c:pt>
                <c:pt idx="709">
                  <c:v>138.86133428166423</c:v>
                </c:pt>
                <c:pt idx="710">
                  <c:v>138.47100044368142</c:v>
                </c:pt>
                <c:pt idx="711">
                  <c:v>138.08231011547122</c:v>
                </c:pt>
                <c:pt idx="712">
                  <c:v>137.69525408324938</c:v>
                </c:pt>
                <c:pt idx="713">
                  <c:v>137.30982319771391</c:v>
                </c:pt>
                <c:pt idx="714">
                  <c:v>136.92600837349596</c:v>
                </c:pt>
                <c:pt idx="715">
                  <c:v>136.5438005886248</c:v>
                </c:pt>
                <c:pt idx="716">
                  <c:v>136.16319088400658</c:v>
                </c:pt>
                <c:pt idx="717">
                  <c:v>135.7841703628896</c:v>
                </c:pt>
                <c:pt idx="718">
                  <c:v>135.4067301903477</c:v>
                </c:pt>
                <c:pt idx="719">
                  <c:v>135.03086159276825</c:v>
                </c:pt>
                <c:pt idx="720">
                  <c:v>134.65655585733799</c:v>
                </c:pt>
                <c:pt idx="721">
                  <c:v>134.28380433153839</c:v>
                </c:pt>
                <c:pt idx="722">
                  <c:v>133.91259842265114</c:v>
                </c:pt>
                <c:pt idx="723">
                  <c:v>133.54292959725501</c:v>
                </c:pt>
                <c:pt idx="724">
                  <c:v>133.17478938074115</c:v>
                </c:pt>
                <c:pt idx="725">
                  <c:v>132.80816935682631</c:v>
                </c:pt>
                <c:pt idx="726">
                  <c:v>132.44306116706747</c:v>
                </c:pt>
                <c:pt idx="727">
                  <c:v>132.07945651039549</c:v>
                </c:pt>
                <c:pt idx="728">
                  <c:v>131.71734714263107</c:v>
                </c:pt>
                <c:pt idx="729">
                  <c:v>131.35672487602392</c:v>
                </c:pt>
                <c:pt idx="730">
                  <c:v>130.99758157879074</c:v>
                </c:pt>
                <c:pt idx="731">
                  <c:v>130.63990917465551</c:v>
                </c:pt>
                <c:pt idx="732">
                  <c:v>130.28369964239545</c:v>
                </c:pt>
                <c:pt idx="733">
                  <c:v>129.92894501538885</c:v>
                </c:pt>
                <c:pt idx="734">
                  <c:v>129.57563738117196</c:v>
                </c:pt>
                <c:pt idx="735">
                  <c:v>129.22376888100018</c:v>
                </c:pt>
                <c:pt idx="736">
                  <c:v>128.87333170940659</c:v>
                </c:pt>
                <c:pt idx="737">
                  <c:v>128.52431811377124</c:v>
                </c:pt>
                <c:pt idx="738">
                  <c:v>128.17672039389166</c:v>
                </c:pt>
                <c:pt idx="739">
                  <c:v>127.83053090156078</c:v>
                </c:pt>
                <c:pt idx="740">
                  <c:v>127.48574204014085</c:v>
                </c:pt>
                <c:pt idx="741">
                  <c:v>127.14234626415166</c:v>
                </c:pt>
                <c:pt idx="742">
                  <c:v>126.80033607885601</c:v>
                </c:pt>
                <c:pt idx="743">
                  <c:v>126.45970403985098</c:v>
                </c:pt>
                <c:pt idx="744">
                  <c:v>126.12044275266018</c:v>
                </c:pt>
                <c:pt idx="745">
                  <c:v>125.78254487233885</c:v>
                </c:pt>
                <c:pt idx="746">
                  <c:v>125.44600310306819</c:v>
                </c:pt>
                <c:pt idx="747">
                  <c:v>125.11081019776785</c:v>
                </c:pt>
                <c:pt idx="748">
                  <c:v>124.77695895770286</c:v>
                </c:pt>
                <c:pt idx="749">
                  <c:v>124.44444223209881</c:v>
                </c:pt>
                <c:pt idx="750">
                  <c:v>124.11325291775603</c:v>
                </c:pt>
                <c:pt idx="751">
                  <c:v>123.78338395867431</c:v>
                </c:pt>
                <c:pt idx="752">
                  <c:v>123.45482834567302</c:v>
                </c:pt>
                <c:pt idx="753">
                  <c:v>123.12757911602112</c:v>
                </c:pt>
                <c:pt idx="754">
                  <c:v>122.80162935306997</c:v>
                </c:pt>
                <c:pt idx="755">
                  <c:v>122.47697218588205</c:v>
                </c:pt>
                <c:pt idx="756">
                  <c:v>122.15360078887494</c:v>
                </c:pt>
                <c:pt idx="757">
                  <c:v>121.83150838145926</c:v>
                </c:pt>
                <c:pt idx="758">
                  <c:v>121.51068822768518</c:v>
                </c:pt>
                <c:pt idx="759">
                  <c:v>121.19113363588762</c:v>
                </c:pt>
                <c:pt idx="760">
                  <c:v>120.87283795833918</c:v>
                </c:pt>
                <c:pt idx="761">
                  <c:v>120.55579459090605</c:v>
                </c:pt>
                <c:pt idx="762">
                  <c:v>120.23999697270041</c:v>
                </c:pt>
                <c:pt idx="763">
                  <c:v>119.92543858574601</c:v>
                </c:pt>
                <c:pt idx="764">
                  <c:v>119.61211295463917</c:v>
                </c:pt>
                <c:pt idx="765">
                  <c:v>119.30001364621776</c:v>
                </c:pt>
                <c:pt idx="766">
                  <c:v>118.98913426922621</c:v>
                </c:pt>
                <c:pt idx="767">
                  <c:v>118.67946847399402</c:v>
                </c:pt>
                <c:pt idx="768">
                  <c:v>118.3710099521103</c:v>
                </c:pt>
                <c:pt idx="769">
                  <c:v>118.06375243609769</c:v>
                </c:pt>
                <c:pt idx="770">
                  <c:v>117.75768969910114</c:v>
                </c:pt>
                <c:pt idx="771">
                  <c:v>117.45281555456454</c:v>
                </c:pt>
                <c:pt idx="772">
                  <c:v>117.14912385592802</c:v>
                </c:pt>
                <c:pt idx="773">
                  <c:v>116.84660849630752</c:v>
                </c:pt>
                <c:pt idx="774">
                  <c:v>116.54526340819588</c:v>
                </c:pt>
                <c:pt idx="775">
                  <c:v>116.24508256315291</c:v>
                </c:pt>
                <c:pt idx="776">
                  <c:v>115.94605997150967</c:v>
                </c:pt>
                <c:pt idx="777">
                  <c:v>115.64818968206346</c:v>
                </c:pt>
                <c:pt idx="778">
                  <c:v>115.3514657817869</c:v>
                </c:pt>
                <c:pt idx="779">
                  <c:v>115.05588239553065</c:v>
                </c:pt>
                <c:pt idx="780">
                  <c:v>114.76143368573719</c:v>
                </c:pt>
                <c:pt idx="781">
                  <c:v>114.46811385214458</c:v>
                </c:pt>
                <c:pt idx="782">
                  <c:v>114.17591713151027</c:v>
                </c:pt>
                <c:pt idx="783">
                  <c:v>113.88483779732314</c:v>
                </c:pt>
                <c:pt idx="784">
                  <c:v>113.59487015952129</c:v>
                </c:pt>
                <c:pt idx="785">
                  <c:v>113.30600856421847</c:v>
                </c:pt>
                <c:pt idx="786">
                  <c:v>113.01824739342339</c:v>
                </c:pt>
                <c:pt idx="787">
                  <c:v>112.73158106477293</c:v>
                </c:pt>
                <c:pt idx="788">
                  <c:v>112.44600403125349</c:v>
                </c:pt>
                <c:pt idx="789">
                  <c:v>112.1615107809407</c:v>
                </c:pt>
                <c:pt idx="790">
                  <c:v>111.87809583672602</c:v>
                </c:pt>
                <c:pt idx="791">
                  <c:v>111.59575375606168</c:v>
                </c:pt>
                <c:pt idx="792">
                  <c:v>111.31447913068941</c:v>
                </c:pt>
                <c:pt idx="793">
                  <c:v>111.03426658638996</c:v>
                </c:pt>
                <c:pt idx="794">
                  <c:v>110.75511078272045</c:v>
                </c:pt>
                <c:pt idx="795">
                  <c:v>110.47700641276383</c:v>
                </c:pt>
                <c:pt idx="796">
                  <c:v>110.19994820287575</c:v>
                </c:pt>
                <c:pt idx="797">
                  <c:v>109.92393091243225</c:v>
                </c:pt>
                <c:pt idx="798">
                  <c:v>109.64894933358534</c:v>
                </c:pt>
                <c:pt idx="799">
                  <c:v>109.37499829101566</c:v>
                </c:pt>
                <c:pt idx="800">
                  <c:v>109.10207264168713</c:v>
                </c:pt>
                <c:pt idx="801">
                  <c:v>108.83016727461012</c:v>
                </c:pt>
                <c:pt idx="802">
                  <c:v>108.55927711059704</c:v>
                </c:pt>
                <c:pt idx="803">
                  <c:v>108.28939710202982</c:v>
                </c:pt>
                <c:pt idx="804">
                  <c:v>108.02052223262133</c:v>
                </c:pt>
                <c:pt idx="805">
                  <c:v>107.75264751718375</c:v>
                </c:pt>
                <c:pt idx="806">
                  <c:v>107.4857680013978</c:v>
                </c:pt>
                <c:pt idx="807">
                  <c:v>107.21987876158133</c:v>
                </c:pt>
                <c:pt idx="808">
                  <c:v>106.95497490446667</c:v>
                </c:pt>
                <c:pt idx="809">
                  <c:v>106.69105156697071</c:v>
                </c:pt>
                <c:pt idx="810">
                  <c:v>106.42810391597496</c:v>
                </c:pt>
                <c:pt idx="811">
                  <c:v>106.16612714810286</c:v>
                </c:pt>
                <c:pt idx="812">
                  <c:v>105.90511648950104</c:v>
                </c:pt>
                <c:pt idx="813">
                  <c:v>105.64506719562019</c:v>
                </c:pt>
                <c:pt idx="814">
                  <c:v>105.38597455100316</c:v>
                </c:pt>
                <c:pt idx="815">
                  <c:v>105.12783386906727</c:v>
                </c:pt>
                <c:pt idx="816">
                  <c:v>104.87064049189364</c:v>
                </c:pt>
                <c:pt idx="817">
                  <c:v>104.61438979001819</c:v>
                </c:pt>
                <c:pt idx="818">
                  <c:v>104.35907716222145</c:v>
                </c:pt>
                <c:pt idx="819">
                  <c:v>104.10469803532573</c:v>
                </c:pt>
                <c:pt idx="820">
                  <c:v>103.85124786398356</c:v>
                </c:pt>
                <c:pt idx="821">
                  <c:v>103.59872213048165</c:v>
                </c:pt>
                <c:pt idx="822">
                  <c:v>103.3471163445369</c:v>
                </c:pt>
                <c:pt idx="823">
                  <c:v>103.09642604309393</c:v>
                </c:pt>
                <c:pt idx="824">
                  <c:v>102.84664679013191</c:v>
                </c:pt>
                <c:pt idx="825">
                  <c:v>102.59777417646515</c:v>
                </c:pt>
                <c:pt idx="826">
                  <c:v>102.34980381955111</c:v>
                </c:pt>
                <c:pt idx="827">
                  <c:v>102.10273136329366</c:v>
                </c:pt>
                <c:pt idx="828">
                  <c:v>101.85655247785608</c:v>
                </c:pt>
                <c:pt idx="829">
                  <c:v>101.6112628594678</c:v>
                </c:pt>
                <c:pt idx="830">
                  <c:v>101.36685823023805</c:v>
                </c:pt>
                <c:pt idx="831">
                  <c:v>101.12333433796901</c:v>
                </c:pt>
                <c:pt idx="832">
                  <c:v>100.88068695597299</c:v>
                </c:pt>
                <c:pt idx="833">
                  <c:v>100.63891188288299</c:v>
                </c:pt>
                <c:pt idx="834">
                  <c:v>100.39800494247905</c:v>
                </c:pt>
                <c:pt idx="835">
                  <c:v>100.15796198350023</c:v>
                </c:pt>
                <c:pt idx="836">
                  <c:v>99.918778879470665</c:v>
                </c:pt>
                <c:pt idx="837">
                  <c:v>99.680451528521687</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97.343359272881528</c:v>
                </c:pt>
                <c:pt idx="848">
                  <c:v>97.114181346665958</c:v>
                </c:pt>
                <c:pt idx="849">
                  <c:v>96.885811807808366</c:v>
                </c:pt>
                <c:pt idx="850">
                  <c:v>96.658246858837941</c:v>
                </c:pt>
                <c:pt idx="851">
                  <c:v>96.431482724554414</c:v>
                </c:pt>
                <c:pt idx="852">
                  <c:v>96.20551565187462</c:v>
                </c:pt>
                <c:pt idx="853">
                  <c:v>95.980341909675062</c:v>
                </c:pt>
                <c:pt idx="854">
                  <c:v>95.755957788639819</c:v>
                </c:pt>
                <c:pt idx="855">
                  <c:v>95.532359601106563</c:v>
                </c:pt>
                <c:pt idx="856">
                  <c:v>95.309543680915766</c:v>
                </c:pt>
                <c:pt idx="857">
                  <c:v>95.087506383258273</c:v>
                </c:pt>
                <c:pt idx="858">
                  <c:v>94.866244084530663</c:v>
                </c:pt>
                <c:pt idx="859">
                  <c:v>94.645753182182858</c:v>
                </c:pt>
                <c:pt idx="860">
                  <c:v>94.426030094573989</c:v>
                </c:pt>
                <c:pt idx="861">
                  <c:v>94.207071260826112</c:v>
                </c:pt>
                <c:pt idx="862">
                  <c:v>93.988873140679928</c:v>
                </c:pt>
                <c:pt idx="863">
                  <c:v>93.771432214352728</c:v>
                </c:pt>
                <c:pt idx="864">
                  <c:v>93.554744982395064</c:v>
                </c:pt>
                <c:pt idx="865">
                  <c:v>93.338807965549819</c:v>
                </c:pt>
                <c:pt idx="866">
                  <c:v>93.123617704614219</c:v>
                </c:pt>
                <c:pt idx="867">
                  <c:v>92.909170760300299</c:v>
                </c:pt>
                <c:pt idx="868">
                  <c:v>92.695463713096089</c:v>
                </c:pt>
                <c:pt idx="869">
                  <c:v>92.482493163132602</c:v>
                </c:pt>
                <c:pt idx="870">
                  <c:v>92.270255730045491</c:v>
                </c:pt>
                <c:pt idx="871">
                  <c:v>92.058748052841892</c:v>
                </c:pt>
                <c:pt idx="872">
                  <c:v>91.847966789769899</c:v>
                </c:pt>
                <c:pt idx="873">
                  <c:v>91.637908618180049</c:v>
                </c:pt>
                <c:pt idx="874">
                  <c:v>91.428570234402258</c:v>
                </c:pt>
                <c:pt idx="875">
                  <c:v>91.219948353610889</c:v>
                </c:pt>
                <c:pt idx="876">
                  <c:v>91.012039709697092</c:v>
                </c:pt>
                <c:pt idx="877">
                  <c:v>90.804841055141353</c:v>
                </c:pt>
                <c:pt idx="878">
                  <c:v>90.598349160886258</c:v>
                </c:pt>
                <c:pt idx="879">
                  <c:v>90.392560816211486</c:v>
                </c:pt>
                <c:pt idx="880">
                  <c:v>90.187472828607625</c:v>
                </c:pt>
                <c:pt idx="881">
                  <c:v>89.983082023653765</c:v>
                </c:pt>
                <c:pt idx="882">
                  <c:v>89.779385244893959</c:v>
                </c:pt>
                <c:pt idx="883">
                  <c:v>89.576379353713904</c:v>
                </c:pt>
                <c:pt idx="884">
                  <c:v>89.374061229224509</c:v>
                </c:pt>
                <c:pt idx="885">
                  <c:v>89.172427768136018</c:v>
                </c:pt>
                <c:pt idx="886">
                  <c:v>88.971475884643709</c:v>
                </c:pt>
                <c:pt idx="887">
                  <c:v>88.771202510307575</c:v>
                </c:pt>
                <c:pt idx="888">
                  <c:v>88.571604593935817</c:v>
                </c:pt>
                <c:pt idx="889">
                  <c:v>88.372679101468037</c:v>
                </c:pt>
                <c:pt idx="890">
                  <c:v>88.174423015862303</c:v>
                </c:pt>
                <c:pt idx="891">
                  <c:v>87.976833336975858</c:v>
                </c:pt>
                <c:pt idx="892">
                  <c:v>87.779907081457154</c:v>
                </c:pt>
                <c:pt idx="893">
                  <c:v>87.583641282629358</c:v>
                </c:pt>
                <c:pt idx="894">
                  <c:v>87.388032990380225</c:v>
                </c:pt>
                <c:pt idx="895">
                  <c:v>87.193079271052412</c:v>
                </c:pt>
                <c:pt idx="896">
                  <c:v>86.998777207329184</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85.467475529227428</c:v>
                </c:pt>
                <c:pt idx="905">
                  <c:v>85.278909730093318</c:v>
                </c:pt>
                <c:pt idx="906">
                  <c:v>85.090967288710729</c:v>
                </c:pt>
                <c:pt idx="907">
                  <c:v>84.903645460521673</c:v>
                </c:pt>
                <c:pt idx="908">
                  <c:v>84.716941516058455</c:v>
                </c:pt>
                <c:pt idx="909">
                  <c:v>84.530852740842263</c:v>
                </c:pt>
                <c:pt idx="910">
                  <c:v>84.345376435282589</c:v>
                </c:pt>
                <c:pt idx="911">
                  <c:v>84.160509914582889</c:v>
                </c:pt>
                <c:pt idx="912">
                  <c:v>83.976250508641144</c:v>
                </c:pt>
                <c:pt idx="913">
                  <c:v>83.792595561953902</c:v>
                </c:pt>
                <c:pt idx="914">
                  <c:v>83.609542433520474</c:v>
                </c:pt>
                <c:pt idx="915">
                  <c:v>83.427088496750059</c:v>
                </c:pt>
                <c:pt idx="916">
                  <c:v>83.245231139362872</c:v>
                </c:pt>
                <c:pt idx="917">
                  <c:v>83.063967763301292</c:v>
                </c:pt>
                <c:pt idx="918">
                  <c:v>82.88329578463491</c:v>
                </c:pt>
                <c:pt idx="919">
                  <c:v>82.703212633468652</c:v>
                </c:pt>
                <c:pt idx="920">
                  <c:v>82.523715753851135</c:v>
                </c:pt>
                <c:pt idx="921">
                  <c:v>82.344802603686148</c:v>
                </c:pt>
                <c:pt idx="922">
                  <c:v>82.166470654638218</c:v>
                </c:pt>
                <c:pt idx="923">
                  <c:v>81.988717392047548</c:v>
                </c:pt>
                <c:pt idx="924">
                  <c:v>81.811540314839519</c:v>
                </c:pt>
                <c:pt idx="925">
                  <c:v>81.634936935436514</c:v>
                </c:pt>
                <c:pt idx="926">
                  <c:v>81.458904779672224</c:v>
                </c:pt>
                <c:pt idx="927">
                  <c:v>81.283441386702009</c:v>
                </c:pt>
                <c:pt idx="928">
                  <c:v>81.108544308919889</c:v>
                </c:pt>
                <c:pt idx="929">
                  <c:v>80.934211111871761</c:v>
                </c:pt>
                <c:pt idx="930">
                  <c:v>80.760439374170744</c:v>
                </c:pt>
                <c:pt idx="931">
                  <c:v>80.58722668741369</c:v>
                </c:pt>
                <c:pt idx="932">
                  <c:v>80.414570656095933</c:v>
                </c:pt>
                <c:pt idx="933">
                  <c:v>80.242468897531396</c:v>
                </c:pt>
                <c:pt idx="934">
                  <c:v>80.070919041769343</c:v>
                </c:pt>
                <c:pt idx="935">
                  <c:v>79.899918731509658</c:v>
                </c:pt>
                <c:pt idx="936">
                  <c:v>79.729465622026908</c:v>
                </c:pt>
                <c:pt idx="937">
                  <c:v>79.559557381086208</c:v>
                </c:pt>
                <c:pt idx="938">
                  <c:v>79.390191688865627</c:v>
                </c:pt>
                <c:pt idx="939">
                  <c:v>79.221366237874989</c:v>
                </c:pt>
                <c:pt idx="940">
                  <c:v>79.053078732879285</c:v>
                </c:pt>
                <c:pt idx="941">
                  <c:v>78.885326890820807</c:v>
                </c:pt>
                <c:pt idx="942">
                  <c:v>78.718108440739229</c:v>
                </c:pt>
                <c:pt idx="943">
                  <c:v>78.551421123695789</c:v>
                </c:pt>
                <c:pt idx="944">
                  <c:v>78.385262692698788</c:v>
                </c:pt>
                <c:pt idx="945">
                  <c:v>78.219630912626059</c:v>
                </c:pt>
                <c:pt idx="946">
                  <c:v>78.054523560150528</c:v>
                </c:pt>
                <c:pt idx="947">
                  <c:v>77.889938423663608</c:v>
                </c:pt>
                <c:pt idx="948">
                  <c:v>77.725873303206384</c:v>
                </c:pt>
                <c:pt idx="949">
                  <c:v>77.562326010389384</c:v>
                </c:pt>
                <c:pt idx="950">
                  <c:v>77.399294368324504</c:v>
                </c:pt>
                <c:pt idx="951">
                  <c:v>77.236776211549241</c:v>
                </c:pt>
                <c:pt idx="952">
                  <c:v>77.074769385958874</c:v>
                </c:pt>
                <c:pt idx="953">
                  <c:v>76.913271748730196</c:v>
                </c:pt>
                <c:pt idx="954">
                  <c:v>76.7522811682541</c:v>
                </c:pt>
                <c:pt idx="955">
                  <c:v>76.591795524065191</c:v>
                </c:pt>
                <c:pt idx="956">
                  <c:v>76.431812706769179</c:v>
                </c:pt>
                <c:pt idx="957">
                  <c:v>76.272330617976138</c:v>
                </c:pt>
                <c:pt idx="958">
                  <c:v>76.113347170232359</c:v>
                </c:pt>
                <c:pt idx="959">
                  <c:v>75.95486028694846</c:v>
                </c:pt>
                <c:pt idx="960">
                  <c:v>75.796867902333915</c:v>
                </c:pt>
                <c:pt idx="961">
                  <c:v>75.639367961331345</c:v>
                </c:pt>
                <c:pt idx="962">
                  <c:v>75.482358419546458</c:v>
                </c:pt>
                <c:pt idx="963">
                  <c:v>75.325837243183159</c:v>
                </c:pt>
                <c:pt idx="964">
                  <c:v>75.16980240897955</c:v>
                </c:pt>
                <c:pt idx="965">
                  <c:v>75.014251904138078</c:v>
                </c:pt>
                <c:pt idx="966">
                  <c:v>74.859183726263652</c:v>
                </c:pt>
                <c:pt idx="967">
                  <c:v>74.704595883300797</c:v>
                </c:pt>
                <c:pt idx="968">
                  <c:v>74.550486393465434</c:v>
                </c:pt>
                <c:pt idx="969">
                  <c:v>74.396853285186026</c:v>
                </c:pt>
                <c:pt idx="970">
                  <c:v>74.243694597034974</c:v>
                </c:pt>
                <c:pt idx="971">
                  <c:v>74.091008377671358</c:v>
                </c:pt>
                <c:pt idx="972">
                  <c:v>73.938792685776065</c:v>
                </c:pt>
                <c:pt idx="973">
                  <c:v>73.787045589990427</c:v>
                </c:pt>
                <c:pt idx="974">
                  <c:v>73.635765168854078</c:v>
                </c:pt>
                <c:pt idx="975">
                  <c:v>73.484949510748223</c:v>
                </c:pt>
                <c:pt idx="976">
                  <c:v>73.334596713828518</c:v>
                </c:pt>
                <c:pt idx="977">
                  <c:v>73.184704885970874</c:v>
                </c:pt>
                <c:pt idx="978">
                  <c:v>73.035272144708898</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71.56578714120414</c:v>
                </c:pt>
                <c:pt idx="989">
                  <c:v>71.421282813780948</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69.860209023142914</c:v>
                </c:pt>
                <c:pt idx="1001">
                  <c:v>69.720837071158414</c:v>
                </c:pt>
                <c:pt idx="1002">
                  <c:v>69.581881776585206</c:v>
                </c:pt>
                <c:pt idx="1003">
                  <c:v>69.443341480260827</c:v>
                </c:pt>
                <c:pt idx="1004">
                  <c:v>69.305214531271872</c:v>
                </c:pt>
                <c:pt idx="1005">
                  <c:v>69.167499286907827</c:v>
                </c:pt>
                <c:pt idx="1006">
                  <c:v>69.030194112609536</c:v>
                </c:pt>
                <c:pt idx="1007">
                  <c:v>68.893297381923801</c:v>
                </c:pt>
                <c:pt idx="1008">
                  <c:v>68.756807476449765</c:v>
                </c:pt>
                <c:pt idx="1009">
                  <c:v>68.620722785798208</c:v>
                </c:pt>
                <c:pt idx="1010">
                  <c:v>68.48504170753715</c:v>
                </c:pt>
                <c:pt idx="1011">
                  <c:v>68.349762647149603</c:v>
                </c:pt>
                <c:pt idx="1012">
                  <c:v>68.214884017984488</c:v>
                </c:pt>
                <c:pt idx="1013">
                  <c:v>68.080404241211042</c:v>
                </c:pt>
                <c:pt idx="1014">
                  <c:v>67.946321745771201</c:v>
                </c:pt>
                <c:pt idx="1015">
                  <c:v>67.812634968335345</c:v>
                </c:pt>
                <c:pt idx="1016">
                  <c:v>67.679342353255123</c:v>
                </c:pt>
                <c:pt idx="1017">
                  <c:v>67.546442352522078</c:v>
                </c:pt>
                <c:pt idx="1018">
                  <c:v>67.413933425717119</c:v>
                </c:pt>
                <c:pt idx="1019">
                  <c:v>67.281814039967514</c:v>
                </c:pt>
                <c:pt idx="1020">
                  <c:v>67.1500826699057</c:v>
                </c:pt>
                <c:pt idx="1021">
                  <c:v>67.018737797622677</c:v>
                </c:pt>
                <c:pt idx="1022">
                  <c:v>66.887777912625026</c:v>
                </c:pt>
                <c:pt idx="1023">
                  <c:v>66.757201511791209</c:v>
                </c:pt>
                <c:pt idx="1024">
                  <c:v>66.627007099326519</c:v>
                </c:pt>
                <c:pt idx="1025">
                  <c:v>66.497193186724203</c:v>
                </c:pt>
                <c:pt idx="1026">
                  <c:v>66.367758292719799</c:v>
                </c:pt>
                <c:pt idx="1027">
                  <c:v>66.238700943251388</c:v>
                </c:pt>
                <c:pt idx="1028">
                  <c:v>66.110019671414122</c:v>
                </c:pt>
                <c:pt idx="1029">
                  <c:v>65.981713017421541</c:v>
                </c:pt>
                <c:pt idx="1030">
                  <c:v>65.853779528563805</c:v>
                </c:pt>
                <c:pt idx="1031">
                  <c:v>65.72621775916582</c:v>
                </c:pt>
                <c:pt idx="1032">
                  <c:v>65.599026270545167</c:v>
                </c:pt>
                <c:pt idx="1033">
                  <c:v>65.472203630974306</c:v>
                </c:pt>
                <c:pt idx="1034">
                  <c:v>65.345748415638283</c:v>
                </c:pt>
                <c:pt idx="1035">
                  <c:v>65.219659206596702</c:v>
                </c:pt>
                <c:pt idx="1036">
                  <c:v>65.093934592740382</c:v>
                </c:pt>
                <c:pt idx="1037">
                  <c:v>64.9685731697557</c:v>
                </c:pt>
                <c:pt idx="1038">
                  <c:v>64.843573540083298</c:v>
                </c:pt>
                <c:pt idx="1039">
                  <c:v>64.718934312879341</c:v>
                </c:pt>
                <c:pt idx="1040">
                  <c:v>64.594654103978527</c:v>
                </c:pt>
                <c:pt idx="1041">
                  <c:v>64.470731535851286</c:v>
                </c:pt>
                <c:pt idx="1042">
                  <c:v>64.347165237572824</c:v>
                </c:pt>
                <c:pt idx="1043">
                  <c:v>64.223953844776631</c:v>
                </c:pt>
                <c:pt idx="1044">
                  <c:v>64.101095999623652</c:v>
                </c:pt>
                <c:pt idx="1045">
                  <c:v>63.978590350761813</c:v>
                </c:pt>
                <c:pt idx="1046">
                  <c:v>63.856435553289003</c:v>
                </c:pt>
                <c:pt idx="1047">
                  <c:v>63.734630268717645</c:v>
                </c:pt>
                <c:pt idx="1048">
                  <c:v>63.613173164935581</c:v>
                </c:pt>
                <c:pt idx="1049">
                  <c:v>63.49206291617206</c:v>
                </c:pt>
                <c:pt idx="1050">
                  <c:v>63.371298202959281</c:v>
                </c:pt>
                <c:pt idx="1051">
                  <c:v>63.250877712099374</c:v>
                </c:pt>
                <c:pt idx="1052">
                  <c:v>63.130800136626</c:v>
                </c:pt>
                <c:pt idx="1053">
                  <c:v>63.011064175769377</c:v>
                </c:pt>
                <c:pt idx="1054">
                  <c:v>62.891668534923575</c:v>
                </c:pt>
                <c:pt idx="1055">
                  <c:v>62.772611925607173</c:v>
                </c:pt>
                <c:pt idx="1056">
                  <c:v>62.653893065431994</c:v>
                </c:pt>
                <c:pt idx="1057">
                  <c:v>62.535510678068121</c:v>
                </c:pt>
                <c:pt idx="1058">
                  <c:v>62.417463493206689</c:v>
                </c:pt>
                <c:pt idx="1059">
                  <c:v>62.299750246531566</c:v>
                </c:pt>
                <c:pt idx="1060">
                  <c:v>62.182369679677429</c:v>
                </c:pt>
                <c:pt idx="1061">
                  <c:v>62.065320540205001</c:v>
                </c:pt>
                <c:pt idx="1062">
                  <c:v>61.94860158156002</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60.799301843354208</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59.681691450071455</c:v>
                </c:pt>
                <c:pt idx="1083">
                  <c:v>59.57162841965274</c:v>
                </c:pt>
                <c:pt idx="1084">
                  <c:v>59.46186957071172</c:v>
                </c:pt>
                <c:pt idx="1085">
                  <c:v>59.352413783390475</c:v>
                </c:pt>
                <c:pt idx="1086">
                  <c:v>59.243259942980558</c:v>
                </c:pt>
                <c:pt idx="1087">
                  <c:v>59.134406939892344</c:v>
                </c:pt>
                <c:pt idx="1088">
                  <c:v>59.025853669630145</c:v>
                </c:pt>
                <c:pt idx="1089">
                  <c:v>58.917599032761544</c:v>
                </c:pt>
                <c:pt idx="1090">
                  <c:v>58.809641934890514</c:v>
                </c:pt>
                <c:pt idx="1091">
                  <c:v>58.701981286630144</c:v>
                </c:pt>
                <c:pt idx="1092">
                  <c:v>58.594616003574139</c:v>
                </c:pt>
                <c:pt idx="1093">
                  <c:v>58.487545006270324</c:v>
                </c:pt>
                <c:pt idx="1094">
                  <c:v>58.380767220193199</c:v>
                </c:pt>
                <c:pt idx="1095">
                  <c:v>58.274281575717218</c:v>
                </c:pt>
                <c:pt idx="1096">
                  <c:v>58.168087008090446</c:v>
                </c:pt>
                <c:pt idx="1097">
                  <c:v>58.062182457405733</c:v>
                </c:pt>
                <c:pt idx="1098">
                  <c:v>57.956566868577134</c:v>
                </c:pt>
                <c:pt idx="1099">
                  <c:v>57.851239191311848</c:v>
                </c:pt>
                <c:pt idx="1100">
                  <c:v>57.746198380085666</c:v>
                </c:pt>
                <c:pt idx="1101">
                  <c:v>57.641443394113956</c:v>
                </c:pt>
                <c:pt idx="1102">
                  <c:v>57.536973197329985</c:v>
                </c:pt>
                <c:pt idx="1103">
                  <c:v>57.432786758355761</c:v>
                </c:pt>
                <c:pt idx="1104">
                  <c:v>57.328883050479043</c:v>
                </c:pt>
                <c:pt idx="1105">
                  <c:v>57.225261051626305</c:v>
                </c:pt>
                <c:pt idx="1106">
                  <c:v>57.121919744339415</c:v>
                </c:pt>
                <c:pt idx="1107">
                  <c:v>57.018858115747804</c:v>
                </c:pt>
                <c:pt idx="1108">
                  <c:v>56.916075157546999</c:v>
                </c:pt>
                <c:pt idx="1109">
                  <c:v>56.813569865971999</c:v>
                </c:pt>
                <c:pt idx="1110">
                  <c:v>56.711341241773077</c:v>
                </c:pt>
                <c:pt idx="1111">
                  <c:v>56.609388290191163</c:v>
                </c:pt>
                <c:pt idx="1112">
                  <c:v>56.507710020934411</c:v>
                </c:pt>
                <c:pt idx="1113">
                  <c:v>56.406305448153859</c:v>
                </c:pt>
                <c:pt idx="1114">
                  <c:v>56.305173590418676</c:v>
                </c:pt>
                <c:pt idx="1115">
                  <c:v>56.204313470694146</c:v>
                </c:pt>
                <c:pt idx="1116">
                  <c:v>56.103724116316315</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55.014837855436113</c:v>
                </c:pt>
                <c:pt idx="1128">
                  <c:v>54.917423377112023</c:v>
                </c:pt>
                <c:pt idx="1129">
                  <c:v>54.820267406842277</c:v>
                </c:pt>
                <c:pt idx="1130">
                  <c:v>54.723369030768069</c:v>
                </c:pt>
                <c:pt idx="1131">
                  <c:v>54.626727339063983</c:v>
                </c:pt>
                <c:pt idx="1132">
                  <c:v>54.53034142591904</c:v>
                </c:pt>
                <c:pt idx="1133">
                  <c:v>54.434210389514021</c:v>
                </c:pt>
                <c:pt idx="1134">
                  <c:v>54.338333332001028</c:v>
                </c:pt>
                <c:pt idx="1135">
                  <c:v>54.242709359481111</c:v>
                </c:pt>
                <c:pt idx="1136">
                  <c:v>54.147337581986044</c:v>
                </c:pt>
                <c:pt idx="1137">
                  <c:v>54.05221711345547</c:v>
                </c:pt>
                <c:pt idx="1138">
                  <c:v>53.9573470717162</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53.114642241660491</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52.021402704954042</c:v>
                </c:pt>
                <c:pt idx="1160">
                  <c:v>51.931826479950594</c:v>
                </c:pt>
                <c:pt idx="1161">
                  <c:v>51.842481419339734</c:v>
                </c:pt>
                <c:pt idx="1162">
                  <c:v>51.753366728400813</c:v>
                </c:pt>
                <c:pt idx="1163">
                  <c:v>51.664481615825245</c:v>
                </c:pt>
                <c:pt idx="1164">
                  <c:v>51.575825293699829</c:v>
                </c:pt>
                <c:pt idx="1165">
                  <c:v>51.487396977488245</c:v>
                </c:pt>
                <c:pt idx="1166">
                  <c:v>51.399195886014233</c:v>
                </c:pt>
                <c:pt idx="1167">
                  <c:v>51.311221241443825</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50.529512841141148</c:v>
                </c:pt>
                <c:pt idx="1177">
                  <c:v>50.443760608007544</c:v>
                </c:pt>
                <c:pt idx="1178">
                  <c:v>50.358226481389778</c:v>
                </c:pt>
                <c:pt idx="1179">
                  <c:v>50.272909722257182</c:v>
                </c:pt>
                <c:pt idx="1180">
                  <c:v>50.187809594705975</c:v>
                </c:pt>
                <c:pt idx="1181">
                  <c:v>50.102925365945161</c:v>
                </c:pt>
                <c:pt idx="1182">
                  <c:v>50.018256306278531</c:v>
                </c:pt>
                <c:pt idx="1183">
                  <c:v>49.933801689090508</c:v>
                </c:pt>
                <c:pt idx="1184">
                  <c:v>49.849560790830807</c:v>
                </c:pt>
                <c:pt idx="1185">
                  <c:v>49.765532890997193</c:v>
                </c:pt>
                <c:pt idx="1186">
                  <c:v>49.681717272120913</c:v>
                </c:pt>
                <c:pt idx="1187">
                  <c:v>49.598113219753046</c:v>
                </c:pt>
                <c:pt idx="1188">
                  <c:v>49.514720022446141</c:v>
                </c:pt>
                <c:pt idx="1189">
                  <c:v>49.431536971742325</c:v>
                </c:pt>
                <c:pt idx="1190">
                  <c:v>49.348563362156</c:v>
                </c:pt>
                <c:pt idx="1191">
                  <c:v>49.265798491159096</c:v>
                </c:pt>
                <c:pt idx="1192">
                  <c:v>49.18324165916664</c:v>
                </c:pt>
                <c:pt idx="1193">
                  <c:v>49.100892169523675</c:v>
                </c:pt>
                <c:pt idx="1194">
                  <c:v>49.018749328486912</c:v>
                </c:pt>
                <c:pt idx="1195">
                  <c:v>48.936812445212944</c:v>
                </c:pt>
                <c:pt idx="1196">
                  <c:v>48.855080831743003</c:v>
                </c:pt>
                <c:pt idx="1197">
                  <c:v>48.773553802988808</c:v>
                </c:pt>
                <c:pt idx="1198">
                  <c:v>48.692230676716065</c:v>
                </c:pt>
                <c:pt idx="1199">
                  <c:v>48.611110773533952</c:v>
                </c:pt>
                <c:pt idx="1200">
                  <c:v>48.530193416878014</c:v>
                </c:pt>
                <c:pt idx="1201">
                  <c:v>48.449477932996594</c:v>
                </c:pt>
                <c:pt idx="1202">
                  <c:v>48.368963650938021</c:v>
                </c:pt>
                <c:pt idx="1203">
                  <c:v>48.288649902535262</c:v>
                </c:pt>
                <c:pt idx="1204">
                  <c:v>48.208536022392614</c:v>
                </c:pt>
                <c:pt idx="1205">
                  <c:v>48.128621347872162</c:v>
                </c:pt>
                <c:pt idx="1206">
                  <c:v>48.048905219079835</c:v>
                </c:pt>
                <c:pt idx="1207">
                  <c:v>47.969386978851112</c:v>
                </c:pt>
                <c:pt idx="1208">
                  <c:v>47.890065972739151</c:v>
                </c:pt>
                <c:pt idx="1209">
                  <c:v>47.810941548999786</c:v>
                </c:pt>
                <c:pt idx="1210">
                  <c:v>47.732013058578943</c:v>
                </c:pt>
                <c:pt idx="1211">
                  <c:v>47.653279855097928</c:v>
                </c:pt>
                <c:pt idx="1212">
                  <c:v>47.574741294843342</c:v>
                </c:pt>
                <c:pt idx="1213">
                  <c:v>47.496396736750562</c:v>
                </c:pt>
                <c:pt idx="1214">
                  <c:v>47.418245542391951</c:v>
                </c:pt>
                <c:pt idx="1215">
                  <c:v>47.340287075964028</c:v>
                </c:pt>
                <c:pt idx="1216">
                  <c:v>47.262520704275737</c:v>
                </c:pt>
                <c:pt idx="1217">
                  <c:v>47.184945796731654</c:v>
                </c:pt>
                <c:pt idx="1218">
                  <c:v>47.107561725324125</c:v>
                </c:pt>
                <c:pt idx="1219">
                  <c:v>47.030367864617077</c:v>
                </c:pt>
                <c:pt idx="1220">
                  <c:v>46.95336359173519</c:v>
                </c:pt>
                <c:pt idx="1221">
                  <c:v>46.876548286350435</c:v>
                </c:pt>
                <c:pt idx="1222">
                  <c:v>46.799921330669413</c:v>
                </c:pt>
                <c:pt idx="1223">
                  <c:v>46.723482109422008</c:v>
                </c:pt>
                <c:pt idx="1224">
                  <c:v>46.647230009847505</c:v>
                </c:pt>
                <c:pt idx="1225">
                  <c:v>46.571164421684657</c:v>
                </c:pt>
                <c:pt idx="1226">
                  <c:v>46.495284737156943</c:v>
                </c:pt>
                <c:pt idx="1227">
                  <c:v>46.41959035096135</c:v>
                </c:pt>
                <c:pt idx="1228">
                  <c:v>46.344080660256694</c:v>
                </c:pt>
                <c:pt idx="1229">
                  <c:v>46.268755064652289</c:v>
                </c:pt>
                <c:pt idx="1230">
                  <c:v>46.193612966193463</c:v>
                </c:pt>
                <c:pt idx="1231">
                  <c:v>46.118653769352214</c:v>
                </c:pt>
                <c:pt idx="1232">
                  <c:v>46.043876881014874</c:v>
                </c:pt>
                <c:pt idx="1233">
                  <c:v>45.969281710469154</c:v>
                </c:pt>
                <c:pt idx="1234">
                  <c:v>45.894867669393527</c:v>
                </c:pt>
                <c:pt idx="1235">
                  <c:v>45.820634171846578</c:v>
                </c:pt>
                <c:pt idx="1236">
                  <c:v>45.746580634252943</c:v>
                </c:pt>
                <c:pt idx="1237">
                  <c:v>45.672706475393277</c:v>
                </c:pt>
                <c:pt idx="1238">
                  <c:v>45.59901111639401</c:v>
                </c:pt>
                <c:pt idx="1239">
                  <c:v>45.525493980713492</c:v>
                </c:pt>
                <c:pt idx="1240">
                  <c:v>45.452154494132749</c:v>
                </c:pt>
                <c:pt idx="1241">
                  <c:v>45.378992084743345</c:v>
                </c:pt>
                <c:pt idx="1242">
                  <c:v>45.306006182936414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44.728405638537168</c:v>
                </c:pt>
                <c:pt idx="1251">
                  <c:v>44.656983046569685</c:v>
                </c:pt>
                <c:pt idx="1252">
                  <c:v>44.585731390165954</c:v>
                </c:pt>
                <c:pt idx="1253">
                  <c:v>44.51465012429329</c:v>
                </c:pt>
                <c:pt idx="1254">
                  <c:v>44.443738706092041</c:v>
                </c:pt>
                <c:pt idx="1255">
                  <c:v>44.372996594860595</c:v>
                </c:pt>
                <c:pt idx="1256">
                  <c:v>44.302423252048229</c:v>
                </c:pt>
                <c:pt idx="1257">
                  <c:v>44.232018141244112</c:v>
                </c:pt>
                <c:pt idx="1258">
                  <c:v>44.161780728166065</c:v>
                </c:pt>
                <c:pt idx="1259">
                  <c:v>44.091710480651862</c:v>
                </c:pt>
                <c:pt idx="1260">
                  <c:v>44.021806868648163</c:v>
                </c:pt>
                <c:pt idx="1261">
                  <c:v>43.952069364201343</c:v>
                </c:pt>
                <c:pt idx="1262">
                  <c:v>43.88249744144629</c:v>
                </c:pt>
                <c:pt idx="1263">
                  <c:v>43.81309057659832</c:v>
                </c:pt>
                <c:pt idx="1264">
                  <c:v>43.743848247941081</c:v>
                </c:pt>
                <c:pt idx="1265">
                  <c:v>43.67476993581824</c:v>
                </c:pt>
                <c:pt idx="1266">
                  <c:v>43.60585512262368</c:v>
                </c:pt>
                <c:pt idx="1267">
                  <c:v>43.537103292791357</c:v>
                </c:pt>
                <c:pt idx="1268">
                  <c:v>43.468513932786074</c:v>
                </c:pt>
                <c:pt idx="1269">
                  <c:v>43.400086531092214</c:v>
                </c:pt>
                <c:pt idx="1270">
                  <c:v>43.331820578208294</c:v>
                </c:pt>
                <c:pt idx="1271">
                  <c:v>43.263715566632833</c:v>
                </c:pt>
                <c:pt idx="1272">
                  <c:v>43.195770990857135</c:v>
                </c:pt>
                <c:pt idx="1273">
                  <c:v>43.127986347355353</c:v>
                </c:pt>
                <c:pt idx="1274">
                  <c:v>43.060361134576944</c:v>
                </c:pt>
                <c:pt idx="1275">
                  <c:v>42.992894852934235</c:v>
                </c:pt>
                <c:pt idx="1276">
                  <c:v>42.925587004795993</c:v>
                </c:pt>
                <c:pt idx="1277">
                  <c:v>42.858437094476905</c:v>
                </c:pt>
                <c:pt idx="1278">
                  <c:v>42.791444628228255</c:v>
                </c:pt>
                <c:pt idx="1279">
                  <c:v>42.724609114229679</c:v>
                </c:pt>
                <c:pt idx="1280">
                  <c:v>42.657930062579609</c:v>
                </c:pt>
                <c:pt idx="1281">
                  <c:v>42.591406985286284</c:v>
                </c:pt>
                <c:pt idx="1282">
                  <c:v>42.525039396259814</c:v>
                </c:pt>
                <c:pt idx="1283">
                  <c:v>42.45882681130049</c:v>
                </c:pt>
                <c:pt idx="1284">
                  <c:v>42.392768748094483</c:v>
                </c:pt>
                <c:pt idx="1285">
                  <c:v>42.326864726200263</c:v>
                </c:pt>
                <c:pt idx="1286">
                  <c:v>42.261114267043645</c:v>
                </c:pt>
                <c:pt idx="1287">
                  <c:v>42.195516893906635</c:v>
                </c:pt>
                <c:pt idx="1288">
                  <c:v>42.130072131919661</c:v>
                </c:pt>
                <c:pt idx="1289">
                  <c:v>42.064779508053732</c:v>
                </c:pt>
                <c:pt idx="1290">
                  <c:v>41.999638551110493</c:v>
                </c:pt>
                <c:pt idx="1291">
                  <c:v>41.934648791714942</c:v>
                </c:pt>
                <c:pt idx="1292">
                  <c:v>41.869809762306041</c:v>
                </c:pt>
                <c:pt idx="1293">
                  <c:v>41.805120997129215</c:v>
                </c:pt>
                <c:pt idx="1294">
                  <c:v>41.740582032226222</c:v>
                </c:pt>
                <c:pt idx="1295">
                  <c:v>41.676192405429617</c:v>
                </c:pt>
                <c:pt idx="1296">
                  <c:v>41.611951656351998</c:v>
                </c:pt>
                <c:pt idx="1297">
                  <c:v>41.547859326379452</c:v>
                </c:pt>
                <c:pt idx="1298">
                  <c:v>41.483914958661785</c:v>
                </c:pt>
                <c:pt idx="1299">
                  <c:v>41.420118098106073</c:v>
                </c:pt>
                <c:pt idx="1300">
                  <c:v>41.356468291366227</c:v>
                </c:pt>
                <c:pt idx="1301">
                  <c:v>41.29296508683948</c:v>
                </c:pt>
                <c:pt idx="1302">
                  <c:v>41.229608034651669</c:v>
                </c:pt>
                <c:pt idx="1303">
                  <c:v>41.166396686655517</c:v>
                </c:pt>
                <c:pt idx="1304">
                  <c:v>41.103330596419163</c:v>
                </c:pt>
                <c:pt idx="1305">
                  <c:v>41.040409319219194</c:v>
                </c:pt>
                <c:pt idx="1306">
                  <c:v>40.977632412033394</c:v>
                </c:pt>
                <c:pt idx="1307">
                  <c:v>40.914999433531825</c:v>
                </c:pt>
                <c:pt idx="1308">
                  <c:v>40.852509944070079</c:v>
                </c:pt>
                <c:pt idx="1309">
                  <c:v>40.790163505680525</c:v>
                </c:pt>
                <c:pt idx="1310">
                  <c:v>40.727959682066142</c:v>
                </c:pt>
                <c:pt idx="1311">
                  <c:v>40.665898038591507</c:v>
                </c:pt>
                <c:pt idx="1312">
                  <c:v>40.603978142275473</c:v>
                </c:pt>
                <c:pt idx="1313">
                  <c:v>40.542199561783995</c:v>
                </c:pt>
                <c:pt idx="1314">
                  <c:v>40.480561867422772</c:v>
                </c:pt>
                <c:pt idx="1315">
                  <c:v>40.419064631129444</c:v>
                </c:pt>
                <c:pt idx="1316">
                  <c:v>40.357707426465375</c:v>
                </c:pt>
                <c:pt idx="1317">
                  <c:v>40.296489828610454</c:v>
                </c:pt>
                <c:pt idx="1318">
                  <c:v>40.235411414352832</c:v>
                </c:pt>
                <c:pt idx="1319">
                  <c:v>40.174471762084046</c:v>
                </c:pt>
                <c:pt idx="1320">
                  <c:v>40.113670451790377</c:v>
                </c:pt>
                <c:pt idx="1321">
                  <c:v>40.053007065046877</c:v>
                </c:pt>
                <c:pt idx="1322">
                  <c:v>39.992481185008756</c:v>
                </c:pt>
                <c:pt idx="1323">
                  <c:v>39.932092396404357</c:v>
                </c:pt>
                <c:pt idx="1324">
                  <c:v>39.871840285528855</c:v>
                </c:pt>
                <c:pt idx="1325">
                  <c:v>39.811724440237057</c:v>
                </c:pt>
                <c:pt idx="1326">
                  <c:v>39.751744449936453</c:v>
                </c:pt>
                <c:pt idx="1327">
                  <c:v>39.691899905579213</c:v>
                </c:pt>
                <c:pt idx="1328">
                  <c:v>39.632190399655613</c:v>
                </c:pt>
                <c:pt idx="1329">
                  <c:v>39.572615526188116</c:v>
                </c:pt>
                <c:pt idx="1330">
                  <c:v>39.51317488072285</c:v>
                </c:pt>
                <c:pt idx="1331">
                  <c:v>39.453868060324339</c:v>
                </c:pt>
                <c:pt idx="1332">
                  <c:v>39.394694663567989</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38.752479944193929</c:v>
                </c:pt>
                <c:pt idx="1344">
                  <c:v>38.694876860768204</c:v>
                </c:pt>
                <c:pt idx="1345">
                  <c:v>38.637402116902415</c:v>
                </c:pt>
                <c:pt idx="1346">
                  <c:v>38.580055331625587</c:v>
                </c:pt>
                <c:pt idx="1347">
                  <c:v>38.522836125379563</c:v>
                </c:pt>
                <c:pt idx="1348">
                  <c:v>38.465744120012324</c:v>
                </c:pt>
                <c:pt idx="1349">
                  <c:v>38.408778938772286</c:v>
                </c:pt>
                <c:pt idx="1350">
                  <c:v>38.351940206300895</c:v>
                </c:pt>
                <c:pt idx="1351">
                  <c:v>38.295227548628233</c:v>
                </c:pt>
                <c:pt idx="1352">
                  <c:v>38.238640593165222</c:v>
                </c:pt>
                <c:pt idx="1353">
                  <c:v>38.182178968698366</c:v>
                </c:pt>
                <c:pt idx="1354">
                  <c:v>38.125842305383408</c:v>
                </c:pt>
                <c:pt idx="1355">
                  <c:v>38.069630234739485</c:v>
                </c:pt>
                <c:pt idx="1356">
                  <c:v>38.013542389642168</c:v>
                </c:pt>
                <c:pt idx="1357">
                  <c:v>37.957578404319904</c:v>
                </c:pt>
                <c:pt idx="1358">
                  <c:v>37.901737914344544</c:v>
                </c:pt>
                <c:pt idx="1359">
                  <c:v>37.846020556628154</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37.078706244061195</c:v>
                </c:pt>
                <c:pt idx="1374">
                  <c:v>37.024793192596135</c:v>
                </c:pt>
                <c:pt idx="1375">
                  <c:v>36.970997641403379</c:v>
                </c:pt>
                <c:pt idx="1376">
                  <c:v>36.917319249284624</c:v>
                </c:pt>
                <c:pt idx="1377">
                  <c:v>36.863757676278496</c:v>
                </c:pt>
                <c:pt idx="1378">
                  <c:v>36.810312583656199</c:v>
                </c:pt>
                <c:pt idx="1379">
                  <c:v>36.756983633916136</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35.970760725217886</c:v>
                </c:pt>
                <c:pt idx="1395">
                  <c:v>35.919245142080008</c:v>
                </c:pt>
                <c:pt idx="1396">
                  <c:v>35.867840146936004</c:v>
                </c:pt>
                <c:pt idx="1397">
                  <c:v>35.816545423481806</c:v>
                </c:pt>
                <c:pt idx="1398">
                  <c:v>35.765360656542889</c:v>
                </c:pt>
                <c:pt idx="1399">
                  <c:v>35.714285532069972</c:v>
                </c:pt>
                <c:pt idx="1400">
                  <c:v>35.663319737134387</c:v>
                </c:pt>
                <c:pt idx="1401">
                  <c:v>35.612462959922425</c:v>
                </c:pt>
                <c:pt idx="1402">
                  <c:v>35.561714889732144</c:v>
                </c:pt>
                <c:pt idx="1403">
                  <c:v>35.511075216967214</c:v>
                </c:pt>
                <c:pt idx="1404">
                  <c:v>35.460543633132595</c:v>
                </c:pt>
                <c:pt idx="1405">
                  <c:v>35.410119830830112</c:v>
                </c:pt>
                <c:pt idx="1406">
                  <c:v>35.359803503753113</c:v>
                </c:pt>
                <c:pt idx="1407">
                  <c:v>35.309594346683753</c:v>
                </c:pt>
                <c:pt idx="1408">
                  <c:v>35.259492055484884</c:v>
                </c:pt>
                <c:pt idx="1409">
                  <c:v>35.209496327098762</c:v>
                </c:pt>
                <c:pt idx="1410">
                  <c:v>35.159606859540844</c:v>
                </c:pt>
                <c:pt idx="1411">
                  <c:v>35.109823351895479</c:v>
                </c:pt>
                <c:pt idx="1412">
                  <c:v>35.060145504311919</c:v>
                </c:pt>
                <c:pt idx="1413">
                  <c:v>35.010573017998546</c:v>
                </c:pt>
                <c:pt idx="1414">
                  <c:v>34.961105595219792</c:v>
                </c:pt>
                <c:pt idx="1415">
                  <c:v>34.911742939290754</c:v>
                </c:pt>
                <c:pt idx="1416">
                  <c:v>34.862484754573146</c:v>
                </c:pt>
                <c:pt idx="1417">
                  <c:v>34.813330746470967</c:v>
                </c:pt>
                <c:pt idx="1418">
                  <c:v>34.764280621425023</c:v>
                </c:pt>
                <c:pt idx="1419">
                  <c:v>34.715334086910659</c:v>
                </c:pt>
                <c:pt idx="1420">
                  <c:v>34.666490851431348</c:v>
                </c:pt>
                <c:pt idx="1421">
                  <c:v>34.617750624515352</c:v>
                </c:pt>
                <c:pt idx="1422">
                  <c:v>34.569113116711321</c:v>
                </c:pt>
                <c:pt idx="1423">
                  <c:v>34.520578039583413</c:v>
                </c:pt>
                <c:pt idx="1424">
                  <c:v>34.472145105708115</c:v>
                </c:pt>
                <c:pt idx="1425">
                  <c:v>34.423814028669064</c:v>
                </c:pt>
                <c:pt idx="1426">
                  <c:v>34.375584523052943</c:v>
                </c:pt>
                <c:pt idx="1427">
                  <c:v>34.327456304446002</c:v>
                </c:pt>
                <c:pt idx="1428">
                  <c:v>34.279429089428525</c:v>
                </c:pt>
                <c:pt idx="1429">
                  <c:v>34.23150259557201</c:v>
                </c:pt>
                <c:pt idx="1430">
                  <c:v>34.183676541433904</c:v>
                </c:pt>
                <c:pt idx="1431">
                  <c:v>34.135950646554967</c:v>
                </c:pt>
                <c:pt idx="1432">
                  <c:v>34.088324631452494</c:v>
                </c:pt>
                <c:pt idx="1433">
                  <c:v>34.040798217619916</c:v>
                </c:pt>
                <c:pt idx="1434">
                  <c:v>33.993371127519481</c:v>
                </c:pt>
                <c:pt idx="1435">
                  <c:v>33.946043084579763</c:v>
                </c:pt>
                <c:pt idx="1436">
                  <c:v>33.898813813191317</c:v>
                </c:pt>
                <c:pt idx="1437">
                  <c:v>33.851683038702362</c:v>
                </c:pt>
                <c:pt idx="1438">
                  <c:v>33.80465048741609</c:v>
                </c:pt>
                <c:pt idx="1439">
                  <c:v>33.757715886585274</c:v>
                </c:pt>
                <c:pt idx="1440">
                  <c:v>33.710878964407193</c:v>
                </c:pt>
                <c:pt idx="1441">
                  <c:v>33.66413945002347</c:v>
                </c:pt>
                <c:pt idx="1442">
                  <c:v>33.617497073512538</c:v>
                </c:pt>
                <c:pt idx="1443">
                  <c:v>33.570951565888365</c:v>
                </c:pt>
                <c:pt idx="1444">
                  <c:v>33.524502659094104</c:v>
                </c:pt>
                <c:pt idx="1445">
                  <c:v>33.478150085999999</c:v>
                </c:pt>
                <c:pt idx="1446">
                  <c:v>33.431893580398494</c:v>
                </c:pt>
                <c:pt idx="1447">
                  <c:v>33.385732877002496</c:v>
                </c:pt>
                <c:pt idx="1448">
                  <c:v>33.339667711437968</c:v>
                </c:pt>
                <c:pt idx="1449">
                  <c:v>33.293697820244006</c:v>
                </c:pt>
                <c:pt idx="1450">
                  <c:v>33.247822940865959</c:v>
                </c:pt>
                <c:pt idx="1451">
                  <c:v>33.202042811653143</c:v>
                </c:pt>
                <c:pt idx="1452">
                  <c:v>33.15635717185576</c:v>
                </c:pt>
                <c:pt idx="1453">
                  <c:v>33.110765761619483</c:v>
                </c:pt>
                <c:pt idx="1454">
                  <c:v>33.065268321983602</c:v>
                </c:pt>
                <c:pt idx="1455">
                  <c:v>33.019864594875195</c:v>
                </c:pt>
                <c:pt idx="1456">
                  <c:v>32.974554323107505</c:v>
                </c:pt>
                <c:pt idx="1457">
                  <c:v>32.929337250375262</c:v>
                </c:pt>
                <c:pt idx="1458">
                  <c:v>32.884213121251044</c:v>
                </c:pt>
                <c:pt idx="1459">
                  <c:v>32.839181681182104</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32.349881380610022</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31.785586999033665</c:v>
                </c:pt>
                <c:pt idx="1484">
                  <c:v>31.742792541609944</c:v>
                </c:pt>
                <c:pt idx="1485">
                  <c:v>31.700084450383549</c:v>
                </c:pt>
                <c:pt idx="1486">
                  <c:v>31.65746249310903</c:v>
                </c:pt>
                <c:pt idx="1487">
                  <c:v>31.614926438321433</c:v>
                </c:pt>
                <c:pt idx="1488">
                  <c:v>31.572476055332672</c:v>
                </c:pt>
                <c:pt idx="1489">
                  <c:v>31.530111114228635</c:v>
                </c:pt>
                <c:pt idx="1490">
                  <c:v>31.487831385865686</c:v>
                </c:pt>
                <c:pt idx="1491">
                  <c:v>31.445636641868024</c:v>
                </c:pt>
                <c:pt idx="1492">
                  <c:v>31.403526654624709</c:v>
                </c:pt>
                <c:pt idx="1493">
                  <c:v>31.36150119728579</c:v>
                </c:pt>
                <c:pt idx="1494">
                  <c:v>31.319560043759868</c:v>
                </c:pt>
                <c:pt idx="1495">
                  <c:v>31.277702968711086</c:v>
                </c:pt>
                <c:pt idx="1496">
                  <c:v>31.235929747555989</c:v>
                </c:pt>
                <c:pt idx="1497">
                  <c:v>31.194240156460328</c:v>
                </c:pt>
                <c:pt idx="1498">
                  <c:v>31.15263397233619</c:v>
                </c:pt>
                <c:pt idx="1499">
                  <c:v>31.11111097283953</c:v>
                </c:pt>
                <c:pt idx="1500">
                  <c:v>31.069670936365757</c:v>
                </c:pt>
                <c:pt idx="1501">
                  <c:v>31.028313642048889</c:v>
                </c:pt>
                <c:pt idx="1502">
                  <c:v>30.987038869756432</c:v>
                </c:pt>
                <c:pt idx="1503">
                  <c:v>30.945846400088026</c:v>
                </c:pt>
                <c:pt idx="1504">
                  <c:v>30.904736014371728</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30.538400596901756</c:v>
                </c:pt>
                <c:pt idx="1514">
                  <c:v>30.498099182005689</c:v>
                </c:pt>
                <c:pt idx="1515">
                  <c:v>30.45787749294303</c:v>
                </c:pt>
                <c:pt idx="1516">
                  <c:v>30.417735319563278</c:v>
                </c:pt>
                <c:pt idx="1517">
                  <c:v>30.377672452408291</c:v>
                </c:pt>
                <c:pt idx="1518">
                  <c:v>30.337688682708595</c:v>
                </c:pt>
                <c:pt idx="1519">
                  <c:v>30.297783802381407</c:v>
                </c:pt>
                <c:pt idx="1520">
                  <c:v>30.257957604028135</c:v>
                </c:pt>
                <c:pt idx="1521">
                  <c:v>30.218209880930601</c:v>
                </c:pt>
                <c:pt idx="1522">
                  <c:v>30.178540427049885</c:v>
                </c:pt>
                <c:pt idx="1523">
                  <c:v>30.138949037022027</c:v>
                </c:pt>
                <c:pt idx="1524">
                  <c:v>30.099435506156688</c:v>
                </c:pt>
                <c:pt idx="1525">
                  <c:v>30.059999630433776</c:v>
                </c:pt>
                <c:pt idx="1526">
                  <c:v>30.020641206500979</c:v>
                </c:pt>
                <c:pt idx="1527">
                  <c:v>29.981360031671556</c:v>
                </c:pt>
                <c:pt idx="1528">
                  <c:v>29.942155903920863</c:v>
                </c:pt>
                <c:pt idx="1529">
                  <c:v>29.90302862188463</c:v>
                </c:pt>
                <c:pt idx="1530">
                  <c:v>29.863977984855644</c:v>
                </c:pt>
                <c:pt idx="1531">
                  <c:v>29.825003792781789</c:v>
                </c:pt>
                <c:pt idx="1532">
                  <c:v>29.786105846263144</c:v>
                </c:pt>
                <c:pt idx="1533">
                  <c:v>29.747283946549722</c:v>
                </c:pt>
                <c:pt idx="1534">
                  <c:v>29.708537895538129</c:v>
                </c:pt>
                <c:pt idx="1535">
                  <c:v>29.669867495770564</c:v>
                </c:pt>
                <c:pt idx="1536">
                  <c:v>29.631272550430214</c:v>
                </c:pt>
                <c:pt idx="1537">
                  <c:v>29.592752863340785</c:v>
                </c:pt>
                <c:pt idx="1538">
                  <c:v>29.554308238962989</c:v>
                </c:pt>
                <c:pt idx="1539">
                  <c:v>29.515938482391892</c:v>
                </c:pt>
                <c:pt idx="1540">
                  <c:v>29.477643399354889</c:v>
                </c:pt>
                <c:pt idx="1541">
                  <c:v>29.439422796209286</c:v>
                </c:pt>
                <c:pt idx="1542">
                  <c:v>29.401276479939309</c:v>
                </c:pt>
                <c:pt idx="1543">
                  <c:v>29.363204258154564</c:v>
                </c:pt>
                <c:pt idx="1544">
                  <c:v>29.325205939086494</c:v>
                </c:pt>
                <c:pt idx="1545">
                  <c:v>29.287281331586886</c:v>
                </c:pt>
                <c:pt idx="1546">
                  <c:v>29.249430245124973</c:v>
                </c:pt>
                <c:pt idx="1547">
                  <c:v>29.211652489785717</c:v>
                </c:pt>
                <c:pt idx="1548">
                  <c:v>29.173947876266002</c:v>
                </c:pt>
                <c:pt idx="1549">
                  <c:v>29.136316215873816</c:v>
                </c:pt>
                <c:pt idx="1550">
                  <c:v>29.098757320524996</c:v>
                </c:pt>
                <c:pt idx="1551">
                  <c:v>29.061271002741428</c:v>
                </c:pt>
                <c:pt idx="1552">
                  <c:v>29.02385707564796</c:v>
                </c:pt>
                <c:pt idx="1553">
                  <c:v>28.986515352970716</c:v>
                </c:pt>
                <c:pt idx="1554">
                  <c:v>28.949245649034872</c:v>
                </c:pt>
                <c:pt idx="1555">
                  <c:v>28.912047778761409</c:v>
                </c:pt>
                <c:pt idx="1556">
                  <c:v>28.87492155766623</c:v>
                </c:pt>
                <c:pt idx="1557">
                  <c:v>28.837866801856521</c:v>
                </c:pt>
                <c:pt idx="1558">
                  <c:v>28.800883328028991</c:v>
                </c:pt>
                <c:pt idx="1559">
                  <c:v>28.763970953468228</c:v>
                </c:pt>
                <c:pt idx="1560">
                  <c:v>28.727129496043528</c:v>
                </c:pt>
                <c:pt idx="1561">
                  <c:v>28.690358774207045</c:v>
                </c:pt>
                <c:pt idx="1562">
                  <c:v>28.653658606991531</c:v>
                </c:pt>
                <c:pt idx="1563">
                  <c:v>28.617028814007998</c:v>
                </c:pt>
                <c:pt idx="1564">
                  <c:v>28.58046921544371</c:v>
                </c:pt>
                <c:pt idx="1565">
                  <c:v>28.543979632060029</c:v>
                </c:pt>
                <c:pt idx="1566">
                  <c:v>28.507559885189629</c:v>
                </c:pt>
                <c:pt idx="1567">
                  <c:v>28.471209796734989</c:v>
                </c:pt>
                <c:pt idx="1568">
                  <c:v>28.434929189166088</c:v>
                </c:pt>
                <c:pt idx="1569">
                  <c:v>28.398717885517694</c:v>
                </c:pt>
                <c:pt idx="1570">
                  <c:v>28.362575709388228</c:v>
                </c:pt>
                <c:pt idx="1571">
                  <c:v>28.326502484936277</c:v>
                </c:pt>
                <c:pt idx="1572">
                  <c:v>28.290498036879889</c:v>
                </c:pt>
                <c:pt idx="1573">
                  <c:v>28.254562190493218</c:v>
                </c:pt>
                <c:pt idx="1574">
                  <c:v>28.218694771605129</c:v>
                </c:pt>
                <c:pt idx="1575">
                  <c:v>28.18289560659699</c:v>
                </c:pt>
                <c:pt idx="1576">
                  <c:v>28.147164522400328</c:v>
                </c:pt>
                <c:pt idx="1577">
                  <c:v>28.111501346494826</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27.828620114571848</c:v>
                </c:pt>
                <c:pt idx="1586">
                  <c:v>27.793560439306763</c:v>
                </c:pt>
                <c:pt idx="1587">
                  <c:v>27.758566976828</c:v>
                </c:pt>
                <c:pt idx="1588">
                  <c:v>27.72363956051035</c:v>
                </c:pt>
                <c:pt idx="1589">
                  <c:v>27.688778024252294</c:v>
                </c:pt>
                <c:pt idx="1590">
                  <c:v>27.653982202473827</c:v>
                </c:pt>
                <c:pt idx="1591">
                  <c:v>27.619251930115198</c:v>
                </c:pt>
                <c:pt idx="1592">
                  <c:v>27.584587042634389</c:v>
                </c:pt>
                <c:pt idx="1593">
                  <c:v>27.549987376005433</c:v>
                </c:pt>
                <c:pt idx="1594">
                  <c:v>27.515452766716315</c:v>
                </c:pt>
                <c:pt idx="1595">
                  <c:v>27.480983051767069</c:v>
                </c:pt>
                <c:pt idx="1596">
                  <c:v>27.446578068668288</c:v>
                </c:pt>
                <c:pt idx="1597">
                  <c:v>27.412237655438187</c:v>
                </c:pt>
                <c:pt idx="1598">
                  <c:v>27.377961650601904</c:v>
                </c:pt>
                <c:pt idx="1599">
                  <c:v>27.343749893188399</c:v>
                </c:pt>
                <c:pt idx="1600">
                  <c:v>27.309602222730014</c:v>
                </c:pt>
                <c:pt idx="1601">
                  <c:v>27.275518479259226</c:v>
                </c:pt>
                <c:pt idx="1602">
                  <c:v>27.241498503307227</c:v>
                </c:pt>
                <c:pt idx="1603">
                  <c:v>27.207542135902603</c:v>
                </c:pt>
                <c:pt idx="1604">
                  <c:v>27.173649218568652</c:v>
                </c:pt>
                <c:pt idx="1605">
                  <c:v>27.139819593322127</c:v>
                </c:pt>
                <c:pt idx="1606">
                  <c:v>27.106053102670941</c:v>
                </c:pt>
                <c:pt idx="1607">
                  <c:v>27.072349589612688</c:v>
                </c:pt>
                <c:pt idx="1608">
                  <c:v>27.038708897632926</c:v>
                </c:pt>
                <c:pt idx="1609">
                  <c:v>27.005130870702672</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26.738744032528142</c:v>
                </c:pt>
                <c:pt idx="1618">
                  <c:v>26.705723049039133</c:v>
                </c:pt>
                <c:pt idx="1619">
                  <c:v>26.672763196643942</c:v>
                </c:pt>
                <c:pt idx="1620">
                  <c:v>26.639864324541136</c:v>
                </c:pt>
                <c:pt idx="1621">
                  <c:v>26.607026282393889</c:v>
                </c:pt>
                <c:pt idx="1622">
                  <c:v>26.574248920329076</c:v>
                </c:pt>
                <c:pt idx="1623">
                  <c:v>26.541532088934012</c:v>
                </c:pt>
                <c:pt idx="1624">
                  <c:v>26.508875639256331</c:v>
                </c:pt>
                <c:pt idx="1625">
                  <c:v>26.476279422800921</c:v>
                </c:pt>
                <c:pt idx="1626">
                  <c:v>26.443743291529049</c:v>
                </c:pt>
                <c:pt idx="1627">
                  <c:v>26.411267097857291</c:v>
                </c:pt>
                <c:pt idx="1628">
                  <c:v>26.378850694653735</c:v>
                </c:pt>
                <c:pt idx="1629">
                  <c:v>26.34649393523846</c:v>
                </c:pt>
                <c:pt idx="1630">
                  <c:v>26.314196673381026</c:v>
                </c:pt>
                <c:pt idx="1631">
                  <c:v>26.281958763298949</c:v>
                </c:pt>
                <c:pt idx="1632">
                  <c:v>26.249780059655322</c:v>
                </c:pt>
                <c:pt idx="1633">
                  <c:v>26.2176604175588</c:v>
                </c:pt>
                <c:pt idx="1634">
                  <c:v>26.18559969255999</c:v>
                </c:pt>
                <c:pt idx="1635">
                  <c:v>26.153597740651964</c:v>
                </c:pt>
                <c:pt idx="1636">
                  <c:v>26.121654418266548</c:v>
                </c:pt>
                <c:pt idx="1637">
                  <c:v>26.089769582273689</c:v>
                </c:pt>
                <c:pt idx="1638">
                  <c:v>26.057943089980892</c:v>
                </c:pt>
                <c:pt idx="1639">
                  <c:v>26.026174799129329</c:v>
                </c:pt>
                <c:pt idx="1640">
                  <c:v>25.994464567894145</c:v>
                </c:pt>
                <c:pt idx="1641">
                  <c:v>25.962812254882007</c:v>
                </c:pt>
                <c:pt idx="1642">
                  <c:v>25.931217719130025</c:v>
                </c:pt>
                <c:pt idx="1643">
                  <c:v>25.899680820103477</c:v>
                </c:pt>
                <c:pt idx="1644">
                  <c:v>25.868201417694955</c:v>
                </c:pt>
                <c:pt idx="1645">
                  <c:v>25.836779372222427</c:v>
                </c:pt>
                <c:pt idx="1646">
                  <c:v>25.805414544427748</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25.464138397359299</c:v>
                </c:pt>
                <c:pt idx="1658">
                  <c:v>25.433449471789086</c:v>
                </c:pt>
                <c:pt idx="1659">
                  <c:v>25.402815991425403</c:v>
                </c:pt>
                <c:pt idx="1660">
                  <c:v>25.372237822785589</c:v>
                </c:pt>
                <c:pt idx="1661">
                  <c:v>25.341714832789062</c:v>
                </c:pt>
                <c:pt idx="1662">
                  <c:v>25.311246888755086</c:v>
                </c:pt>
                <c:pt idx="1663">
                  <c:v>25.28083385840112</c:v>
                </c:pt>
                <c:pt idx="1664">
                  <c:v>25.250475609842361</c:v>
                </c:pt>
                <c:pt idx="1665">
                  <c:v>25.220172011589089</c:v>
                </c:pt>
                <c:pt idx="1666">
                  <c:v>25.189922932546263</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24.860744228184821</c:v>
                </c:pt>
                <c:pt idx="1678">
                  <c:v>24.831139295841602</c:v>
                </c:pt>
                <c:pt idx="1679">
                  <c:v>24.801587213713187</c:v>
                </c:pt>
                <c:pt idx="1680">
                  <c:v>24.772087856078102</c:v>
                </c:pt>
                <c:pt idx="1681">
                  <c:v>24.742641097588265</c:v>
                </c:pt>
                <c:pt idx="1682">
                  <c:v>24.713246813268224</c:v>
                </c:pt>
                <c:pt idx="1683">
                  <c:v>24.683904878513189</c:v>
                </c:pt>
                <c:pt idx="1684">
                  <c:v>24.654615169088121</c:v>
                </c:pt>
                <c:pt idx="1685">
                  <c:v>24.625377561125809</c:v>
                </c:pt>
                <c:pt idx="1686">
                  <c:v>24.596191931127084</c:v>
                </c:pt>
                <c:pt idx="1687">
                  <c:v>24.567058155957831</c:v>
                </c:pt>
                <c:pt idx="1688">
                  <c:v>24.537976112848245</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24.278545589286896</c:v>
                </c:pt>
                <c:pt idx="1698">
                  <c:v>24.249974193697131</c:v>
                </c:pt>
                <c:pt idx="1699">
                  <c:v>24.221453203385899</c:v>
                </c:pt>
                <c:pt idx="1700">
                  <c:v>24.19298249985756</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23.96701309055307</c:v>
                </c:pt>
                <c:pt idx="1709">
                  <c:v>23.938989692763549</c:v>
                </c:pt>
                <c:pt idx="1710">
                  <c:v>23.911015415735651</c:v>
                </c:pt>
                <c:pt idx="1711">
                  <c:v>23.883090144734627</c:v>
                </c:pt>
                <c:pt idx="1712">
                  <c:v>23.855213765360752</c:v>
                </c:pt>
                <c:pt idx="1713">
                  <c:v>23.827386163547821</c:v>
                </c:pt>
                <c:pt idx="1714">
                  <c:v>23.799607225562038</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23.524469570176027</c:v>
                </c:pt>
                <c:pt idx="1725">
                  <c:v>23.4972185217926</c:v>
                </c:pt>
                <c:pt idx="1726">
                  <c:v>23.470014797944916</c:v>
                </c:pt>
                <c:pt idx="1727">
                  <c:v>23.442858289117229</c:v>
                </c:pt>
                <c:pt idx="1728">
                  <c:v>23.415748886110215</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23.173866158428996</c:v>
                </c:pt>
                <c:pt idx="1738">
                  <c:v>23.147221876547789</c:v>
                </c:pt>
                <c:pt idx="1739">
                  <c:v>23.120623519881676</c:v>
                </c:pt>
                <c:pt idx="1740">
                  <c:v>23.094070982946114</c:v>
                </c:pt>
                <c:pt idx="1741">
                  <c:v>23.067564160559591</c:v>
                </c:pt>
                <c:pt idx="1742">
                  <c:v>23.041102947842173</c:v>
                </c:pt>
                <c:pt idx="1743">
                  <c:v>23.014687240214531</c:v>
                </c:pt>
                <c:pt idx="1744">
                  <c:v>22.988316933396739</c:v>
                </c:pt>
                <c:pt idx="1745">
                  <c:v>22.961991923408078</c:v>
                </c:pt>
                <c:pt idx="1746">
                  <c:v>22.935712106564075</c:v>
                </c:pt>
                <c:pt idx="1747">
                  <c:v>22.909477379478222</c:v>
                </c:pt>
                <c:pt idx="1748">
                  <c:v>22.883287639058349</c:v>
                </c:pt>
                <c:pt idx="1749">
                  <c:v>22.857142782507289</c:v>
                </c:pt>
                <c:pt idx="1750">
                  <c:v>22.831042707321149</c:v>
                </c:pt>
                <c:pt idx="1751">
                  <c:v>22.804987311288862</c:v>
                </c:pt>
                <c:pt idx="1752">
                  <c:v>22.778976492490031</c:v>
                </c:pt>
                <c:pt idx="1753">
                  <c:v>22.753010149295491</c:v>
                </c:pt>
                <c:pt idx="1754">
                  <c:v>22.727088180365129</c:v>
                </c:pt>
                <c:pt idx="1755">
                  <c:v>22.701210484647461</c:v>
                </c:pt>
                <c:pt idx="1756">
                  <c:v>22.675376961378401</c:v>
                </c:pt>
                <c:pt idx="1757">
                  <c:v>22.649587510080401</c:v>
                </c:pt>
                <c:pt idx="1758">
                  <c:v>22.623842030561324</c:v>
                </c:pt>
                <c:pt idx="1759">
                  <c:v>22.59814042291406</c:v>
                </c:pt>
                <c:pt idx="1760">
                  <c:v>22.572482587514276</c:v>
                </c:pt>
                <c:pt idx="1761">
                  <c:v>22.546868425021135</c:v>
                </c:pt>
                <c:pt idx="1762">
                  <c:v>22.521297836374689</c:v>
                </c:pt>
                <c:pt idx="1763">
                  <c:v>22.49577072279628</c:v>
                </c:pt>
                <c:pt idx="1764">
                  <c:v>22.470286985786622</c:v>
                </c:pt>
                <c:pt idx="1765">
                  <c:v>22.444846527125286</c:v>
                </c:pt>
                <c:pt idx="1766">
                  <c:v>22.419449248870055</c:v>
                </c:pt>
                <c:pt idx="1767">
                  <c:v>22.39409505335523</c:v>
                </c:pt>
                <c:pt idx="1768">
                  <c:v>22.368783843190922</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21.994208541563236</c:v>
                </c:pt>
                <c:pt idx="1784">
                  <c:v>21.969572073630687</c:v>
                </c:pt>
                <c:pt idx="1785">
                  <c:v>21.944976976756578</c:v>
                </c:pt>
                <c:pt idx="1786">
                  <c:v>21.920423158362059</c:v>
                </c:pt>
                <c:pt idx="1787">
                  <c:v>21.895910526127729</c:v>
                </c:pt>
                <c:pt idx="1788">
                  <c:v>21.871438987991521</c:v>
                </c:pt>
                <c:pt idx="1789">
                  <c:v>21.847008452148795</c:v>
                </c:pt>
                <c:pt idx="1790">
                  <c:v>21.822618827051009</c:v>
                </c:pt>
                <c:pt idx="1791">
                  <c:v>21.79827002140506</c:v>
                </c:pt>
                <c:pt idx="1792">
                  <c:v>21.773961944172303</c:v>
                </c:pt>
                <c:pt idx="1793">
                  <c:v>21.749694504567628</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21.485409039263121</c:v>
                </c:pt>
                <c:pt idx="1805">
                  <c:v>21.461622261154666</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21.272742016118748</c:v>
                </c:pt>
                <c:pt idx="1814">
                  <c:v>21.249307435741823</c:v>
                </c:pt>
                <c:pt idx="1815">
                  <c:v>21.225911558218698</c:v>
                </c:pt>
                <c:pt idx="1816">
                  <c:v>21.202554298370881</c:v>
                </c:pt>
                <c:pt idx="1817">
                  <c:v>21.179235571254708</c:v>
                </c:pt>
                <c:pt idx="1818">
                  <c:v>21.155955292159344</c:v>
                </c:pt>
                <c:pt idx="1819">
                  <c:v>21.132713376606926</c:v>
                </c:pt>
                <c:pt idx="1820">
                  <c:v>21.109509740351488</c:v>
                </c:pt>
                <c:pt idx="1821">
                  <c:v>21.086344299377945</c:v>
                </c:pt>
                <c:pt idx="1822">
                  <c:v>21.063216969902086</c:v>
                </c:pt>
                <c:pt idx="1823">
                  <c:v>21.040127668368729</c:v>
                </c:pt>
                <c:pt idx="1824">
                  <c:v>21.017076311451831</c:v>
                </c:pt>
                <c:pt idx="1825">
                  <c:v>20.994062816053432</c:v>
                </c:pt>
                <c:pt idx="1826">
                  <c:v>20.971087099302927</c:v>
                </c:pt>
                <c:pt idx="1827">
                  <c:v>20.948149078556163</c:v>
                </c:pt>
                <c:pt idx="1828">
                  <c:v>20.925248671395295</c:v>
                </c:pt>
                <c:pt idx="1829">
                  <c:v>20.902385795627229</c:v>
                </c:pt>
                <c:pt idx="1830">
                  <c:v>20.87956036928319</c:v>
                </c:pt>
                <c:pt idx="1831">
                  <c:v>20.856772310618204</c:v>
                </c:pt>
                <c:pt idx="1832">
                  <c:v>20.834021538110271</c:v>
                </c:pt>
                <c:pt idx="1833">
                  <c:v>20.811307970459531</c:v>
                </c:pt>
                <c:pt idx="1834">
                  <c:v>20.788631526587434</c:v>
                </c:pt>
                <c:pt idx="1835">
                  <c:v>20.76599212563665</c:v>
                </c:pt>
                <c:pt idx="1836">
                  <c:v>20.743389686969085</c:v>
                </c:pt>
                <c:pt idx="1837">
                  <c:v>20.720824130166893</c:v>
                </c:pt>
                <c:pt idx="1838">
                  <c:v>20.698295375030064</c:v>
                </c:pt>
                <c:pt idx="1839">
                  <c:v>20.675803341576668</c:v>
                </c:pt>
                <c:pt idx="1840">
                  <c:v>20.653347950042065</c:v>
                </c:pt>
                <c:pt idx="1841">
                  <c:v>20.63092912087809</c:v>
                </c:pt>
                <c:pt idx="1842">
                  <c:v>20.608546774751861</c:v>
                </c:pt>
                <c:pt idx="1843">
                  <c:v>20.586200832546467</c:v>
                </c:pt>
                <c:pt idx="1844">
                  <c:v>20.56389121535863</c:v>
                </c:pt>
                <c:pt idx="1845">
                  <c:v>20.541617844498727</c:v>
                </c:pt>
                <c:pt idx="1846">
                  <c:v>20.519380641490503</c:v>
                </c:pt>
                <c:pt idx="1847">
                  <c:v>20.497179528069484</c:v>
                </c:pt>
                <c:pt idx="1848">
                  <c:v>20.475014426183289</c:v>
                </c:pt>
                <c:pt idx="1849">
                  <c:v>20.452885257990108</c:v>
                </c:pt>
                <c:pt idx="1850">
                  <c:v>20.430791945858431</c:v>
                </c:pt>
                <c:pt idx="1851">
                  <c:v>20.408734412366144</c:v>
                </c:pt>
                <c:pt idx="1852">
                  <c:v>20.386712580300323</c:v>
                </c:pt>
                <c:pt idx="1853">
                  <c:v>20.364726372656087</c:v>
                </c:pt>
                <c:pt idx="1854">
                  <c:v>20.342775712635696</c:v>
                </c:pt>
                <c:pt idx="1855">
                  <c:v>20.320860523648754</c:v>
                </c:pt>
                <c:pt idx="1856">
                  <c:v>20.29898072931061</c:v>
                </c:pt>
                <c:pt idx="1857">
                  <c:v>20.277136253442372</c:v>
                </c:pt>
                <c:pt idx="1858">
                  <c:v>20.255327020070059</c:v>
                </c:pt>
                <c:pt idx="1859">
                  <c:v>20.233552953423629</c:v>
                </c:pt>
                <c:pt idx="1860">
                  <c:v>20.211813977936743</c:v>
                </c:pt>
                <c:pt idx="1861">
                  <c:v>20.190110018245775</c:v>
                </c:pt>
                <c:pt idx="1862">
                  <c:v>20.168440999189283</c:v>
                </c:pt>
                <c:pt idx="1863">
                  <c:v>20.146806845807827</c:v>
                </c:pt>
                <c:pt idx="1864">
                  <c:v>20.125207483342187</c:v>
                </c:pt>
                <c:pt idx="1865">
                  <c:v>20.103642837233757</c:v>
                </c:pt>
                <c:pt idx="1866">
                  <c:v>20.082112833123681</c:v>
                </c:pt>
                <c:pt idx="1867">
                  <c:v>20.060617396852269</c:v>
                </c:pt>
                <c:pt idx="1868">
                  <c:v>20.039156454457295</c:v>
                </c:pt>
                <c:pt idx="1869">
                  <c:v>20.017729932174898</c:v>
                </c:pt>
                <c:pt idx="1870">
                  <c:v>19.9963377564385</c:v>
                </c:pt>
                <c:pt idx="1871">
                  <c:v>19.974979853877372</c:v>
                </c:pt>
                <c:pt idx="1872">
                  <c:v>19.953656151316967</c:v>
                </c:pt>
                <c:pt idx="1873">
                  <c:v>19.932366575777689</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19.721331889389905</c:v>
                </c:pt>
                <c:pt idx="1884">
                  <c:v>19.700412949643091</c:v>
                </c:pt>
                <c:pt idx="1885">
                  <c:v>19.679527276163469</c:v>
                </c:pt>
                <c:pt idx="1886">
                  <c:v>19.658674798453191</c:v>
                </c:pt>
                <c:pt idx="1887">
                  <c:v>19.637855446200742</c:v>
                </c:pt>
                <c:pt idx="1888">
                  <c:v>19.617069149280514</c:v>
                </c:pt>
                <c:pt idx="1889">
                  <c:v>19.596315837752819</c:v>
                </c:pt>
                <c:pt idx="1890">
                  <c:v>19.57559544186287</c:v>
                </c:pt>
                <c:pt idx="1891">
                  <c:v>19.554907892039846</c:v>
                </c:pt>
                <c:pt idx="1892">
                  <c:v>19.534253118896888</c:v>
                </c:pt>
                <c:pt idx="1893">
                  <c:v>19.513631053229727</c:v>
                </c:pt>
                <c:pt idx="1894">
                  <c:v>19.493041626017533</c:v>
                </c:pt>
                <c:pt idx="1895">
                  <c:v>19.472484768420728</c:v>
                </c:pt>
                <c:pt idx="1896">
                  <c:v>19.45196041178151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19.268692505610691</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19.068082810319094</c:v>
                </c:pt>
                <c:pt idx="1916">
                  <c:v>19.048194329003696</c:v>
                </c:pt>
                <c:pt idx="1917">
                  <c:v>19.028336947734097</c:v>
                </c:pt>
                <c:pt idx="1918">
                  <c:v>19.008510601702074</c:v>
                </c:pt>
                <c:pt idx="1919">
                  <c:v>18.988715226267498</c:v>
                </c:pt>
                <c:pt idx="1920">
                  <c:v>18.968950756958833</c:v>
                </c:pt>
                <c:pt idx="1921">
                  <c:v>18.949217129471826</c:v>
                </c:pt>
                <c:pt idx="1922">
                  <c:v>18.929514279669618</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18.637621747235524</c:v>
                </c:pt>
                <c:pt idx="1938">
                  <c:v>18.61840275217655</c:v>
                </c:pt>
                <c:pt idx="1939">
                  <c:v>18.599213469552531</c:v>
                </c:pt>
                <c:pt idx="1940">
                  <c:v>18.580053838147844</c:v>
                </c:pt>
                <c:pt idx="1941">
                  <c:v>18.560923796904984</c:v>
                </c:pt>
                <c:pt idx="1942">
                  <c:v>18.541823284922788</c:v>
                </c:pt>
                <c:pt idx="1943">
                  <c:v>18.522752241457429</c:v>
                </c:pt>
                <c:pt idx="1944">
                  <c:v>18.503710605920556</c:v>
                </c:pt>
                <c:pt idx="1945">
                  <c:v>18.484698317880042</c:v>
                </c:pt>
                <c:pt idx="1946">
                  <c:v>18.465715317058404</c:v>
                </c:pt>
                <c:pt idx="1947">
                  <c:v>18.446761543333004</c:v>
                </c:pt>
                <c:pt idx="1948">
                  <c:v>18.427836936735723</c:v>
                </c:pt>
                <c:pt idx="1949">
                  <c:v>18.408941437451826</c:v>
                </c:pt>
                <c:pt idx="1950">
                  <c:v>18.390074985819741</c:v>
                </c:pt>
                <c:pt idx="1951">
                  <c:v>18.371237522330929</c:v>
                </c:pt>
                <c:pt idx="1952">
                  <c:v>18.352428987629072</c:v>
                </c:pt>
                <c:pt idx="1953">
                  <c:v>18.333649322509689</c:v>
                </c:pt>
                <c:pt idx="1954">
                  <c:v>18.314898467919907</c:v>
                </c:pt>
                <c:pt idx="1955">
                  <c:v>18.296176364957027</c:v>
                </c:pt>
                <c:pt idx="1956">
                  <c:v>18.277482954869789</c:v>
                </c:pt>
                <c:pt idx="1957">
                  <c:v>18.258818179056391</c:v>
                </c:pt>
                <c:pt idx="1958">
                  <c:v>18.240181979064488</c:v>
                </c:pt>
                <c:pt idx="1959">
                  <c:v>18.221574296591072</c:v>
                </c:pt>
                <c:pt idx="1960">
                  <c:v>18.202995073481603</c:v>
                </c:pt>
                <c:pt idx="1961">
                  <c:v>18.184444251729648</c:v>
                </c:pt>
                <c:pt idx="1962">
                  <c:v>18.165921773476867</c:v>
                </c:pt>
                <c:pt idx="1963">
                  <c:v>18.147427581011602</c:v>
                </c:pt>
                <c:pt idx="1964">
                  <c:v>18.128961616769388</c:v>
                </c:pt>
                <c:pt idx="1965">
                  <c:v>18.110523823332027</c:v>
                </c:pt>
                <c:pt idx="1966">
                  <c:v>18.092114143427196</c:v>
                </c:pt>
                <c:pt idx="1967">
                  <c:v>18.073732519928143</c:v>
                </c:pt>
                <c:pt idx="1968">
                  <c:v>18.055378895853277</c:v>
                </c:pt>
                <c:pt idx="1969">
                  <c:v>18.037053214365088</c:v>
                </c:pt>
                <c:pt idx="1970">
                  <c:v>18.018755418770695</c:v>
                </c:pt>
                <c:pt idx="1971">
                  <c:v>18.000485452520671</c:v>
                </c:pt>
                <c:pt idx="1972">
                  <c:v>17.982243259208918</c:v>
                </c:pt>
                <c:pt idx="1973">
                  <c:v>17.964028782572559</c:v>
                </c:pt>
                <c:pt idx="1974">
                  <c:v>17.945841966490388</c:v>
                </c:pt>
                <c:pt idx="1975">
                  <c:v>17.927682754983682</c:v>
                </c:pt>
                <c:pt idx="1976">
                  <c:v>17.909551092215125</c:v>
                </c:pt>
                <c:pt idx="1977">
                  <c:v>17.89144692248853</c:v>
                </c:pt>
                <c:pt idx="1978">
                  <c:v>17.87337019024833</c:v>
                </c:pt>
                <c:pt idx="1979">
                  <c:v>17.85532084007918</c:v>
                </c:pt>
                <c:pt idx="1980">
                  <c:v>17.837298816705957</c:v>
                </c:pt>
                <c:pt idx="1981">
                  <c:v>17.819304064992338</c:v>
                </c:pt>
                <c:pt idx="1982">
                  <c:v>17.801336529941295</c:v>
                </c:pt>
                <c:pt idx="1983">
                  <c:v>17.783396156694593</c:v>
                </c:pt>
                <c:pt idx="1984">
                  <c:v>17.765482890531509</c:v>
                </c:pt>
                <c:pt idx="1985">
                  <c:v>17.747596676869925</c:v>
                </c:pt>
                <c:pt idx="1986">
                  <c:v>17.729737461264289</c:v>
                </c:pt>
                <c:pt idx="1987">
                  <c:v>17.711905189406398</c:v>
                </c:pt>
                <c:pt idx="1988">
                  <c:v>17.694099807123859</c:v>
                </c:pt>
                <c:pt idx="1989">
                  <c:v>17.676321260381503</c:v>
                </c:pt>
                <c:pt idx="1990">
                  <c:v>17.658569495278805</c:v>
                </c:pt>
                <c:pt idx="1991">
                  <c:v>17.640844458051031</c:v>
                </c:pt>
                <c:pt idx="1992">
                  <c:v>17.623146095067863</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17.482513072592702</c:v>
                </c:pt>
                <c:pt idx="2001">
                  <c:v>17.465052386511839</c:v>
                </c:pt>
                <c:pt idx="2002">
                  <c:v>17.447617845703579</c:v>
                </c:pt>
                <c:pt idx="2003">
                  <c:v>17.430209397994886</c:v>
                </c:pt>
                <c:pt idx="2004">
                  <c:v>17.412826991342524</c:v>
                </c:pt>
                <c:pt idx="2005">
                  <c:v>17.395470573833066</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17.240423825673563</c:v>
                </c:pt>
                <c:pt idx="2015">
                  <c:v>17.223324472613623</c:v>
                </c:pt>
                <c:pt idx="2016">
                  <c:v>17.20625054609874</c:v>
                </c:pt>
                <c:pt idx="2017">
                  <c:v>17.189201995741982</c:v>
                </c:pt>
                <c:pt idx="2018">
                  <c:v>17.172178771281104</c:v>
                </c:pt>
                <c:pt idx="2019">
                  <c:v>17.155180822578224</c:v>
                </c:pt>
                <c:pt idx="2020">
                  <c:v>17.138208099619565</c:v>
                </c:pt>
                <c:pt idx="2021">
                  <c:v>17.121260552514691</c:v>
                </c:pt>
                <c:pt idx="2022">
                  <c:v>17.104338131496895</c:v>
                </c:pt>
                <c:pt idx="2023">
                  <c:v>17.087440786921817</c:v>
                </c:pt>
                <c:pt idx="2024">
                  <c:v>17.070568469268629</c:v>
                </c:pt>
                <c:pt idx="2025">
                  <c:v>17.053721129137287</c:v>
                </c:pt>
                <c:pt idx="2026">
                  <c:v>17.036898717250907</c:v>
                </c:pt>
                <c:pt idx="2027">
                  <c:v>17.02010118445293</c:v>
                </c:pt>
                <c:pt idx="2028">
                  <c:v>17.003328481708827</c:v>
                </c:pt>
                <c:pt idx="2029">
                  <c:v>16.986580560104279</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16.803975108022104</c:v>
                </c:pt>
                <c:pt idx="2041">
                  <c:v>16.787520788256792</c:v>
                </c:pt>
                <c:pt idx="2042">
                  <c:v>16.771090624574367</c:v>
                </c:pt>
                <c:pt idx="2043">
                  <c:v>16.754684569714133</c:v>
                </c:pt>
                <c:pt idx="2044">
                  <c:v>16.738302576530835</c:v>
                </c:pt>
                <c:pt idx="2045">
                  <c:v>16.721944597995027</c:v>
                </c:pt>
                <c:pt idx="2046">
                  <c:v>16.705610587191071</c:v>
                </c:pt>
                <c:pt idx="2047">
                  <c:v>16.689300497318985</c:v>
                </c:pt>
                <c:pt idx="2048">
                  <c:v>16.673014281691973</c:v>
                </c:pt>
                <c:pt idx="2049">
                  <c:v>16.656751893737653</c:v>
                </c:pt>
                <c:pt idx="2050">
                  <c:v>16.640513286996924</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16.51145501887753</c:v>
                </c:pt>
                <c:pt idx="2059">
                  <c:v>16.495428370969204</c:v>
                </c:pt>
                <c:pt idx="2060">
                  <c:v>16.479425045855329</c:v>
                </c:pt>
                <c:pt idx="2061">
                  <c:v>16.463444998303085</c:v>
                </c:pt>
                <c:pt idx="2062">
                  <c:v>16.447488183190508</c:v>
                </c:pt>
                <c:pt idx="2063">
                  <c:v>16.431554555504025</c:v>
                </c:pt>
                <c:pt idx="2064">
                  <c:v>16.415644070339404</c:v>
                </c:pt>
                <c:pt idx="2065">
                  <c:v>16.399756682901426</c:v>
                </c:pt>
                <c:pt idx="2066">
                  <c:v>16.383892348502496</c:v>
                </c:pt>
                <c:pt idx="2067">
                  <c:v>16.368051022563474</c:v>
                </c:pt>
                <c:pt idx="2068">
                  <c:v>16.352232660612827</c:v>
                </c:pt>
                <c:pt idx="2069">
                  <c:v>16.336437218286491</c:v>
                </c:pt>
                <c:pt idx="2070">
                  <c:v>16.320664651327188</c:v>
                </c:pt>
                <c:pt idx="2071">
                  <c:v>16.304914915584995</c:v>
                </c:pt>
                <c:pt idx="2072">
                  <c:v>16.289187967015817</c:v>
                </c:pt>
                <c:pt idx="2073">
                  <c:v>16.27348376168209</c:v>
                </c:pt>
                <c:pt idx="2074">
                  <c:v>16.257802255751926</c:v>
                </c:pt>
                <c:pt idx="2075">
                  <c:v>16.242143405499093</c:v>
                </c:pt>
                <c:pt idx="2076">
                  <c:v>16.226507167302692</c:v>
                </c:pt>
                <c:pt idx="2077">
                  <c:v>16.210893497646541</c:v>
                </c:pt>
                <c:pt idx="2078">
                  <c:v>16.195302353118887</c:v>
                </c:pt>
                <c:pt idx="2079">
                  <c:v>16.179733690412966</c:v>
                </c:pt>
                <c:pt idx="2080">
                  <c:v>16.164187466325533</c:v>
                </c:pt>
                <c:pt idx="2081">
                  <c:v>16.14866363775711</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15.9488724353384</c:v>
                </c:pt>
                <c:pt idx="2095">
                  <c:v>15.933657675985756</c:v>
                </c:pt>
                <c:pt idx="2096">
                  <c:v>15.918464677908156</c:v>
                </c:pt>
                <c:pt idx="2097">
                  <c:v>15.903293399625962</c:v>
                </c:pt>
                <c:pt idx="2098">
                  <c:v>15.88814379975822</c:v>
                </c:pt>
                <c:pt idx="2099">
                  <c:v>15.873015837022695</c:v>
                </c:pt>
                <c:pt idx="2100">
                  <c:v>15.857909470235022</c:v>
                </c:pt>
                <c:pt idx="2101">
                  <c:v>15.842824658309176</c:v>
                </c:pt>
                <c:pt idx="2102">
                  <c:v>15.827761360256407</c:v>
                </c:pt>
                <c:pt idx="2103">
                  <c:v>15.812719535185806</c:v>
                </c:pt>
                <c:pt idx="2104">
                  <c:v>15.797699142302967</c:v>
                </c:pt>
                <c:pt idx="2105">
                  <c:v>15.782700140910848</c:v>
                </c:pt>
                <c:pt idx="2106">
                  <c:v>15.767722490408781</c:v>
                </c:pt>
                <c:pt idx="2107">
                  <c:v>15.75276615029227</c:v>
                </c:pt>
                <c:pt idx="2108">
                  <c:v>15.737831080152882</c:v>
                </c:pt>
                <c:pt idx="2109">
                  <c:v>15.7229172396781</c:v>
                </c:pt>
                <c:pt idx="2110">
                  <c:v>15.708024588650495</c:v>
                </c:pt>
                <c:pt idx="2111">
                  <c:v>15.69315308694825</c:v>
                </c:pt>
                <c:pt idx="2112">
                  <c:v>15.678302694544101</c:v>
                </c:pt>
                <c:pt idx="2113">
                  <c:v>15.663473371505654</c:v>
                </c:pt>
                <c:pt idx="2114">
                  <c:v>15.648665077994798</c:v>
                </c:pt>
                <c:pt idx="2115">
                  <c:v>15.633877774267621</c:v>
                </c:pt>
                <c:pt idx="2116">
                  <c:v>15.61911142067393</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15.458052993169234</c:v>
                </c:pt>
                <c:pt idx="2128">
                  <c:v>15.443534982268552</c:v>
                </c:pt>
                <c:pt idx="2129">
                  <c:v>15.42903741447015</c:v>
                </c:pt>
                <c:pt idx="2130">
                  <c:v>15.414560251410252</c:v>
                </c:pt>
                <c:pt idx="2131">
                  <c:v>15.400103454814989</c:v>
                </c:pt>
                <c:pt idx="2132">
                  <c:v>15.385666986500306</c:v>
                </c:pt>
                <c:pt idx="2133">
                  <c:v>15.371250808371336</c:v>
                </c:pt>
                <c:pt idx="2134">
                  <c:v>15.356854882422791</c:v>
                </c:pt>
                <c:pt idx="2135">
                  <c:v>15.342479170737954</c:v>
                </c:pt>
                <c:pt idx="2136">
                  <c:v>15.328123635489066</c:v>
                </c:pt>
                <c:pt idx="2137">
                  <c:v>15.313788238936736</c:v>
                </c:pt>
                <c:pt idx="2138">
                  <c:v>15.299472943429604</c:v>
                </c:pt>
                <c:pt idx="2139">
                  <c:v>15.285177711404538</c:v>
                </c:pt>
                <c:pt idx="2140">
                  <c:v>15.270902505385971</c:v>
                </c:pt>
                <c:pt idx="2141">
                  <c:v>15.256647287985725</c:v>
                </c:pt>
                <c:pt idx="2142">
                  <c:v>15.242412021902885</c:v>
                </c:pt>
                <c:pt idx="2143">
                  <c:v>15.228196669923623</c:v>
                </c:pt>
                <c:pt idx="2144">
                  <c:v>15.214001194920693</c:v>
                </c:pt>
                <c:pt idx="2145">
                  <c:v>15.199825559853384</c:v>
                </c:pt>
                <c:pt idx="2146">
                  <c:v>15.185669727767255</c:v>
                </c:pt>
                <c:pt idx="2147">
                  <c:v>15.171533661793713</c:v>
                </c:pt>
                <c:pt idx="2148">
                  <c:v>15.157417325150167</c:v>
                </c:pt>
                <c:pt idx="2149">
                  <c:v>15.143320681139333</c:v>
                </c:pt>
                <c:pt idx="2150">
                  <c:v>15.12924369314945</c:v>
                </c:pt>
                <c:pt idx="2151">
                  <c:v>15.115186324653504</c:v>
                </c:pt>
                <c:pt idx="2152">
                  <c:v>15.1011485392095</c:v>
                </c:pt>
                <c:pt idx="2153">
                  <c:v>15.08713030045992</c:v>
                </c:pt>
                <c:pt idx="2154">
                  <c:v>15.073131572131652</c:v>
                </c:pt>
                <c:pt idx="2155">
                  <c:v>15.059152318035681</c:v>
                </c:pt>
                <c:pt idx="2156">
                  <c:v>15.045192502066724</c:v>
                </c:pt>
                <c:pt idx="2157">
                  <c:v>15.031252088203273</c:v>
                </c:pt>
                <c:pt idx="2158">
                  <c:v>15.017331040507253</c:v>
                </c:pt>
                <c:pt idx="2159">
                  <c:v>15.003429323123656</c:v>
                </c:pt>
                <c:pt idx="2160">
                  <c:v>14.989546900280482</c:v>
                </c:pt>
                <c:pt idx="2161">
                  <c:v>14.975683736288367</c:v>
                </c:pt>
                <c:pt idx="2162">
                  <c:v>14.961839795540406</c:v>
                </c:pt>
                <c:pt idx="2163">
                  <c:v>14.948015042512075</c:v>
                </c:pt>
                <c:pt idx="2164">
                  <c:v>14.934209441760935</c:v>
                </c:pt>
                <c:pt idx="2165">
                  <c:v>14.920422957926103</c:v>
                </c:pt>
                <c:pt idx="2166">
                  <c:v>14.906655555728369</c:v>
                </c:pt>
                <c:pt idx="2167">
                  <c:v>14.892907199969855</c:v>
                </c:pt>
                <c:pt idx="2168">
                  <c:v>14.879177855533857</c:v>
                </c:pt>
                <c:pt idx="2169">
                  <c:v>14.865467487384649</c:v>
                </c:pt>
                <c:pt idx="2170">
                  <c:v>14.851776060566866</c:v>
                </c:pt>
                <c:pt idx="2171">
                  <c:v>14.838103540205953</c:v>
                </c:pt>
                <c:pt idx="2172">
                  <c:v>14.824449891507426</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14.702410576363082</c:v>
                </c:pt>
                <c:pt idx="2182">
                  <c:v>14.688943748083448</c:v>
                </c:pt>
                <c:pt idx="2183">
                  <c:v>14.675495413959087</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14.568570484890746</c:v>
                </c:pt>
                <c:pt idx="2192">
                  <c:v>14.555287084209477</c:v>
                </c:pt>
                <c:pt idx="2193">
                  <c:v>14.542021842652749</c:v>
                </c:pt>
                <c:pt idx="2194">
                  <c:v>14.528774727136536</c:v>
                </c:pt>
                <c:pt idx="2195">
                  <c:v>14.515545704651888</c:v>
                </c:pt>
                <c:pt idx="2196">
                  <c:v>14.50233474226485</c:v>
                </c:pt>
                <c:pt idx="2197">
                  <c:v>14.489141807116525</c:v>
                </c:pt>
                <c:pt idx="2198">
                  <c:v>14.475966866422715</c:v>
                </c:pt>
                <c:pt idx="2199">
                  <c:v>14.462809887473536</c:v>
                </c:pt>
                <c:pt idx="2200">
                  <c:v>14.449670837633652</c:v>
                </c:pt>
                <c:pt idx="2201">
                  <c:v>14.436549684341674</c:v>
                </c:pt>
                <c:pt idx="2202">
                  <c:v>14.423446395110064</c:v>
                </c:pt>
                <c:pt idx="2203">
                  <c:v>14.410360937525002</c:v>
                </c:pt>
                <c:pt idx="2204">
                  <c:v>14.397293279246261</c:v>
                </c:pt>
                <c:pt idx="2205">
                  <c:v>14.384243388006659</c:v>
                </c:pt>
                <c:pt idx="2206">
                  <c:v>14.371211231612371</c:v>
                </c:pt>
                <c:pt idx="2207">
                  <c:v>14.358196777942336</c:v>
                </c:pt>
                <c:pt idx="2208">
                  <c:v>14.345199994948077</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14.165082678218381</c:v>
                </c:pt>
                <c:pt idx="2223">
                  <c:v>14.152347158385949</c:v>
                </c:pt>
                <c:pt idx="2224">
                  <c:v>14.139628806181788</c:v>
                </c:pt>
                <c:pt idx="2225">
                  <c:v>14.126927590763637</c:v>
                </c:pt>
                <c:pt idx="2226">
                  <c:v>14.114243481358285</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13.975838542376305</c:v>
                </c:pt>
                <c:pt idx="2238">
                  <c:v>13.963357329768506</c:v>
                </c:pt>
                <c:pt idx="2239">
                  <c:v>13.950892829339002</c:v>
                </c:pt>
                <c:pt idx="2240">
                  <c:v>13.938445011264372</c:v>
                </c:pt>
                <c:pt idx="2241">
                  <c:v>13.92601384578807</c:v>
                </c:pt>
                <c:pt idx="2242">
                  <c:v>13.913599303219707</c:v>
                </c:pt>
                <c:pt idx="2243">
                  <c:v>13.901201353934912</c:v>
                </c:pt>
                <c:pt idx="2244">
                  <c:v>13.888819968375515</c:v>
                </c:pt>
                <c:pt idx="2245">
                  <c:v>13.87645511704905</c:v>
                </c:pt>
                <c:pt idx="2246">
                  <c:v>13.864106770528426</c:v>
                </c:pt>
                <c:pt idx="2247">
                  <c:v>13.851774899452424</c:v>
                </c:pt>
                <c:pt idx="2248">
                  <c:v>13.839459474524737</c:v>
                </c:pt>
                <c:pt idx="2249">
                  <c:v>13.827160466514249</c:v>
                </c:pt>
                <c:pt idx="2250">
                  <c:v>13.814877846254848</c:v>
                </c:pt>
                <c:pt idx="2251">
                  <c:v>13.802611584645106</c:v>
                </c:pt>
                <c:pt idx="2252">
                  <c:v>13.790361652648048</c:v>
                </c:pt>
                <c:pt idx="2253">
                  <c:v>13.778128021291236</c:v>
                </c:pt>
                <c:pt idx="2254">
                  <c:v>13.765910661666538</c:v>
                </c:pt>
                <c:pt idx="2255">
                  <c:v>13.753709544929665</c:v>
                </c:pt>
                <c:pt idx="2256">
                  <c:v>13.741524642300211</c:v>
                </c:pt>
                <c:pt idx="2257">
                  <c:v>13.729355925061718</c:v>
                </c:pt>
                <c:pt idx="2258">
                  <c:v>13.717203364561088</c:v>
                </c:pt>
                <c:pt idx="2259">
                  <c:v>13.705066932208771</c:v>
                </c:pt>
                <c:pt idx="2260">
                  <c:v>13.692946599478132</c:v>
                </c:pt>
                <c:pt idx="2261">
                  <c:v>13.680842337905815</c:v>
                </c:pt>
                <c:pt idx="2262">
                  <c:v>13.668754119091259</c:v>
                </c:pt>
                <c:pt idx="2263">
                  <c:v>13.656681914696724</c:v>
                </c:pt>
                <c:pt idx="2264">
                  <c:v>13.644625696446791</c:v>
                </c:pt>
                <c:pt idx="2265">
                  <c:v>13.632585436128682</c:v>
                </c:pt>
                <c:pt idx="2266">
                  <c:v>13.620561105591483</c:v>
                </c:pt>
                <c:pt idx="2267">
                  <c:v>13.608552676746807</c:v>
                </c:pt>
                <c:pt idx="2268">
                  <c:v>13.5965601215677</c:v>
                </c:pt>
                <c:pt idx="2269">
                  <c:v>13.584583412089152</c:v>
                </c:pt>
                <c:pt idx="2270">
                  <c:v>13.572622520407695</c:v>
                </c:pt>
                <c:pt idx="2271">
                  <c:v>13.56067741868112</c:v>
                </c:pt>
                <c:pt idx="2272">
                  <c:v>13.548748079128664</c:v>
                </c:pt>
                <c:pt idx="2273">
                  <c:v>13.536834474030483</c:v>
                </c:pt>
                <c:pt idx="2274">
                  <c:v>13.524936575727741</c:v>
                </c:pt>
                <c:pt idx="2275">
                  <c:v>13.513054356622154</c:v>
                </c:pt>
                <c:pt idx="2276">
                  <c:v>13.501187789176273</c:v>
                </c:pt>
                <c:pt idx="2277">
                  <c:v>13.489336845913009</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13.359999867621532</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13.244028195317501</c:v>
                </c:pt>
                <c:pt idx="2299">
                  <c:v>13.232514152679558</c:v>
                </c:pt>
                <c:pt idx="2300">
                  <c:v>13.221015118568868</c:v>
                </c:pt>
                <c:pt idx="2301">
                  <c:v>13.209531066912067</c:v>
                </c:pt>
                <c:pt idx="2302">
                  <c:v>13.198061971692265</c:v>
                </c:pt>
                <c:pt idx="2303">
                  <c:v>13.186607806949176</c:v>
                </c:pt>
                <c:pt idx="2304">
                  <c:v>13.17516854677859</c:v>
                </c:pt>
                <c:pt idx="2305">
                  <c:v>13.163744165332595</c:v>
                </c:pt>
                <c:pt idx="2306">
                  <c:v>13.152334636819319</c:v>
                </c:pt>
                <c:pt idx="2307">
                  <c:v>13.140939935502502</c:v>
                </c:pt>
                <c:pt idx="2308">
                  <c:v>13.129560035701974</c:v>
                </c:pt>
                <c:pt idx="2309">
                  <c:v>13.118194911792893</c:v>
                </c:pt>
                <c:pt idx="2310">
                  <c:v>13.106844538205973</c:v>
                </c:pt>
                <c:pt idx="2311">
                  <c:v>13.095508889426981</c:v>
                </c:pt>
                <c:pt idx="2312">
                  <c:v>13.08418793999707</c:v>
                </c:pt>
                <c:pt idx="2313">
                  <c:v>13.072881664512352</c:v>
                </c:pt>
                <c:pt idx="2314">
                  <c:v>13.061590037623784</c:v>
                </c:pt>
                <c:pt idx="2315">
                  <c:v>13.050313034036868</c:v>
                </c:pt>
                <c:pt idx="2316">
                  <c:v>13.039050628511951</c:v>
                </c:pt>
                <c:pt idx="2317">
                  <c:v>13.02780279586363</c:v>
                </c:pt>
                <c:pt idx="2318">
                  <c:v>13.016569510960856</c:v>
                </c:pt>
                <c:pt idx="2319">
                  <c:v>13.005350748726682</c:v>
                </c:pt>
                <c:pt idx="2320">
                  <c:v>12.994146484138239</c:v>
                </c:pt>
                <c:pt idx="2321">
                  <c:v>12.982956692226518</c:v>
                </c:pt>
                <c:pt idx="2322">
                  <c:v>12.971781348076107</c:v>
                </c:pt>
                <c:pt idx="2323">
                  <c:v>12.960620426825409</c:v>
                </c:pt>
                <c:pt idx="2324">
                  <c:v>12.949473903666137</c:v>
                </c:pt>
                <c:pt idx="2325">
                  <c:v>12.938341753843348</c:v>
                </c:pt>
                <c:pt idx="2326">
                  <c:v>12.927223952655291</c:v>
                </c:pt>
                <c:pt idx="2327">
                  <c:v>12.916120475453244</c:v>
                </c:pt>
                <c:pt idx="2328">
                  <c:v>12.905031297641452</c:v>
                </c:pt>
                <c:pt idx="2329">
                  <c:v>12.893956394676724</c:v>
                </c:pt>
                <c:pt idx="2330">
                  <c:v>12.882895742068802</c:v>
                </c:pt>
                <c:pt idx="2331">
                  <c:v>12.871849315379754</c:v>
                </c:pt>
                <c:pt idx="2332">
                  <c:v>12.860817090223973</c:v>
                </c:pt>
                <c:pt idx="2333">
                  <c:v>12.849799042268154</c:v>
                </c:pt>
                <c:pt idx="2334">
                  <c:v>12.838795147231091</c:v>
                </c:pt>
                <c:pt idx="2335">
                  <c:v>12.827805380883548</c:v>
                </c:pt>
                <c:pt idx="2336">
                  <c:v>12.816829719048117</c:v>
                </c:pt>
                <c:pt idx="2337">
                  <c:v>12.805868137598956</c:v>
                </c:pt>
                <c:pt idx="2338">
                  <c:v>12.794920612461921</c:v>
                </c:pt>
                <c:pt idx="2339">
                  <c:v>12.783987119614316</c:v>
                </c:pt>
                <c:pt idx="2340">
                  <c:v>12.773067635084654</c:v>
                </c:pt>
                <c:pt idx="2341">
                  <c:v>12.762162134952646</c:v>
                </c:pt>
                <c:pt idx="2342">
                  <c:v>12.751270595349046</c:v>
                </c:pt>
                <c:pt idx="2343">
                  <c:v>12.740392992455481</c:v>
                </c:pt>
                <c:pt idx="2344">
                  <c:v>12.729529302504481</c:v>
                </c:pt>
                <c:pt idx="2345">
                  <c:v>12.718679501779015</c:v>
                </c:pt>
                <c:pt idx="2346">
                  <c:v>12.707843566612713</c:v>
                </c:pt>
                <c:pt idx="2347">
                  <c:v>12.697021473389508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12.56822749826155</c:v>
                </c:pt>
                <c:pt idx="2360">
                  <c:v>12.557583223934254</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12.462390264269684</c:v>
                </c:pt>
                <c:pt idx="2370">
                  <c:v>12.451880131705529</c:v>
                </c:pt>
                <c:pt idx="2371">
                  <c:v>12.441383289086946</c:v>
                </c:pt>
                <c:pt idx="2372">
                  <c:v>12.430899714016675</c:v>
                </c:pt>
                <c:pt idx="2373">
                  <c:v>12.42042938414467</c:v>
                </c:pt>
                <c:pt idx="2374">
                  <c:v>12.409972277167972</c:v>
                </c:pt>
                <c:pt idx="2375">
                  <c:v>12.399528370830344</c:v>
                </c:pt>
                <c:pt idx="2376">
                  <c:v>12.389097642922676</c:v>
                </c:pt>
                <c:pt idx="2377">
                  <c:v>12.378680071282353</c:v>
                </c:pt>
                <c:pt idx="2378">
                  <c:v>12.368275633793246</c:v>
                </c:pt>
                <c:pt idx="2379">
                  <c:v>12.357884308385987</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12.275223106958499</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12.092240975401239</c:v>
                </c:pt>
                <c:pt idx="2406">
                  <c:v>12.082195500483056</c:v>
                </c:pt>
                <c:pt idx="2407">
                  <c:v>12.07216253809257</c:v>
                </c:pt>
                <c:pt idx="2408">
                  <c:v>12.062142067457804</c:v>
                </c:pt>
                <c:pt idx="2409">
                  <c:v>12.052134067849895</c:v>
                </c:pt>
                <c:pt idx="2410">
                  <c:v>12.042138518582776</c:v>
                </c:pt>
                <c:pt idx="2411">
                  <c:v>12.032155399013508</c:v>
                </c:pt>
                <c:pt idx="2412">
                  <c:v>12.022184688541802</c:v>
                </c:pt>
                <c:pt idx="2413">
                  <c:v>12.012226366610015</c:v>
                </c:pt>
                <c:pt idx="2414">
                  <c:v>12.002280412703076</c:v>
                </c:pt>
                <c:pt idx="2415">
                  <c:v>11.992346806348422</c:v>
                </c:pt>
                <c:pt idx="2416">
                  <c:v>11.982425527115586</c:v>
                </c:pt>
                <c:pt idx="2417">
                  <c:v>11.972516554616776</c:v>
                </c:pt>
                <c:pt idx="2418">
                  <c:v>11.962619868505872</c:v>
                </c:pt>
                <c:pt idx="2419">
                  <c:v>11.952735448479082</c:v>
                </c:pt>
                <c:pt idx="2420">
                  <c:v>11.942863274274401</c:v>
                </c:pt>
                <c:pt idx="2421">
                  <c:v>11.933003325671768</c:v>
                </c:pt>
                <c:pt idx="2422">
                  <c:v>11.923155582492718</c:v>
                </c:pt>
                <c:pt idx="2423">
                  <c:v>11.913320024600461</c:v>
                </c:pt>
                <c:pt idx="2424">
                  <c:v>11.903496631899735</c:v>
                </c:pt>
                <c:pt idx="2425">
                  <c:v>11.893685384336482</c:v>
                </c:pt>
                <c:pt idx="2426">
                  <c:v>11.883886261898352</c:v>
                </c:pt>
                <c:pt idx="2427">
                  <c:v>11.874099244613754</c:v>
                </c:pt>
                <c:pt idx="2428">
                  <c:v>11.864324312552533</c:v>
                </c:pt>
                <c:pt idx="2429">
                  <c:v>11.8545614458254</c:v>
                </c:pt>
                <c:pt idx="2430">
                  <c:v>11.844810624583955</c:v>
                </c:pt>
                <c:pt idx="2431">
                  <c:v>11.835071829020624</c:v>
                </c:pt>
                <c:pt idx="2432">
                  <c:v>11.825345039368562</c:v>
                </c:pt>
                <c:pt idx="2433">
                  <c:v>11.815630235901448</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11.633300402839055</c:v>
                </c:pt>
                <c:pt idx="2453">
                  <c:v>11.623821242194849</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11.501639211155775</c:v>
                </c:pt>
                <c:pt idx="2467">
                  <c:v>11.492320484220153</c:v>
                </c:pt>
                <c:pt idx="2468">
                  <c:v>11.483013077867454</c:v>
                </c:pt>
                <c:pt idx="2469">
                  <c:v>11.473716973768328</c:v>
                </c:pt>
                <c:pt idx="2470">
                  <c:v>11.46443215363055</c:v>
                </c:pt>
                <c:pt idx="2471">
                  <c:v>11.45515859919916</c:v>
                </c:pt>
                <c:pt idx="2472">
                  <c:v>11.445896292255776</c:v>
                </c:pt>
                <c:pt idx="2473">
                  <c:v>11.436645214619075</c:v>
                </c:pt>
                <c:pt idx="2474">
                  <c:v>11.427405348144259</c:v>
                </c:pt>
                <c:pt idx="2475">
                  <c:v>11.418176674723266</c:v>
                </c:pt>
                <c:pt idx="2476">
                  <c:v>11.408959176284622</c:v>
                </c:pt>
                <c:pt idx="2477">
                  <c:v>11.399752834793288</c:v>
                </c:pt>
                <c:pt idx="2478">
                  <c:v>11.390557632250404</c:v>
                </c:pt>
                <c:pt idx="2479">
                  <c:v>11.381373550693651</c:v>
                </c:pt>
                <c:pt idx="2480">
                  <c:v>11.372200572196824</c:v>
                </c:pt>
                <c:pt idx="2481">
                  <c:v>11.363038678869808</c:v>
                </c:pt>
                <c:pt idx="2482">
                  <c:v>11.353887852858403</c:v>
                </c:pt>
                <c:pt idx="2483">
                  <c:v>11.344748076344404</c:v>
                </c:pt>
                <c:pt idx="2484">
                  <c:v>11.335619331545677</c:v>
                </c:pt>
                <c:pt idx="2485">
                  <c:v>11.326501600715412</c:v>
                </c:pt>
                <c:pt idx="2486">
                  <c:v>11.317394866142873</c:v>
                </c:pt>
                <c:pt idx="2487">
                  <c:v>11.308299110152689</c:v>
                </c:pt>
                <c:pt idx="2488">
                  <c:v>11.299214315105052</c:v>
                </c:pt>
                <c:pt idx="2489">
                  <c:v>11.290140463395483</c:v>
                </c:pt>
                <c:pt idx="2490">
                  <c:v>11.281077537455067</c:v>
                </c:pt>
                <c:pt idx="2491">
                  <c:v>11.272025519749873</c:v>
                </c:pt>
                <c:pt idx="2492">
                  <c:v>11.262984392781172</c:v>
                </c:pt>
                <c:pt idx="2493">
                  <c:v>11.253954139085454</c:v>
                </c:pt>
                <c:pt idx="2494">
                  <c:v>11.244934741234037</c:v>
                </c:pt>
                <c:pt idx="2495">
                  <c:v>11.235926181833348</c:v>
                </c:pt>
                <c:pt idx="2496">
                  <c:v>11.226928443524368</c:v>
                </c:pt>
                <c:pt idx="2497">
                  <c:v>11.217941508983101</c:v>
                </c:pt>
                <c:pt idx="2498">
                  <c:v>11.208965360919889</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11.066799977760834</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10.996729398300278</c:v>
                </c:pt>
                <c:pt idx="2523">
                  <c:v>10.988017392794593</c:v>
                </c:pt>
                <c:pt idx="2524">
                  <c:v>10.979315736136746</c:v>
                </c:pt>
                <c:pt idx="2525">
                  <c:v>10.970624411942252</c:v>
                </c:pt>
                <c:pt idx="2526">
                  <c:v>10.961943403858912</c:v>
                </c:pt>
                <c:pt idx="2527">
                  <c:v>10.953272695567129</c:v>
                </c:pt>
                <c:pt idx="2528">
                  <c:v>10.944612270779382</c:v>
                </c:pt>
                <c:pt idx="2529">
                  <c:v>10.935962113240384</c:v>
                </c:pt>
                <c:pt idx="2530">
                  <c:v>10.92732220672695</c:v>
                </c:pt>
                <c:pt idx="2531">
                  <c:v>10.918692535047978</c:v>
                </c:pt>
                <c:pt idx="2532">
                  <c:v>10.910073082044098</c:v>
                </c:pt>
                <c:pt idx="2533">
                  <c:v>10.90146383158817</c:v>
                </c:pt>
                <c:pt idx="2534">
                  <c:v>10.892864767584626</c:v>
                </c:pt>
                <c:pt idx="2535">
                  <c:v>10.884275873969624</c:v>
                </c:pt>
                <c:pt idx="2536">
                  <c:v>10.875697134711087</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10.807430864004081</c:v>
                </c:pt>
                <c:pt idx="2545">
                  <c:v>10.798942797692998</c:v>
                </c:pt>
                <c:pt idx="2546">
                  <c:v>10.790464727141568</c:v>
                </c:pt>
                <c:pt idx="2547">
                  <c:v>10.781996636660889</c:v>
                </c:pt>
                <c:pt idx="2548">
                  <c:v>10.77353851059287</c:v>
                </c:pt>
                <c:pt idx="2549">
                  <c:v>10.765090333310127</c:v>
                </c:pt>
                <c:pt idx="2550">
                  <c:v>10.756652089215899</c:v>
                </c:pt>
                <c:pt idx="2551">
                  <c:v>10.748223762743907</c:v>
                </c:pt>
                <c:pt idx="2552">
                  <c:v>10.739805338358634</c:v>
                </c:pt>
                <c:pt idx="2553">
                  <c:v>10.731396800554501</c:v>
                </c:pt>
                <c:pt idx="2554">
                  <c:v>10.722998133856718</c:v>
                </c:pt>
                <c:pt idx="2555">
                  <c:v>10.714609322820451</c:v>
                </c:pt>
                <c:pt idx="2556">
                  <c:v>10.706230352031209</c:v>
                </c:pt>
                <c:pt idx="2557">
                  <c:v>10.697861206104593</c:v>
                </c:pt>
                <c:pt idx="2558">
                  <c:v>10.689501869686303</c:v>
                </c:pt>
                <c:pt idx="2559">
                  <c:v>10.681152327451848</c:v>
                </c:pt>
                <c:pt idx="2560">
                  <c:v>10.672812564106959</c:v>
                </c:pt>
                <c:pt idx="2561">
                  <c:v>10.664482564386876</c:v>
                </c:pt>
                <c:pt idx="2562">
                  <c:v>10.6561623130568</c:v>
                </c:pt>
                <c:pt idx="2563">
                  <c:v>10.647851794911606</c:v>
                </c:pt>
                <c:pt idx="2564">
                  <c:v>10.639550994775902</c:v>
                </c:pt>
                <c:pt idx="2565">
                  <c:v>10.631259897503629</c:v>
                </c:pt>
                <c:pt idx="2566">
                  <c:v>10.622978487978344</c:v>
                </c:pt>
                <c:pt idx="2567">
                  <c:v>10.614706751113168</c:v>
                </c:pt>
                <c:pt idx="2568">
                  <c:v>10.606444671850324</c:v>
                </c:pt>
                <c:pt idx="2569">
                  <c:v>10.598192235161482</c:v>
                </c:pt>
                <c:pt idx="2570">
                  <c:v>10.589949426047509</c:v>
                </c:pt>
                <c:pt idx="2571">
                  <c:v>10.58171622953842</c:v>
                </c:pt>
                <c:pt idx="2572">
                  <c:v>10.573492630693332</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10.435145554724715</c:v>
                </c:pt>
                <c:pt idx="2590">
                  <c:v>10.427092191691228</c:v>
                </c:pt>
                <c:pt idx="2591">
                  <c:v>10.41904814788165</c:v>
                </c:pt>
                <c:pt idx="2592">
                  <c:v>10.411013408922718</c:v>
                </c:pt>
                <c:pt idx="2593">
                  <c:v>10.402987960469003</c:v>
                </c:pt>
                <c:pt idx="2594">
                  <c:v>10.394971788202449</c:v>
                </c:pt>
                <c:pt idx="2595">
                  <c:v>10.38696487783306</c:v>
                </c:pt>
                <c:pt idx="2596">
                  <c:v>10.37896721509777</c:v>
                </c:pt>
                <c:pt idx="2597">
                  <c:v>10.370978785761388</c:v>
                </c:pt>
                <c:pt idx="2598">
                  <c:v>10.362999575615996</c:v>
                </c:pt>
                <c:pt idx="2599">
                  <c:v>10.355029570480779</c:v>
                </c:pt>
                <c:pt idx="2600">
                  <c:v>10.347068756202411</c:v>
                </c:pt>
                <c:pt idx="2601">
                  <c:v>10.339117118654785</c:v>
                </c:pt>
                <c:pt idx="2602">
                  <c:v>10.331174643738768</c:v>
                </c:pt>
                <c:pt idx="2603">
                  <c:v>10.323241317382402</c:v>
                </c:pt>
                <c:pt idx="2604">
                  <c:v>10.315317125540627</c:v>
                </c:pt>
                <c:pt idx="2605">
                  <c:v>10.307402054195471</c:v>
                </c:pt>
                <c:pt idx="2606">
                  <c:v>10.299496089355674</c:v>
                </c:pt>
                <c:pt idx="2607">
                  <c:v>10.291599217056886</c:v>
                </c:pt>
                <c:pt idx="2608">
                  <c:v>10.283711423361533</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10.205329762334832</c:v>
                </c:pt>
                <c:pt idx="2619">
                  <c:v>10.197540920987224</c:v>
                </c:pt>
                <c:pt idx="2620">
                  <c:v>10.189760993056607</c:v>
                </c:pt>
                <c:pt idx="2621">
                  <c:v>10.181989964947787</c:v>
                </c:pt>
                <c:pt idx="2622">
                  <c:v>10.174227823091348</c:v>
                </c:pt>
                <c:pt idx="2623">
                  <c:v>10.16647455394383</c:v>
                </c:pt>
                <c:pt idx="2624">
                  <c:v>10.158730143987334</c:v>
                </c:pt>
                <c:pt idx="2625">
                  <c:v>10.150994579730028</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10.066483355908957</c:v>
                </c:pt>
                <c:pt idx="2637">
                  <c:v>10.058852896951286</c:v>
                </c:pt>
                <c:pt idx="2638">
                  <c:v>10.051231110611868</c:v>
                </c:pt>
                <c:pt idx="2639">
                  <c:v>10.043617983752808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9.9754873631588161</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9.915507116691666</c:v>
                </c:pt>
                <c:pt idx="2657">
                  <c:v>9.9080476419865011</c:v>
                </c:pt>
                <c:pt idx="2658">
                  <c:v>9.9005965818040842</c:v>
                </c:pt>
                <c:pt idx="2659">
                  <c:v>9.8931539234931929</c:v>
                </c:pt>
                <c:pt idx="2660">
                  <c:v>9.885719654426758</c:v>
                </c:pt>
                <c:pt idx="2661">
                  <c:v>9.8782937620009985</c:v>
                </c:pt>
                <c:pt idx="2662">
                  <c:v>9.8708762336362543</c:v>
                </c:pt>
                <c:pt idx="2663">
                  <c:v>9.8634670567760487</c:v>
                </c:pt>
                <c:pt idx="2664">
                  <c:v>9.8560662188877401</c:v>
                </c:pt>
                <c:pt idx="2665">
                  <c:v>9.8486737074619199</c:v>
                </c:pt>
                <c:pt idx="2666">
                  <c:v>9.8412895100130342</c:v>
                </c:pt>
                <c:pt idx="2667">
                  <c:v>9.8339136140785719</c:v>
                </c:pt>
                <c:pt idx="2668">
                  <c:v>9.8265460072195268</c:v>
                </c:pt>
                <c:pt idx="2669">
                  <c:v>9.8191866770200864</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9.6665309076050878</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9.6093114645409656</c:v>
                </c:pt>
                <c:pt idx="2699">
                  <c:v>9.6021947742082823</c:v>
                </c:pt>
                <c:pt idx="2700">
                  <c:v>9.5950859869182228</c:v>
                </c:pt>
                <c:pt idx="2701">
                  <c:v>9.5879850909735609</c:v>
                </c:pt>
                <c:pt idx="2702">
                  <c:v>9.5808920746985304</c:v>
                </c:pt>
                <c:pt idx="2703">
                  <c:v>9.5738069264389747</c:v>
                </c:pt>
                <c:pt idx="2704">
                  <c:v>9.566729634562277</c:v>
                </c:pt>
                <c:pt idx="2705">
                  <c:v>9.5596601874572062</c:v>
                </c:pt>
                <c:pt idx="2706">
                  <c:v>9.5525985735342545</c:v>
                </c:pt>
                <c:pt idx="2707">
                  <c:v>9.5455447812249208</c:v>
                </c:pt>
                <c:pt idx="2708">
                  <c:v>9.5384987989824079</c:v>
                </c:pt>
                <c:pt idx="2709">
                  <c:v>9.5314606152810271</c:v>
                </c:pt>
                <c:pt idx="2710">
                  <c:v>9.5244302186164251</c:v>
                </c:pt>
                <c:pt idx="2711">
                  <c:v>9.5174075975053345</c:v>
                </c:pt>
                <c:pt idx="2712">
                  <c:v>9.5103927404857114</c:v>
                </c:pt>
                <c:pt idx="2713">
                  <c:v>9.5033856361167448</c:v>
                </c:pt>
                <c:pt idx="2714">
                  <c:v>9.4963862729785262</c:v>
                </c:pt>
                <c:pt idx="2715">
                  <c:v>9.4893946396722768</c:v>
                </c:pt>
                <c:pt idx="2716">
                  <c:v>9.4824107248200225</c:v>
                </c:pt>
                <c:pt idx="2717">
                  <c:v>9.4754345170650556</c:v>
                </c:pt>
                <c:pt idx="2718">
                  <c:v>9.4684660050709528</c:v>
                </c:pt>
                <c:pt idx="2719">
                  <c:v>9.4615051775228363</c:v>
                </c:pt>
                <c:pt idx="2720">
                  <c:v>9.4545520231261708</c:v>
                </c:pt>
                <c:pt idx="2721">
                  <c:v>9.4476065306073149</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9.3854400324878497</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9.1759426587793218</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9.116433910065334</c:v>
                </c:pt>
                <c:pt idx="2771">
                  <c:v>9.1098575828504309</c:v>
                </c:pt>
                <c:pt idx="2772">
                  <c:v>9.1032883690232698</c:v>
                </c:pt>
                <c:pt idx="2773">
                  <c:v>9.0967262583284594</c:v>
                </c:pt>
                <c:pt idx="2774">
                  <c:v>9.090171240528953</c:v>
                </c:pt>
                <c:pt idx="2775">
                  <c:v>9.083623305406439</c:v>
                </c:pt>
                <c:pt idx="2776">
                  <c:v>9.0770824427607835</c:v>
                </c:pt>
                <c:pt idx="2777">
                  <c:v>9.0705486424102713</c:v>
                </c:pt>
                <c:pt idx="2778">
                  <c:v>9.0640218941914981</c:v>
                </c:pt>
                <c:pt idx="2779">
                  <c:v>9.0575021879593525</c:v>
                </c:pt>
                <c:pt idx="2780">
                  <c:v>9.0509895135869805</c:v>
                </c:pt>
                <c:pt idx="2781">
                  <c:v>9.0444838609655012</c:v>
                </c:pt>
                <c:pt idx="2782">
                  <c:v>9.0379852200045931</c:v>
                </c:pt>
                <c:pt idx="2783">
                  <c:v>9.0314935806317589</c:v>
                </c:pt>
                <c:pt idx="2784">
                  <c:v>9.0250089327926801</c:v>
                </c:pt>
                <c:pt idx="2785">
                  <c:v>9.0185312664510491</c:v>
                </c:pt>
                <c:pt idx="2786">
                  <c:v>9.0120605715885773</c:v>
                </c:pt>
                <c:pt idx="2787">
                  <c:v>9.0055968382050331</c:v>
                </c:pt>
                <c:pt idx="2788">
                  <c:v>8.9991400563177244</c:v>
                </c:pt>
                <c:pt idx="2789">
                  <c:v>8.9926902159624795</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8.8714490170226767</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8.765036409003395</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8.6059535389083592</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8.4570386562091659</c:v>
                </c:pt>
                <c:pt idx="2877">
                  <c:v>8.4511626524636068</c:v>
                </c:pt>
                <c:pt idx="2878">
                  <c:v>8.4452927706178933</c:v>
                </c:pt>
                <c:pt idx="2879">
                  <c:v>8.4394290021708187</c:v>
                </c:pt>
                <c:pt idx="2880">
                  <c:v>8.4335713386359963</c:v>
                </c:pt>
                <c:pt idx="2881">
                  <c:v>8.4277197715417103</c:v>
                </c:pt>
                <c:pt idx="2882">
                  <c:v>8.4218742924309673</c:v>
                </c:pt>
                <c:pt idx="2883">
                  <c:v>8.4160348928614752</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8.3695375515211143</c:v>
                </c:pt>
                <c:pt idx="2892">
                  <c:v>8.3637524903207527</c:v>
                </c:pt>
                <c:pt idx="2893">
                  <c:v>8.3579734250378319</c:v>
                </c:pt>
                <c:pt idx="2894">
                  <c:v>8.3522003473893118</c:v>
                </c:pt>
                <c:pt idx="2895">
                  <c:v>8.3464332491061768</c:v>
                </c:pt>
                <c:pt idx="2896">
                  <c:v>8.340672121934098</c:v>
                </c:pt>
                <c:pt idx="2897">
                  <c:v>8.334916957632764</c:v>
                </c:pt>
                <c:pt idx="2898">
                  <c:v>8.3291677479760811</c:v>
                </c:pt>
                <c:pt idx="2899">
                  <c:v>8.3234244847521683</c:v>
                </c:pt>
                <c:pt idx="2900">
                  <c:v>8.3176871597633451</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8.1873489923158367</c:v>
                </c:pt>
                <c:pt idx="2924">
                  <c:v>8.181751761932297</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8.1205592047692772</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8.0764856948403239</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7.9786227529592679</c:v>
                </c:pt>
                <c:pt idx="2962">
                  <c:v>7.9732381587182024</c:v>
                </c:pt>
                <c:pt idx="2963">
                  <c:v>7.9678590135518954</c:v>
                </c:pt>
                <c:pt idx="2964">
                  <c:v>7.9624853101103765</c:v>
                </c:pt>
                <c:pt idx="2965">
                  <c:v>7.9571170410560699</c:v>
                </c:pt>
                <c:pt idx="2966">
                  <c:v>7.9517541990638376</c:v>
                </c:pt>
                <c:pt idx="2967">
                  <c:v>7.9463967768206833</c:v>
                </c:pt>
                <c:pt idx="2968">
                  <c:v>7.9410447670261464</c:v>
                </c:pt>
                <c:pt idx="2969">
                  <c:v>7.9356981623919571</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7.8666808777881849</c:v>
                </c:pt>
                <c:pt idx="2983">
                  <c:v>7.8614091869535114</c:v>
                </c:pt>
                <c:pt idx="2984">
                  <c:v>7.8561427934130501</c:v>
                </c:pt>
                <c:pt idx="2985">
                  <c:v>7.8508816900717715</c:v>
                </c:pt>
                <c:pt idx="2986">
                  <c:v>7.8456258698466375</c:v>
                </c:pt>
                <c:pt idx="2987">
                  <c:v>7.8403753256663702</c:v>
                </c:pt>
                <c:pt idx="2988">
                  <c:v>7.8351300504715216</c:v>
                </c:pt>
                <c:pt idx="2989">
                  <c:v>7.8298900372144695</c:v>
                </c:pt>
                <c:pt idx="2990">
                  <c:v>7.8246552788593302</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7.7467597431586848</c:v>
                </c:pt>
                <c:pt idx="3006">
                  <c:v>7.7416081158799521</c:v>
                </c:pt>
                <c:pt idx="3007">
                  <c:v>7.7364616256732548</c:v>
                </c:pt>
                <c:pt idx="3008">
                  <c:v>7.7313202657107833</c:v>
                </c:pt>
                <c:pt idx="3009">
                  <c:v>7.7261840291760508</c:v>
                </c:pt>
                <c:pt idx="3010">
                  <c:v>7.721052909264003</c:v>
                </c:pt>
                <c:pt idx="3011">
                  <c:v>7.7159268991806895</c:v>
                </c:pt>
                <c:pt idx="3012">
                  <c:v>7.7108059921435634</c:v>
                </c:pt>
                <c:pt idx="3013">
                  <c:v>7.7056901813812999</c:v>
                </c:pt>
                <c:pt idx="3014">
                  <c:v>7.7005794601337394</c:v>
                </c:pt>
                <c:pt idx="3015">
                  <c:v>7.695473821652036</c:v>
                </c:pt>
                <c:pt idx="3016">
                  <c:v>7.6903732591984371</c:v>
                </c:pt>
                <c:pt idx="3017">
                  <c:v>7.6852777660464273</c:v>
                </c:pt>
                <c:pt idx="3018">
                  <c:v>7.6801873354805785</c:v>
                </c:pt>
                <c:pt idx="3019">
                  <c:v>7.6751019607965443</c:v>
                </c:pt>
                <c:pt idx="3020">
                  <c:v>7.6700216353011914</c:v>
                </c:pt>
                <c:pt idx="3021">
                  <c:v>7.6649463523122865</c:v>
                </c:pt>
                <c:pt idx="3022">
                  <c:v>7.6598761051588564</c:v>
                </c:pt>
                <c:pt idx="3023">
                  <c:v>7.6548108871807257</c:v>
                </c:pt>
                <c:pt idx="3024">
                  <c:v>7.6497506917289799</c:v>
                </c:pt>
                <c:pt idx="3025">
                  <c:v>7.6446955121654243</c:v>
                </c:pt>
                <c:pt idx="3026">
                  <c:v>7.6396453418630594</c:v>
                </c:pt>
                <c:pt idx="3027">
                  <c:v>7.6346001742056515</c:v>
                </c:pt>
                <c:pt idx="3028">
                  <c:v>7.6295600025879855</c:v>
                </c:pt>
                <c:pt idx="3029">
                  <c:v>7.6245248204156786</c:v>
                </c:pt>
                <c:pt idx="3030">
                  <c:v>7.6194946211053782</c:v>
                </c:pt>
                <c:pt idx="3031">
                  <c:v>7.6144693980843874</c:v>
                </c:pt>
                <c:pt idx="3032">
                  <c:v>7.6094491447909194</c:v>
                </c:pt>
                <c:pt idx="3033">
                  <c:v>7.6044338546740065</c:v>
                </c:pt>
                <c:pt idx="3034">
                  <c:v>7.5994235211935184</c:v>
                </c:pt>
                <c:pt idx="3035">
                  <c:v>7.5944181378199866</c:v>
                </c:pt>
                <c:pt idx="3036">
                  <c:v>7.5894176980348433</c:v>
                </c:pt>
                <c:pt idx="3037">
                  <c:v>7.584422195330073</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7.5248589008063691</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7.4465264853304465</c:v>
                </c:pt>
                <c:pt idx="3066">
                  <c:v>7.4416713744717562</c:v>
                </c:pt>
                <c:pt idx="3067">
                  <c:v>7.4368210103401573</c:v>
                </c:pt>
                <c:pt idx="3068">
                  <c:v>7.4319753867499392</c:v>
                </c:pt>
                <c:pt idx="3069">
                  <c:v>7.4271344975255369</c:v>
                </c:pt>
                <c:pt idx="3070">
                  <c:v>7.4222983365014548</c:v>
                </c:pt>
                <c:pt idx="3071">
                  <c:v>7.4174668975221136</c:v>
                </c:pt>
                <c:pt idx="3072">
                  <c:v>7.4126401744420534</c:v>
                </c:pt>
                <c:pt idx="3073">
                  <c:v>7.4078181611257365</c:v>
                </c:pt>
                <c:pt idx="3074">
                  <c:v>7.4030008514476826</c:v>
                </c:pt>
                <c:pt idx="3075">
                  <c:v>7.3981882392922742</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7.2981977858537999</c:v>
                </c:pt>
                <c:pt idx="3097">
                  <c:v>7.2934869918643424</c:v>
                </c:pt>
                <c:pt idx="3098">
                  <c:v>7.2887807574430363</c:v>
                </c:pt>
                <c:pt idx="3099">
                  <c:v>7.2840790767075045</c:v>
                </c:pt>
                <c:pt idx="3100">
                  <c:v>7.2793819437849034</c:v>
                </c:pt>
                <c:pt idx="3101">
                  <c:v>7.2746893528117411</c:v>
                </c:pt>
                <c:pt idx="3102">
                  <c:v>7.2700012979341206</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7.2280119670807066</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7.1771838482017332</c:v>
                </c:pt>
                <c:pt idx="3123">
                  <c:v>7.1725897156000684</c:v>
                </c:pt>
                <c:pt idx="3124">
                  <c:v>7.1679999926599676</c:v>
                </c:pt>
                <c:pt idx="3125">
                  <c:v>7.1634146737397746</c:v>
                </c:pt>
                <c:pt idx="3126">
                  <c:v>7.1588337532069355</c:v>
                </c:pt>
                <c:pt idx="3127">
                  <c:v>7.1542572254377355</c:v>
                </c:pt>
                <c:pt idx="3128">
                  <c:v>7.1496850848175484</c:v>
                </c:pt>
                <c:pt idx="3129">
                  <c:v>7.1451173257406762</c:v>
                </c:pt>
                <c:pt idx="3130">
                  <c:v>7.1405539426103948</c:v>
                </c:pt>
                <c:pt idx="3131">
                  <c:v>7.1359949298388807</c:v>
                </c:pt>
                <c:pt idx="3132">
                  <c:v>7.1314402818473184</c:v>
                </c:pt>
                <c:pt idx="3133">
                  <c:v>7.1268899930656477</c:v>
                </c:pt>
                <c:pt idx="3134">
                  <c:v>7.1223440579327715</c:v>
                </c:pt>
                <c:pt idx="3135">
                  <c:v>7.1178024708965042</c:v>
                </c:pt>
                <c:pt idx="3136">
                  <c:v>7.1132652264134375</c:v>
                </c:pt>
                <c:pt idx="3137">
                  <c:v>7.1087323189489755</c:v>
                </c:pt>
                <c:pt idx="3138">
                  <c:v>7.1042037429774147</c:v>
                </c:pt>
                <c:pt idx="3139">
                  <c:v>7.099679492981819</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7.0546737142306348</c:v>
                </c:pt>
                <c:pt idx="3150">
                  <c:v>7.0501966883511953</c:v>
                </c:pt>
                <c:pt idx="3151">
                  <c:v>7.0457239229244903</c:v>
                </c:pt>
                <c:pt idx="3152">
                  <c:v>7.0412554125463984</c:v>
                </c:pt>
                <c:pt idx="3153">
                  <c:v>7.0367911518214097</c:v>
                </c:pt>
                <c:pt idx="3154">
                  <c:v>7.0323311353624982</c:v>
                </c:pt>
                <c:pt idx="3155">
                  <c:v>7.0278753577912383</c:v>
                </c:pt>
                <c:pt idx="3156">
                  <c:v>7.0234238137377725</c:v>
                </c:pt>
                <c:pt idx="3157">
                  <c:v>7.0189764978405851</c:v>
                </c:pt>
                <c:pt idx="3158">
                  <c:v>7.0145334047467616</c:v>
                </c:pt>
                <c:pt idx="3159">
                  <c:v>7.0100945291118268</c:v>
                </c:pt>
                <c:pt idx="3160">
                  <c:v>7.0056598655997586</c:v>
                </c:pt>
                <c:pt idx="3161">
                  <c:v>7.0012294088829927</c:v>
                </c:pt>
                <c:pt idx="3162">
                  <c:v>6.9968031536423201</c:v>
                </c:pt>
                <c:pt idx="3163">
                  <c:v>6.9923810945669791</c:v>
                </c:pt>
                <c:pt idx="3164">
                  <c:v>6.9879632263546414</c:v>
                </c:pt>
                <c:pt idx="3165">
                  <c:v>6.9835495437112884</c:v>
                </c:pt>
                <c:pt idx="3166">
                  <c:v>6.9791400413512834</c:v>
                </c:pt>
                <c:pt idx="3167">
                  <c:v>6.9747347139972815</c:v>
                </c:pt>
                <c:pt idx="3168">
                  <c:v>6.9703335563803561</c:v>
                </c:pt>
                <c:pt idx="3169">
                  <c:v>6.9659365632398007</c:v>
                </c:pt>
                <c:pt idx="3170">
                  <c:v>6.9615437293233198</c:v>
                </c:pt>
                <c:pt idx="3171">
                  <c:v>6.9571550493866807</c:v>
                </c:pt>
                <c:pt idx="3172">
                  <c:v>6.9527705181941881</c:v>
                </c:pt>
                <c:pt idx="3173">
                  <c:v>6.9483901305181925</c:v>
                </c:pt>
                <c:pt idx="3174">
                  <c:v>6.9440138811393002</c:v>
                </c:pt>
                <c:pt idx="3175">
                  <c:v>6.9396417648464537</c:v>
                </c:pt>
                <c:pt idx="3176">
                  <c:v>6.9352737764366408</c:v>
                </c:pt>
                <c:pt idx="3177">
                  <c:v>6.9309099107151173</c:v>
                </c:pt>
                <c:pt idx="3178">
                  <c:v>6.9265501624953325</c:v>
                </c:pt>
                <c:pt idx="3179">
                  <c:v>6.9221945265988118</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6.8702457831705006</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6.8316670342770642</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6.7849549180600608</c:v>
                </c:pt>
                <c:pt idx="3212">
                  <c:v>6.7807321362040511</c:v>
                </c:pt>
                <c:pt idx="3213">
                  <c:v>6.7765132953482334</c:v>
                </c:pt>
                <c:pt idx="3214">
                  <c:v>6.7722983905901106</c:v>
                </c:pt>
                <c:pt idx="3215">
                  <c:v>6.7680874170347662</c:v>
                </c:pt>
                <c:pt idx="3216">
                  <c:v>6.7638803697949745</c:v>
                </c:pt>
                <c:pt idx="3217">
                  <c:v>6.7596772439910584</c:v>
                </c:pt>
                <c:pt idx="3218">
                  <c:v>6.7554780347508814</c:v>
                </c:pt>
                <c:pt idx="3219">
                  <c:v>6.7512827372099053</c:v>
                </c:pt>
                <c:pt idx="3220">
                  <c:v>6.7470913465111497</c:v>
                </c:pt>
                <c:pt idx="3221">
                  <c:v>6.742903857805139</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6.6846860272827753</c:v>
                </c:pt>
                <c:pt idx="3236">
                  <c:v>6.6805564916155085</c:v>
                </c:pt>
                <c:pt idx="3237">
                  <c:v>6.6764307813632824</c:v>
                </c:pt>
                <c:pt idx="3238">
                  <c:v>6.6723088918025928</c:v>
                </c:pt>
                <c:pt idx="3239">
                  <c:v>6.6681908182172798</c:v>
                </c:pt>
                <c:pt idx="3240">
                  <c:v>6.6640765558985109</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6.6312991002641501</c:v>
                </c:pt>
                <c:pt idx="3249">
                  <c:v>6.6272189286369203</c:v>
                </c:pt>
                <c:pt idx="3250">
                  <c:v>6.6231425215844455</c:v>
                </c:pt>
                <c:pt idx="3251">
                  <c:v>6.6190698744768381</c:v>
                </c:pt>
                <c:pt idx="3252">
                  <c:v>6.6150009826914706</c:v>
                </c:pt>
                <c:pt idx="3253">
                  <c:v>6.6109358416127701</c:v>
                </c:pt>
                <c:pt idx="3254">
                  <c:v>6.6068744466323786</c:v>
                </c:pt>
                <c:pt idx="3255">
                  <c:v>6.6028167931488264</c:v>
                </c:pt>
                <c:pt idx="3256">
                  <c:v>6.5987628765678155</c:v>
                </c:pt>
                <c:pt idx="3257">
                  <c:v>6.5947126923020916</c:v>
                </c:pt>
                <c:pt idx="3258">
                  <c:v>6.590666235771419</c:v>
                </c:pt>
                <c:pt idx="3259">
                  <c:v>6.5866235024026132</c:v>
                </c:pt>
                <c:pt idx="3260">
                  <c:v>6.5825844876293917</c:v>
                </c:pt>
                <c:pt idx="3261">
                  <c:v>6.5785491868927073</c:v>
                </c:pt>
                <c:pt idx="3262">
                  <c:v>6.5745175956401951</c:v>
                </c:pt>
                <c:pt idx="3263">
                  <c:v>6.570489709326707</c:v>
                </c:pt>
                <c:pt idx="3264">
                  <c:v>6.566465523413938</c:v>
                </c:pt>
                <c:pt idx="3265">
                  <c:v>6.5624450333705475</c:v>
                </c:pt>
                <c:pt idx="3266">
                  <c:v>6.5584282346721539</c:v>
                </c:pt>
                <c:pt idx="3267">
                  <c:v>6.5544151228012426</c:v>
                </c:pt>
                <c:pt idx="3268">
                  <c:v>6.5504056932473027</c:v>
                </c:pt>
                <c:pt idx="3269">
                  <c:v>6.5463999415066114</c:v>
                </c:pt>
                <c:pt idx="3270">
                  <c:v>6.5423978630823818</c:v>
                </c:pt>
                <c:pt idx="3271">
                  <c:v>6.5383994534847325</c:v>
                </c:pt>
                <c:pt idx="3272">
                  <c:v>6.5344047082305146</c:v>
                </c:pt>
                <c:pt idx="3273">
                  <c:v>6.5304136228435983</c:v>
                </c:pt>
                <c:pt idx="3274">
                  <c:v>6.5264261928545872</c:v>
                </c:pt>
                <c:pt idx="3275">
                  <c:v>6.5224424138008521</c:v>
                </c:pt>
                <c:pt idx="3276">
                  <c:v>6.5184622812267063</c:v>
                </c:pt>
                <c:pt idx="3277">
                  <c:v>6.514485790683163</c:v>
                </c:pt>
                <c:pt idx="3278">
                  <c:v>6.510512937728028</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6.4631208264160458</c:v>
                </c:pt>
                <c:pt idx="3291">
                  <c:v>6.4591948609361225</c:v>
                </c:pt>
                <c:pt idx="3292">
                  <c:v>6.4552724715594323</c:v>
                </c:pt>
                <c:pt idx="3293">
                  <c:v>6.4513536539441096</c:v>
                </c:pt>
                <c:pt idx="3294">
                  <c:v>6.4474384037547834</c:v>
                </c:pt>
                <c:pt idx="3295">
                  <c:v>6.443526716662733</c:v>
                </c:pt>
                <c:pt idx="3296">
                  <c:v>6.4396185883457999</c:v>
                </c:pt>
                <c:pt idx="3297">
                  <c:v>6.435714014488342</c:v>
                </c:pt>
                <c:pt idx="3298">
                  <c:v>6.431812990781288</c:v>
                </c:pt>
                <c:pt idx="3299">
                  <c:v>6.4279155129220245</c:v>
                </c:pt>
                <c:pt idx="3300">
                  <c:v>6.424021576614539</c:v>
                </c:pt>
                <c:pt idx="3301">
                  <c:v>6.4201311775693357</c:v>
                </c:pt>
                <c:pt idx="3302">
                  <c:v>6.4162443115033279</c:v>
                </c:pt>
                <c:pt idx="3303">
                  <c:v>6.4123609741398999</c:v>
                </c:pt>
                <c:pt idx="3304">
                  <c:v>6.4084811612090231</c:v>
                </c:pt>
                <c:pt idx="3305">
                  <c:v>6.4046048684470245</c:v>
                </c:pt>
                <c:pt idx="3306">
                  <c:v>6.4007320915967334</c:v>
                </c:pt>
                <c:pt idx="3307">
                  <c:v>6.3968628264073617</c:v>
                </c:pt>
                <c:pt idx="3308">
                  <c:v>6.3929970686345765</c:v>
                </c:pt>
                <c:pt idx="3309">
                  <c:v>6.3891348140404371</c:v>
                </c:pt>
                <c:pt idx="3310">
                  <c:v>6.3852760583934627</c:v>
                </c:pt>
                <c:pt idx="3311">
                  <c:v>6.3814207974684525</c:v>
                </c:pt>
                <c:pt idx="3312">
                  <c:v>6.3775690270466603</c:v>
                </c:pt>
                <c:pt idx="3313">
                  <c:v>6.3737207429156824</c:v>
                </c:pt>
                <c:pt idx="3314">
                  <c:v>6.3698759408694645</c:v>
                </c:pt>
                <c:pt idx="3315">
                  <c:v>6.3660346167082666</c:v>
                </c:pt>
                <c:pt idx="3316">
                  <c:v>6.3621967662387737</c:v>
                </c:pt>
                <c:pt idx="3317">
                  <c:v>6.3583623852739493</c:v>
                </c:pt>
                <c:pt idx="3318">
                  <c:v>6.3545314696328745</c:v>
                </c:pt>
                <c:pt idx="3319">
                  <c:v>6.3507040151412495</c:v>
                </c:pt>
                <c:pt idx="3320">
                  <c:v>6.3468800176308351</c:v>
                </c:pt>
                <c:pt idx="3321">
                  <c:v>6.3430594729397294</c:v>
                </c:pt>
                <c:pt idx="3322">
                  <c:v>6.3392423769122974</c:v>
                </c:pt>
                <c:pt idx="3323">
                  <c:v>6.3354287253991597</c:v>
                </c:pt>
                <c:pt idx="3324">
                  <c:v>6.3316185142571184</c:v>
                </c:pt>
                <c:pt idx="3325">
                  <c:v>6.3278117393492632</c:v>
                </c:pt>
                <c:pt idx="3326">
                  <c:v>6.3240083965449445</c:v>
                </c:pt>
                <c:pt idx="3327">
                  <c:v>6.3202084817196225</c:v>
                </c:pt>
                <c:pt idx="3328">
                  <c:v>6.3164119907549274</c:v>
                </c:pt>
                <c:pt idx="3329">
                  <c:v>6.3126189195387807</c:v>
                </c:pt>
                <c:pt idx="3330">
                  <c:v>6.3088292639652659</c:v>
                </c:pt>
                <c:pt idx="3331">
                  <c:v>6.3050430199345424</c:v>
                </c:pt>
                <c:pt idx="3332">
                  <c:v>6.301260183352972</c:v>
                </c:pt>
                <c:pt idx="3333">
                  <c:v>6.2974807501329755</c:v>
                </c:pt>
                <c:pt idx="3334">
                  <c:v>6.2937047161932895</c:v>
                </c:pt>
                <c:pt idx="3335">
                  <c:v>6.2899320774585945</c:v>
                </c:pt>
                <c:pt idx="3336">
                  <c:v>6.2861628298597383</c:v>
                </c:pt>
                <c:pt idx="3337">
                  <c:v>6.2823969693336483</c:v>
                </c:pt>
                <c:pt idx="3338">
                  <c:v>6.2786344918233761</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6.2374693640120773</c:v>
                </c:pt>
                <c:pt idx="3350">
                  <c:v>6.2337471684461434</c:v>
                </c:pt>
                <c:pt idx="3351">
                  <c:v>6.2300283037039081</c:v>
                </c:pt>
                <c:pt idx="3352">
                  <c:v>6.2263127658123594</c:v>
                </c:pt>
                <c:pt idx="3353">
                  <c:v>6.2226005508045095</c:v>
                </c:pt>
                <c:pt idx="3354">
                  <c:v>6.2188916547192354</c:v>
                </c:pt>
                <c:pt idx="3355">
                  <c:v>6.2151860736013065</c:v>
                </c:pt>
                <c:pt idx="3356">
                  <c:v>6.2114838035014097</c:v>
                </c:pt>
                <c:pt idx="3357">
                  <c:v>6.2077848404760561</c:v>
                </c:pt>
                <c:pt idx="3358">
                  <c:v>6.2040891805877516</c:v>
                </c:pt>
                <c:pt idx="3359">
                  <c:v>6.2003968199046939</c:v>
                </c:pt>
                <c:pt idx="3360">
                  <c:v>6.1967077545010394</c:v>
                </c:pt>
                <c:pt idx="3361">
                  <c:v>6.1930219804567495</c:v>
                </c:pt>
                <c:pt idx="3362">
                  <c:v>6.1893394938576503</c:v>
                </c:pt>
                <c:pt idx="3363">
                  <c:v>6.1856602907952603</c:v>
                </c:pt>
                <c:pt idx="3364">
                  <c:v>6.1819843673670531</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6.145404658528018</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6.1019359733429432</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6.0732125723541373</c:v>
                </c:pt>
                <c:pt idx="3395">
                  <c:v>6.0696364131105334</c:v>
                </c:pt>
                <c:pt idx="3396">
                  <c:v>6.0660634116233618</c:v>
                </c:pt>
                <c:pt idx="3397">
                  <c:v>6.0624935641758961</c:v>
                </c:pt>
                <c:pt idx="3398">
                  <c:v>6.0589268670570524</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5.9812491206656251</c:v>
                </c:pt>
                <c:pt idx="3421">
                  <c:v>5.9777538692482866</c:v>
                </c:pt>
                <c:pt idx="3422">
                  <c:v>5.9742616807064044</c:v>
                </c:pt>
                <c:pt idx="3423">
                  <c:v>5.9707725514622823</c:v>
                </c:pt>
                <c:pt idx="3424">
                  <c:v>5.9672864779435955</c:v>
                </c:pt>
                <c:pt idx="3425">
                  <c:v>5.9638034565831823</c:v>
                </c:pt>
                <c:pt idx="3426">
                  <c:v>5.9603234838190531</c:v>
                </c:pt>
                <c:pt idx="3427">
                  <c:v>5.9568465560943915</c:v>
                </c:pt>
                <c:pt idx="3428">
                  <c:v>5.9533726698576981</c:v>
                </c:pt>
                <c:pt idx="3429">
                  <c:v>5.9499018215625314</c:v>
                </c:pt>
                <c:pt idx="3430">
                  <c:v>5.9464340076676425</c:v>
                </c:pt>
                <c:pt idx="3431">
                  <c:v>5.9429692246369621</c:v>
                </c:pt>
                <c:pt idx="3432">
                  <c:v>5.9395074689395511</c:v>
                </c:pt>
                <c:pt idx="3433">
                  <c:v>5.9360487370496493</c:v>
                </c:pt>
                <c:pt idx="3434">
                  <c:v>5.9325930254465113</c:v>
                </c:pt>
                <c:pt idx="3435">
                  <c:v>5.9291403306146924</c:v>
                </c:pt>
                <c:pt idx="3436">
                  <c:v>5.9256906490436991</c:v>
                </c:pt>
                <c:pt idx="3437">
                  <c:v>5.9222439772282565</c:v>
                </c:pt>
                <c:pt idx="3438">
                  <c:v>5.9188003116681314</c:v>
                </c:pt>
                <c:pt idx="3439">
                  <c:v>5.9153596488681721</c:v>
                </c:pt>
                <c:pt idx="3440">
                  <c:v>5.9119219853383527</c:v>
                </c:pt>
                <c:pt idx="3441">
                  <c:v>5.9084873175936119</c:v>
                </c:pt>
                <c:pt idx="3442">
                  <c:v>5.9050556421540872</c:v>
                </c:pt>
                <c:pt idx="3443">
                  <c:v>5.9016269555449048</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5.8641076768590557</c:v>
                </c:pt>
                <c:pt idx="3455">
                  <c:v>5.8607145869998645</c:v>
                </c:pt>
                <c:pt idx="3456">
                  <c:v>5.8573244412532315</c:v>
                </c:pt>
                <c:pt idx="3457">
                  <c:v>5.8539372362140947</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5.8235841632922956</c:v>
                </c:pt>
                <c:pt idx="3467">
                  <c:v>5.8202261791277445</c:v>
                </c:pt>
                <c:pt idx="3468">
                  <c:v>5.8168710985378214</c:v>
                </c:pt>
                <c:pt idx="3469">
                  <c:v>5.8135189181759221</c:v>
                </c:pt>
                <c:pt idx="3470">
                  <c:v>5.8101696347003839</c:v>
                </c:pt>
                <c:pt idx="3471">
                  <c:v>5.8068232447741908</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5.77020298026848</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5.7404979949748824</c:v>
                </c:pt>
                <c:pt idx="3492">
                  <c:v>5.7372116071845864</c:v>
                </c:pt>
                <c:pt idx="3493">
                  <c:v>5.7339280407315902</c:v>
                </c:pt>
                <c:pt idx="3494">
                  <c:v>5.7306472923873528</c:v>
                </c:pt>
                <c:pt idx="3495">
                  <c:v>5.7273693589278816</c:v>
                </c:pt>
                <c:pt idx="3496">
                  <c:v>5.7240942371339107</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5.6979940979379124</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5.6688442541170616</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5.6271322264117032</c:v>
                </c:pt>
                <c:pt idx="3527">
                  <c:v>5.6239426942542403</c:v>
                </c:pt>
                <c:pt idx="3528">
                  <c:v>5.6207558731311957</c:v>
                </c:pt>
                <c:pt idx="3529">
                  <c:v>5.6175717599711295</c:v>
                </c:pt>
                <c:pt idx="3530">
                  <c:v>5.6143903517067306</c:v>
                </c:pt>
                <c:pt idx="3531">
                  <c:v>5.6112116452752225</c:v>
                </c:pt>
                <c:pt idx="3532">
                  <c:v>5.6080356376179656</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5.5827243666357278</c:v>
                </c:pt>
                <c:pt idx="3541">
                  <c:v>5.5795725110247814</c:v>
                </c:pt>
                <c:pt idx="3542">
                  <c:v>5.5764233238395544</c:v>
                </c:pt>
                <c:pt idx="3543">
                  <c:v>5.5732768020686834</c:v>
                </c:pt>
                <c:pt idx="3544">
                  <c:v>5.5701329427051087</c:v>
                </c:pt>
                <c:pt idx="3545">
                  <c:v>5.5669917427459765</c:v>
                </c:pt>
                <c:pt idx="3546">
                  <c:v>5.563853199192681</c:v>
                </c:pt>
                <c:pt idx="3547">
                  <c:v>5.5607173090507445</c:v>
                </c:pt>
                <c:pt idx="3548">
                  <c:v>5.557584069330046</c:v>
                </c:pt>
                <c:pt idx="3549">
                  <c:v>5.554453477044671</c:v>
                </c:pt>
                <c:pt idx="3550">
                  <c:v>5.5513255292127601</c:v>
                </c:pt>
                <c:pt idx="3551">
                  <c:v>5.5482002228567779</c:v>
                </c:pt>
                <c:pt idx="3552">
                  <c:v>5.5450775550033464</c:v>
                </c:pt>
                <c:pt idx="3553">
                  <c:v>5.5419575226832674</c:v>
                </c:pt>
                <c:pt idx="3554">
                  <c:v>5.53884012293154</c:v>
                </c:pt>
                <c:pt idx="3555">
                  <c:v>5.5357253527872485</c:v>
                </c:pt>
                <c:pt idx="3556">
                  <c:v>5.5326132092937694</c:v>
                </c:pt>
                <c:pt idx="3557">
                  <c:v>5.5295036894985374</c:v>
                </c:pt>
                <c:pt idx="3558">
                  <c:v>5.526396790453191</c:v>
                </c:pt>
                <c:pt idx="3559">
                  <c:v>5.5232925092134098</c:v>
                </c:pt>
                <c:pt idx="3560">
                  <c:v>5.5201908428391455</c:v>
                </c:pt>
                <c:pt idx="3561">
                  <c:v>5.5170917883943984</c:v>
                </c:pt>
                <c:pt idx="3562">
                  <c:v>5.5139953429472746</c:v>
                </c:pt>
                <c:pt idx="3563">
                  <c:v>5.5109015035700395</c:v>
                </c:pt>
                <c:pt idx="3564">
                  <c:v>5.5078102673389999</c:v>
                </c:pt>
                <c:pt idx="3565">
                  <c:v>5.5047216313346983</c:v>
                </c:pt>
                <c:pt idx="3566">
                  <c:v>5.5016355926415814</c:v>
                </c:pt>
                <c:pt idx="3567">
                  <c:v>5.4985521483483035</c:v>
                </c:pt>
                <c:pt idx="3568">
                  <c:v>5.4954712955475724</c:v>
                </c:pt>
                <c:pt idx="3569">
                  <c:v>5.4923930313361504</c:v>
                </c:pt>
                <c:pt idx="3570">
                  <c:v>5.4893173528148989</c:v>
                </c:pt>
                <c:pt idx="3571">
                  <c:v>5.4862442570886634</c:v>
                </c:pt>
                <c:pt idx="3572">
                  <c:v>5.483173741266441</c:v>
                </c:pt>
                <c:pt idx="3573">
                  <c:v>5.480105802461205</c:v>
                </c:pt>
                <c:pt idx="3574">
                  <c:v>5.4770404377899826</c:v>
                </c:pt>
                <c:pt idx="3575">
                  <c:v>5.4739776443738517</c:v>
                </c:pt>
                <c:pt idx="3576">
                  <c:v>5.4709174193378374</c:v>
                </c:pt>
                <c:pt idx="3577">
                  <c:v>5.4678597598110885</c:v>
                </c:pt>
                <c:pt idx="3578">
                  <c:v>5.4648046629266833</c:v>
                </c:pt>
                <c:pt idx="3579">
                  <c:v>5.4617521258218238</c:v>
                </c:pt>
                <c:pt idx="3580">
                  <c:v>5.4587021456374734</c:v>
                </c:pt>
                <c:pt idx="3581">
                  <c:v>5.4556547195188294</c:v>
                </c:pt>
                <c:pt idx="3582">
                  <c:v>5.4526098446149494</c:v>
                </c:pt>
                <c:pt idx="3583">
                  <c:v>5.4495675180788874</c:v>
                </c:pt>
                <c:pt idx="3584">
                  <c:v>5.4465277370676874</c:v>
                </c:pt>
                <c:pt idx="3585">
                  <c:v>5.4434904987423538</c:v>
                </c:pt>
                <c:pt idx="3586">
                  <c:v>5.4404558002677668</c:v>
                </c:pt>
                <c:pt idx="3587">
                  <c:v>5.437423638812902</c:v>
                </c:pt>
                <c:pt idx="3588">
                  <c:v>5.4343940115505784</c:v>
                </c:pt>
                <c:pt idx="3589">
                  <c:v>5.4313669156575966</c:v>
                </c:pt>
                <c:pt idx="3590">
                  <c:v>5.4283423483145974</c:v>
                </c:pt>
                <c:pt idx="3591">
                  <c:v>5.4253203067062845</c:v>
                </c:pt>
                <c:pt idx="3592">
                  <c:v>5.4223007880211922</c:v>
                </c:pt>
                <c:pt idx="3593">
                  <c:v>5.4192837894518036</c:v>
                </c:pt>
                <c:pt idx="3594">
                  <c:v>5.4162693081944413</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5.3892517952450589</c:v>
                </c:pt>
                <c:pt idx="3604">
                  <c:v>5.3862623337626578</c:v>
                </c:pt>
                <c:pt idx="3605">
                  <c:v>5.383275359008115</c:v>
                </c:pt>
                <c:pt idx="3606">
                  <c:v>5.3802908682242316</c:v>
                </c:pt>
                <c:pt idx="3607">
                  <c:v>5.377308858657484</c:v>
                </c:pt>
                <c:pt idx="3608">
                  <c:v>5.3743293275582866</c:v>
                </c:pt>
                <c:pt idx="3609">
                  <c:v>5.3713522721807294</c:v>
                </c:pt>
                <c:pt idx="3610">
                  <c:v>5.3683776897827906</c:v>
                </c:pt>
                <c:pt idx="3611">
                  <c:v>5.3654055776261798</c:v>
                </c:pt>
                <c:pt idx="3612">
                  <c:v>5.3624359329765419</c:v>
                </c:pt>
                <c:pt idx="3613">
                  <c:v>5.359468753103183</c:v>
                </c:pt>
                <c:pt idx="3614">
                  <c:v>5.3565040352790785</c:v>
                </c:pt>
                <c:pt idx="3615">
                  <c:v>5.3535417767812055</c:v>
                </c:pt>
                <c:pt idx="3616">
                  <c:v>5.3505819748901855</c:v>
                </c:pt>
                <c:pt idx="3617">
                  <c:v>5.3476246268903873</c:v>
                </c:pt>
                <c:pt idx="3618">
                  <c:v>5.3446697300699979</c:v>
                </c:pt>
                <c:pt idx="3619">
                  <c:v>5.3417172817208591</c:v>
                </c:pt>
                <c:pt idx="3620">
                  <c:v>5.338767279138616</c:v>
                </c:pt>
                <c:pt idx="3621">
                  <c:v>5.3358197196226334</c:v>
                </c:pt>
                <c:pt idx="3622">
                  <c:v>5.3328746004759653</c:v>
                </c:pt>
                <c:pt idx="3623">
                  <c:v>5.3299319190054621</c:v>
                </c:pt>
                <c:pt idx="3624">
                  <c:v>5.3269916725216708</c:v>
                </c:pt>
                <c:pt idx="3625">
                  <c:v>5.3240538583387185</c:v>
                </c:pt>
                <c:pt idx="3626">
                  <c:v>5.3211184737746633</c:v>
                </c:pt>
                <c:pt idx="3627">
                  <c:v>5.3181855161510052</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5.2658042543592343</c:v>
                </c:pt>
                <c:pt idx="3646">
                  <c:v>5.2629169045846567</c:v>
                </c:pt>
                <c:pt idx="3647">
                  <c:v>5.2600319289498696</c:v>
                </c:pt>
                <c:pt idx="3648">
                  <c:v>5.2571493248527394</c:v>
                </c:pt>
                <c:pt idx="3649">
                  <c:v>5.2542690896947057</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5.1943268117612691</c:v>
                </c:pt>
                <c:pt idx="3671">
                  <c:v>5.1914980429598714</c:v>
                </c:pt>
                <c:pt idx="3672">
                  <c:v>5.1886715843003488</c:v>
                </c:pt>
                <c:pt idx="3673">
                  <c:v>5.1858474332678872</c:v>
                </c:pt>
                <c:pt idx="3674">
                  <c:v>5.1830255873511772</c:v>
                </c:pt>
                <c:pt idx="3675">
                  <c:v>5.1802060440422553</c:v>
                </c:pt>
                <c:pt idx="3676">
                  <c:v>5.1773888008365745</c:v>
                </c:pt>
                <c:pt idx="3677">
                  <c:v>5.174573855233036</c:v>
                </c:pt>
                <c:pt idx="3678">
                  <c:v>5.1717612047339001</c:v>
                </c:pt>
                <c:pt idx="3679">
                  <c:v>5.1689508468447256</c:v>
                </c:pt>
                <c:pt idx="3680">
                  <c:v>5.1661427790747405</c:v>
                </c:pt>
                <c:pt idx="3681">
                  <c:v>5.1633369989362299</c:v>
                </c:pt>
                <c:pt idx="3682">
                  <c:v>5.1605335039450697</c:v>
                </c:pt>
                <c:pt idx="3683">
                  <c:v>5.1577322916204356</c:v>
                </c:pt>
                <c:pt idx="3684">
                  <c:v>5.1549333594848346</c:v>
                </c:pt>
                <c:pt idx="3685">
                  <c:v>5.1521367050642146</c:v>
                </c:pt>
                <c:pt idx="3686">
                  <c:v>5.1493423258877984</c:v>
                </c:pt>
                <c:pt idx="3687">
                  <c:v>5.1465502194881845</c:v>
                </c:pt>
                <c:pt idx="3688">
                  <c:v>5.143760383401399</c:v>
                </c:pt>
                <c:pt idx="3689">
                  <c:v>5.1409728151666254</c:v>
                </c:pt>
                <c:pt idx="3690">
                  <c:v>5.138187512326537</c:v>
                </c:pt>
                <c:pt idx="3691">
                  <c:v>5.1354044724271297</c:v>
                </c:pt>
                <c:pt idx="3692">
                  <c:v>5.1326236930176377</c:v>
                </c:pt>
                <c:pt idx="3693">
                  <c:v>5.1298451716505955</c:v>
                </c:pt>
                <c:pt idx="3694">
                  <c:v>5.1270689058819796</c:v>
                </c:pt>
                <c:pt idx="3695">
                  <c:v>5.1242948932709655</c:v>
                </c:pt>
                <c:pt idx="3696">
                  <c:v>5.1215231313800764</c:v>
                </c:pt>
                <c:pt idx="3697">
                  <c:v>5.1187536177750763</c:v>
                </c:pt>
                <c:pt idx="3698">
                  <c:v>5.1159863500250902</c:v>
                </c:pt>
                <c:pt idx="3699">
                  <c:v>5.1132213257025434</c:v>
                </c:pt>
                <c:pt idx="3700">
                  <c:v>5.110458542382978</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5.0856939392436411</c:v>
                </c:pt>
                <c:pt idx="3710">
                  <c:v>5.0829534333332154</c:v>
                </c:pt>
                <c:pt idx="3711">
                  <c:v>5.080215141972988</c:v>
                </c:pt>
                <c:pt idx="3712">
                  <c:v>5.077479062777531</c:v>
                </c:pt>
                <c:pt idx="3713">
                  <c:v>5.0747451933646843</c:v>
                </c:pt>
                <c:pt idx="3714">
                  <c:v>5.0720135313553545</c:v>
                </c:pt>
                <c:pt idx="3715">
                  <c:v>5.0692840743738694</c:v>
                </c:pt>
                <c:pt idx="3716">
                  <c:v>5.0665568200475652</c:v>
                </c:pt>
                <c:pt idx="3717">
                  <c:v>5.0638317660070884</c:v>
                </c:pt>
                <c:pt idx="3718">
                  <c:v>5.0611089098862267</c:v>
                </c:pt>
                <c:pt idx="3719">
                  <c:v>5.0583882493218955</c:v>
                </c:pt>
                <c:pt idx="3720">
                  <c:v>5.0556697819542924</c:v>
                </c:pt>
                <c:pt idx="3721">
                  <c:v>5.0529535054266166</c:v>
                </c:pt>
                <c:pt idx="3722">
                  <c:v>5.0502394173854475</c:v>
                </c:pt>
                <c:pt idx="3723">
                  <c:v>5.0475275154803869</c:v>
                </c:pt>
                <c:pt idx="3724">
                  <c:v>5.0448177973642085</c:v>
                </c:pt>
                <c:pt idx="3725">
                  <c:v>5.0421102606928665</c:v>
                </c:pt>
                <c:pt idx="3726">
                  <c:v>5.039404903125428</c:v>
                </c:pt>
                <c:pt idx="3727">
                  <c:v>5.0367017223241506</c:v>
                </c:pt>
                <c:pt idx="3728">
                  <c:v>5.0340007159542814</c:v>
                </c:pt>
                <c:pt idx="3729">
                  <c:v>5.0313018816844242</c:v>
                </c:pt>
                <c:pt idx="3730">
                  <c:v>5.0286052171860787</c:v>
                </c:pt>
                <c:pt idx="3731">
                  <c:v>5.0259107201340845</c:v>
                </c:pt>
                <c:pt idx="3732">
                  <c:v>5.0232183882062165</c:v>
                </c:pt>
                <c:pt idx="3733">
                  <c:v>5.0205282190834062</c:v>
                </c:pt>
                <c:pt idx="3734">
                  <c:v>5.0178402104497666</c:v>
                </c:pt>
                <c:pt idx="3735">
                  <c:v>5.015154359992378</c:v>
                </c:pt>
                <c:pt idx="3736">
                  <c:v>5.0124706654015636</c:v>
                </c:pt>
                <c:pt idx="3737">
                  <c:v>5.0097891243706236</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4.9724723893010845</c:v>
                </c:pt>
                <c:pt idx="3752">
                  <c:v>4.9698228769539075</c:v>
                </c:pt>
                <c:pt idx="3753">
                  <c:v>4.9671754816761071</c:v>
                </c:pt>
                <c:pt idx="3754">
                  <c:v>4.9645302012127255</c:v>
                </c:pt>
                <c:pt idx="3755">
                  <c:v>4.9618870333119212</c:v>
                </c:pt>
                <c:pt idx="3756">
                  <c:v>4.9592459757247624</c:v>
                </c:pt>
                <c:pt idx="3757">
                  <c:v>4.9566070262052895</c:v>
                </c:pt>
                <c:pt idx="3758">
                  <c:v>4.9539701825106759</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4.9251032478064714</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4.9016721039737083</c:v>
                </c:pt>
                <c:pt idx="3779">
                  <c:v>4.8990789697243384</c:v>
                </c:pt>
                <c:pt idx="3780">
                  <c:v>4.8964878927016624</c:v>
                </c:pt>
                <c:pt idx="3781">
                  <c:v>4.8938988707301085</c:v>
                </c:pt>
                <c:pt idx="3782">
                  <c:v>4.891311901637037</c:v>
                </c:pt>
                <c:pt idx="3783">
                  <c:v>4.8887269832526918</c:v>
                </c:pt>
                <c:pt idx="3784">
                  <c:v>4.8861441134100962</c:v>
                </c:pt>
                <c:pt idx="3785">
                  <c:v>4.883563289945271</c:v>
                </c:pt>
                <c:pt idx="3786">
                  <c:v>4.8809845106969636</c:v>
                </c:pt>
                <c:pt idx="3787">
                  <c:v>4.8784077735069475</c:v>
                </c:pt>
                <c:pt idx="3788">
                  <c:v>4.8758330762196262</c:v>
                </c:pt>
                <c:pt idx="3789">
                  <c:v>4.8732604166824007</c:v>
                </c:pt>
                <c:pt idx="3790">
                  <c:v>4.8706897927454094</c:v>
                </c:pt>
                <c:pt idx="3791">
                  <c:v>4.8681212022617286</c:v>
                </c:pt>
                <c:pt idx="3792">
                  <c:v>4.8655546430871741</c:v>
                </c:pt>
                <c:pt idx="3793">
                  <c:v>4.8629901130805058</c:v>
                </c:pt>
                <c:pt idx="3794">
                  <c:v>4.8604276101031436</c:v>
                </c:pt>
                <c:pt idx="3795">
                  <c:v>4.8578671320194315</c:v>
                </c:pt>
                <c:pt idx="3796">
                  <c:v>4.8553086766964748</c:v>
                </c:pt>
                <c:pt idx="3797">
                  <c:v>4.8527522420042875</c:v>
                </c:pt>
                <c:pt idx="3798">
                  <c:v>4.8501978258155365</c:v>
                </c:pt>
                <c:pt idx="3799">
                  <c:v>4.8476454260057755</c:v>
                </c:pt>
                <c:pt idx="3800">
                  <c:v>4.845095040453363</c:v>
                </c:pt>
                <c:pt idx="3801">
                  <c:v>4.8425466670393753</c:v>
                </c:pt>
                <c:pt idx="3802">
                  <c:v>4.8400003036477885</c:v>
                </c:pt>
                <c:pt idx="3803">
                  <c:v>4.8374559481652097</c:v>
                </c:pt>
                <c:pt idx="3804">
                  <c:v>4.8349135984811955</c:v>
                </c:pt>
                <c:pt idx="3805">
                  <c:v>4.8323732524879315</c:v>
                </c:pt>
                <c:pt idx="3806">
                  <c:v>4.8298349080803931</c:v>
                </c:pt>
                <c:pt idx="3807">
                  <c:v>4.8272985631564254</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4.7970176223259697</c:v>
                </c:pt>
                <c:pt idx="3820">
                  <c:v>4.7945070806345633</c:v>
                </c:pt>
                <c:pt idx="3821">
                  <c:v>4.7919985092831974</c:v>
                </c:pt>
                <c:pt idx="3822">
                  <c:v>4.7894919062106034</c:v>
                </c:pt>
                <c:pt idx="3823">
                  <c:v>4.7869872693581748</c:v>
                </c:pt>
                <c:pt idx="3824">
                  <c:v>4.78448459666998</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4.7570842466320302</c:v>
                </c:pt>
                <c:pt idx="3836">
                  <c:v>4.7546049845277674</c:v>
                </c:pt>
                <c:pt idx="3837">
                  <c:v>4.752127660103846</c:v>
                </c:pt>
                <c:pt idx="3838">
                  <c:v>4.749652271341648</c:v>
                </c:pt>
                <c:pt idx="3839">
                  <c:v>4.7471788162250332</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4.6956793882041916</c:v>
                </c:pt>
                <c:pt idx="3861">
                  <c:v>4.6932479684986195</c:v>
                </c:pt>
                <c:pt idx="3862">
                  <c:v>4.6908184367855261</c:v>
                </c:pt>
                <c:pt idx="3863">
                  <c:v>4.6883907911107734</c:v>
                </c:pt>
                <c:pt idx="3864">
                  <c:v>4.685965029522607</c:v>
                </c:pt>
                <c:pt idx="3865">
                  <c:v>4.6835411500719388</c:v>
                </c:pt>
                <c:pt idx="3866">
                  <c:v>4.6811191508121404</c:v>
                </c:pt>
                <c:pt idx="3867">
                  <c:v>4.6786990297991133</c:v>
                </c:pt>
                <c:pt idx="3868">
                  <c:v>4.6762807850912598</c:v>
                </c:pt>
                <c:pt idx="3869">
                  <c:v>4.6738644147494712</c:v>
                </c:pt>
                <c:pt idx="3870">
                  <c:v>4.6714499168372106</c:v>
                </c:pt>
                <c:pt idx="3871">
                  <c:v>4.6690372894203875</c:v>
                </c:pt>
                <c:pt idx="3872">
                  <c:v>4.666626530567398</c:v>
                </c:pt>
                <c:pt idx="3873">
                  <c:v>4.664217638349184</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4.6259276606512252</c:v>
                </c:pt>
                <c:pt idx="3890">
                  <c:v>4.6235502084702018</c:v>
                </c:pt>
                <c:pt idx="3891">
                  <c:v>4.6211745886222415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4.5787246259648429</c:v>
                </c:pt>
                <c:pt idx="3910">
                  <c:v>4.5763834655158373</c:v>
                </c:pt>
                <c:pt idx="3911">
                  <c:v>4.5740441002057768</c:v>
                </c:pt>
                <c:pt idx="3912">
                  <c:v>4.5717065281998819</c:v>
                </c:pt>
                <c:pt idx="3913">
                  <c:v>4.5693707476656575</c:v>
                </c:pt>
                <c:pt idx="3914">
                  <c:v>4.5670367567729473</c:v>
                </c:pt>
                <c:pt idx="3915">
                  <c:v>4.5647045536940265</c:v>
                </c:pt>
                <c:pt idx="3916">
                  <c:v>4.5623741366033643</c:v>
                </c:pt>
                <c:pt idx="3917">
                  <c:v>4.5600455036778405</c:v>
                </c:pt>
                <c:pt idx="3918">
                  <c:v>4.5577186530966545</c:v>
                </c:pt>
                <c:pt idx="3919">
                  <c:v>4.5553935830413383</c:v>
                </c:pt>
                <c:pt idx="3920">
                  <c:v>4.5530702916956551</c:v>
                </c:pt>
                <c:pt idx="3921">
                  <c:v>4.5507487772458211</c:v>
                </c:pt>
                <c:pt idx="3922">
                  <c:v>4.5484290378802728</c:v>
                </c:pt>
                <c:pt idx="3923">
                  <c:v>4.5461110717897757</c:v>
                </c:pt>
                <c:pt idx="3924">
                  <c:v>4.5437948771673788</c:v>
                </c:pt>
                <c:pt idx="3925">
                  <c:v>4.5414804522085213</c:v>
                </c:pt>
                <c:pt idx="3926">
                  <c:v>4.5391677951108456</c:v>
                </c:pt>
                <c:pt idx="3927">
                  <c:v>4.5368569040742184</c:v>
                </c:pt>
                <c:pt idx="3928">
                  <c:v>4.5345477773010066</c:v>
                </c:pt>
                <c:pt idx="3929">
                  <c:v>4.5322404129957334</c:v>
                </c:pt>
                <c:pt idx="3930">
                  <c:v>4.5299348093651544</c:v>
                </c:pt>
                <c:pt idx="3931">
                  <c:v>4.5276309646184645</c:v>
                </c:pt>
                <c:pt idx="3932">
                  <c:v>4.5253288769669906</c:v>
                </c:pt>
                <c:pt idx="3933">
                  <c:v>4.5230285446244398</c:v>
                </c:pt>
                <c:pt idx="3934">
                  <c:v>4.5207299658066704</c:v>
                </c:pt>
                <c:pt idx="3935">
                  <c:v>4.5184331387318863</c:v>
                </c:pt>
                <c:pt idx="3936">
                  <c:v>4.5161380616205475</c:v>
                </c:pt>
                <c:pt idx="3937">
                  <c:v>4.5138447326953735</c:v>
                </c:pt>
                <c:pt idx="3938">
                  <c:v>4.5115531501813324</c:v>
                </c:pt>
                <c:pt idx="3939">
                  <c:v>4.5092633123056407</c:v>
                </c:pt>
                <c:pt idx="3940">
                  <c:v>4.5069752172976889</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4.4796533794731639</c:v>
                </c:pt>
                <c:pt idx="3953">
                  <c:v>4.4773877816453531</c:v>
                </c:pt>
                <c:pt idx="3954">
                  <c:v>4.4751239021321858</c:v>
                </c:pt>
                <c:pt idx="3955">
                  <c:v>4.4728617391963414</c:v>
                </c:pt>
                <c:pt idx="3956">
                  <c:v>4.4706012911029083</c:v>
                </c:pt>
                <c:pt idx="3957">
                  <c:v>4.4683425561189685</c:v>
                </c:pt>
                <c:pt idx="3958">
                  <c:v>4.4660855325139686</c:v>
                </c:pt>
                <c:pt idx="3959">
                  <c:v>4.4638302185594245</c:v>
                </c:pt>
                <c:pt idx="3960">
                  <c:v>4.4615766125291039</c:v>
                </c:pt>
                <c:pt idx="3961">
                  <c:v>4.4593247126988924</c:v>
                </c:pt>
                <c:pt idx="3962">
                  <c:v>4.4570745173468334</c:v>
                </c:pt>
                <c:pt idx="3963">
                  <c:v>4.454826024753288</c:v>
                </c:pt>
                <c:pt idx="3964">
                  <c:v>4.4525792332006064</c:v>
                </c:pt>
                <c:pt idx="3965">
                  <c:v>4.4503341409734025</c:v>
                </c:pt>
                <c:pt idx="3966">
                  <c:v>4.4480907463584325</c:v>
                </c:pt>
                <c:pt idx="3967">
                  <c:v>4.4458490476446295</c:v>
                </c:pt>
                <c:pt idx="3968">
                  <c:v>4.4436090431230237</c:v>
                </c:pt>
                <c:pt idx="3969">
                  <c:v>4.4413707310868427</c:v>
                </c:pt>
                <c:pt idx="3970">
                  <c:v>4.439134109831449</c:v>
                </c:pt>
                <c:pt idx="3971">
                  <c:v>4.4368991776544124</c:v>
                </c:pt>
                <c:pt idx="3972">
                  <c:v>4.4346659328553164</c:v>
                </c:pt>
                <c:pt idx="3973">
                  <c:v>4.4324343737360055</c:v>
                </c:pt>
                <c:pt idx="3974">
                  <c:v>4.4302044986004034</c:v>
                </c:pt>
                <c:pt idx="3975">
                  <c:v>4.4279763057545622</c:v>
                </c:pt>
                <c:pt idx="3976">
                  <c:v>4.4257497935067072</c:v>
                </c:pt>
                <c:pt idx="3977">
                  <c:v>4.423524960167069</c:v>
                </c:pt>
                <c:pt idx="3978">
                  <c:v>4.4213018040482188</c:v>
                </c:pt>
                <c:pt idx="3979">
                  <c:v>4.4190803234646534</c:v>
                </c:pt>
                <c:pt idx="3980">
                  <c:v>4.4168605167330171</c:v>
                </c:pt>
                <c:pt idx="3981">
                  <c:v>4.4146423821721923</c:v>
                </c:pt>
                <c:pt idx="3982">
                  <c:v>4.4124259181029615</c:v>
                </c:pt>
                <c:pt idx="3983">
                  <c:v>4.4102111228484402</c:v>
                </c:pt>
                <c:pt idx="3984">
                  <c:v>4.4079979947337034</c:v>
                </c:pt>
                <c:pt idx="3985">
                  <c:v>4.4057865320859655</c:v>
                </c:pt>
                <c:pt idx="3986">
                  <c:v>4.4035767332345523</c:v>
                </c:pt>
                <c:pt idx="3987">
                  <c:v>4.4013685965108635</c:v>
                </c:pt>
                <c:pt idx="3988">
                  <c:v>4.3991621202483584</c:v>
                </c:pt>
                <c:pt idx="3989">
                  <c:v>4.3969573027826723</c:v>
                </c:pt>
                <c:pt idx="3990">
                  <c:v>4.3947541424514442</c:v>
                </c:pt>
                <c:pt idx="3991">
                  <c:v>4.3925526375944655</c:v>
                </c:pt>
                <c:pt idx="3992">
                  <c:v>4.3903527865535583</c:v>
                </c:pt>
                <c:pt idx="3993">
                  <c:v>4.3881545876725845</c:v>
                </c:pt>
                <c:pt idx="3994">
                  <c:v>4.3859580392975746</c:v>
                </c:pt>
                <c:pt idx="3995">
                  <c:v>4.3837631397765788</c:v>
                </c:pt>
                <c:pt idx="3996">
                  <c:v>4.3815698874596514</c:v>
                </c:pt>
                <c:pt idx="3997">
                  <c:v>4.37937828069904</c:v>
                </c:pt>
                <c:pt idx="3998">
                  <c:v>4.3771883178488888</c:v>
                </c:pt>
                <c:pt idx="3999">
                  <c:v>4.3749999972656264</c:v>
                </c:pt>
                <c:pt idx="4000">
                  <c:v>4.3728133173075046</c:v>
                </c:pt>
                <c:pt idx="4001">
                  <c:v>4.3706282763349495</c:v>
                </c:pt>
                <c:pt idx="4002">
                  <c:v>4.3684448727103868</c:v>
                </c:pt>
                <c:pt idx="4003">
                  <c:v>4.3662631047984082</c:v>
                </c:pt>
                <c:pt idx="4004">
                  <c:v>4.3640829709653621</c:v>
                </c:pt>
                <c:pt idx="4005">
                  <c:v>4.3619044695799873</c:v>
                </c:pt>
                <c:pt idx="4006">
                  <c:v>4.359727599012853</c:v>
                </c:pt>
                <c:pt idx="4007">
                  <c:v>4.3575523576365249</c:v>
                </c:pt>
                <c:pt idx="4008">
                  <c:v>4.3553787438257805</c:v>
                </c:pt>
                <c:pt idx="4009">
                  <c:v>4.3532067559572374</c:v>
                </c:pt>
                <c:pt idx="4010">
                  <c:v>4.3510363924096334</c:v>
                </c:pt>
                <c:pt idx="4011">
                  <c:v>4.3488676515637117</c:v>
                </c:pt>
                <c:pt idx="4012">
                  <c:v>4.3467005318022309</c:v>
                </c:pt>
                <c:pt idx="4013">
                  <c:v>4.3445350315099285</c:v>
                </c:pt>
                <c:pt idx="4014">
                  <c:v>4.3423711490736814</c:v>
                </c:pt>
                <c:pt idx="4015">
                  <c:v>4.3402088828822034</c:v>
                </c:pt>
                <c:pt idx="4016">
                  <c:v>4.338048231326268</c:v>
                </c:pt>
                <c:pt idx="4017">
                  <c:v>4.3358891927987324</c:v>
                </c:pt>
                <c:pt idx="4018">
                  <c:v>4.333731765694381</c:v>
                </c:pt>
                <c:pt idx="4019">
                  <c:v>4.3315759484099354</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4.3101059643799671</c:v>
                </c:pt>
                <c:pt idx="4030">
                  <c:v>4.3079677498715343</c:v>
                </c:pt>
                <c:pt idx="4031">
                  <c:v>4.3058311260991955</c:v>
                </c:pt>
                <c:pt idx="4032">
                  <c:v>4.3036960914854525</c:v>
                </c:pt>
                <c:pt idx="4033">
                  <c:v>4.3015626444547488</c:v>
                </c:pt>
                <c:pt idx="4034">
                  <c:v>4.2994307834334338</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4.2676421251226389</c:v>
                </c:pt>
                <c:pt idx="4050">
                  <c:v>4.2655354278215842</c:v>
                </c:pt>
                <c:pt idx="4051">
                  <c:v>4.2634302900743988</c:v>
                </c:pt>
                <c:pt idx="4052">
                  <c:v>4.2613267103420425</c:v>
                </c:pt>
                <c:pt idx="4053">
                  <c:v>4.2592246870874026</c:v>
                </c:pt>
                <c:pt idx="4054">
                  <c:v>4.257124218775334</c:v>
                </c:pt>
                <c:pt idx="4055">
                  <c:v>4.2550253038726193</c:v>
                </c:pt>
                <c:pt idx="4056">
                  <c:v>4.2529279408477665</c:v>
                </c:pt>
                <c:pt idx="4057">
                  <c:v>4.2508321281713135</c:v>
                </c:pt>
                <c:pt idx="4058">
                  <c:v>4.2487378643156228</c:v>
                </c:pt>
                <c:pt idx="4059">
                  <c:v>4.2466451477549532</c:v>
                </c:pt>
                <c:pt idx="4060">
                  <c:v>4.2445539769654088</c:v>
                </c:pt>
                <c:pt idx="4061">
                  <c:v>4.2424643504250845</c:v>
                </c:pt>
                <c:pt idx="4062">
                  <c:v>4.2403762666137865</c:v>
                </c:pt>
                <c:pt idx="4063">
                  <c:v>4.2382897240133248</c:v>
                </c:pt>
                <c:pt idx="4064">
                  <c:v>4.2362047211072333</c:v>
                </c:pt>
                <c:pt idx="4065">
                  <c:v>4.2341212563810355</c:v>
                </c:pt>
                <c:pt idx="4066">
                  <c:v>4.2320393283221334</c:v>
                </c:pt>
                <c:pt idx="4067">
                  <c:v>4.2299589354196714</c:v>
                </c:pt>
                <c:pt idx="4068">
                  <c:v>4.227880076164702</c:v>
                </c:pt>
                <c:pt idx="4069">
                  <c:v>4.2258027490502155</c:v>
                </c:pt>
                <c:pt idx="4070">
                  <c:v>4.2237269525709085</c:v>
                </c:pt>
                <c:pt idx="4071">
                  <c:v>4.2216526852234377</c:v>
                </c:pt>
                <c:pt idx="4072">
                  <c:v>4.2195799455061884</c:v>
                </c:pt>
                <c:pt idx="4073">
                  <c:v>4.2175087319195352</c:v>
                </c:pt>
                <c:pt idx="4074">
                  <c:v>4.2154390429655955</c:v>
                </c:pt>
                <c:pt idx="4075">
                  <c:v>4.2133708771483445</c:v>
                </c:pt>
                <c:pt idx="4076">
                  <c:v>4.2113042329736192</c:v>
                </c:pt>
                <c:pt idx="4077">
                  <c:v>4.2092391089490553</c:v>
                </c:pt>
                <c:pt idx="4078">
                  <c:v>4.2071755035840779</c:v>
                </c:pt>
                <c:pt idx="4079">
                  <c:v>4.2051134153900493</c:v>
                </c:pt>
                <c:pt idx="4080">
                  <c:v>4.2030528428800684</c:v>
                </c:pt>
                <c:pt idx="4081">
                  <c:v>4.2009937845691008</c:v>
                </c:pt>
                <c:pt idx="4082">
                  <c:v>4.1989362389738352</c:v>
                </c:pt>
                <c:pt idx="4083">
                  <c:v>4.1968802046129685</c:v>
                </c:pt>
                <c:pt idx="4084">
                  <c:v>4.1948256800067973</c:v>
                </c:pt>
                <c:pt idx="4085">
                  <c:v>4.1927726636775855</c:v>
                </c:pt>
                <c:pt idx="4086">
                  <c:v>4.190721154149319</c:v>
                </c:pt>
                <c:pt idx="4087">
                  <c:v>4.1886711499478029</c:v>
                </c:pt>
                <c:pt idx="4088">
                  <c:v>4.1866226496006815</c:v>
                </c:pt>
                <c:pt idx="4089">
                  <c:v>4.1845756516372887</c:v>
                </c:pt>
                <c:pt idx="4090">
                  <c:v>4.1825301545889673</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4.1641879808660125</c:v>
                </c:pt>
                <c:pt idx="4100">
                  <c:v>4.1621574125780807</c:v>
                </c:pt>
                <c:pt idx="4101">
                  <c:v>4.1601283291663735</c:v>
                </c:pt>
                <c:pt idx="4102">
                  <c:v>4.1581007291834755</c:v>
                </c:pt>
                <c:pt idx="4103">
                  <c:v>4.1560746111837386</c:v>
                </c:pt>
                <c:pt idx="4104">
                  <c:v>4.1540499737232306</c:v>
                </c:pt>
                <c:pt idx="4105">
                  <c:v>4.1520268153598261</c:v>
                </c:pt>
                <c:pt idx="4106">
                  <c:v>4.1500051346531404</c:v>
                </c:pt>
                <c:pt idx="4107">
                  <c:v>4.1479849301645109</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4.1318762660470769</c:v>
                </c:pt>
                <c:pt idx="4116">
                  <c:v>4.1298692830707004</c:v>
                </c:pt>
                <c:pt idx="4117">
                  <c:v>4.1278637620218941</c:v>
                </c:pt>
                <c:pt idx="4118">
                  <c:v>4.1258597014811684</c:v>
                </c:pt>
                <c:pt idx="4119">
                  <c:v>4.1238571000307145</c:v>
                </c:pt>
                <c:pt idx="4120">
                  <c:v>4.1218559562544455</c:v>
                </c:pt>
                <c:pt idx="4121">
                  <c:v>4.1198562687380491</c:v>
                </c:pt>
                <c:pt idx="4122">
                  <c:v>4.1178580360688501</c:v>
                </c:pt>
                <c:pt idx="4123">
                  <c:v>4.115861256835907</c:v>
                </c:pt>
                <c:pt idx="4124">
                  <c:v>4.1138659296300455</c:v>
                </c:pt>
                <c:pt idx="4125">
                  <c:v>4.1118720530436974</c:v>
                </c:pt>
                <c:pt idx="4126">
                  <c:v>4.1098796256710779</c:v>
                </c:pt>
                <c:pt idx="4127">
                  <c:v>4.1078886461080097</c:v>
                </c:pt>
                <c:pt idx="4128">
                  <c:v>4.1058991129522324</c:v>
                </c:pt>
                <c:pt idx="4129">
                  <c:v>4.1039110248029145</c:v>
                </c:pt>
                <c:pt idx="4130">
                  <c:v>4.1019243802610905</c:v>
                </c:pt>
                <c:pt idx="4131">
                  <c:v>4.0999391779294285</c:v>
                </c:pt>
                <c:pt idx="4132">
                  <c:v>4.0979554164122787</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4.0664100505934373</c:v>
                </c:pt>
                <c:pt idx="4149">
                  <c:v>4.0644505710178542</c:v>
                </c:pt>
                <c:pt idx="4150">
                  <c:v>4.0624925074217355</c:v>
                </c:pt>
                <c:pt idx="4151">
                  <c:v>4.0605358584410238</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4.0391056958146923</c:v>
                </c:pt>
                <c:pt idx="4163">
                  <c:v>4.0371659164244456</c:v>
                </c:pt>
                <c:pt idx="4164">
                  <c:v>4.0352275340665571</c:v>
                </c:pt>
                <c:pt idx="4165">
                  <c:v>4.0332905473997549</c:v>
                </c:pt>
                <c:pt idx="4166">
                  <c:v>4.0313549550844554</c:v>
                </c:pt>
                <c:pt idx="4167">
                  <c:v>4.0294207557826862</c:v>
                </c:pt>
                <c:pt idx="4168">
                  <c:v>4.0274879481579688</c:v>
                </c:pt>
                <c:pt idx="4169">
                  <c:v>4.0255565308756696</c:v>
                </c:pt>
                <c:pt idx="4170">
                  <c:v>4.0236265026025526</c:v>
                </c:pt>
                <c:pt idx="4171">
                  <c:v>4.0216978620069845</c:v>
                </c:pt>
                <c:pt idx="4172">
                  <c:v>4.0197706077590105</c:v>
                </c:pt>
                <c:pt idx="4173">
                  <c:v>4.0178447385302265</c:v>
                </c:pt>
                <c:pt idx="4174">
                  <c:v>4.0159202529938405</c:v>
                </c:pt>
                <c:pt idx="4175">
                  <c:v>4.0139971498246334</c:v>
                </c:pt>
                <c:pt idx="4176">
                  <c:v>4.0120754276989281</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3.97961617626446</c:v>
                </c:pt>
                <c:pt idx="4194">
                  <c:v>3.9777190883762699</c:v>
                </c:pt>
                <c:pt idx="4195">
                  <c:v>3.9758233566809831</c:v>
                </c:pt>
                <c:pt idx="4196">
                  <c:v>3.9739289798862227</c:v>
                </c:pt>
                <c:pt idx="4197">
                  <c:v>3.9720359567011561</c:v>
                </c:pt>
                <c:pt idx="4198">
                  <c:v>3.9701442858364682</c:v>
                </c:pt>
                <c:pt idx="4199">
                  <c:v>3.9682539660043914</c:v>
                </c:pt>
                <c:pt idx="4200">
                  <c:v>3.9663649959186786</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3.9381915442199444</c:v>
                </c:pt>
                <c:pt idx="4216">
                  <c:v>3.9363239963898606</c:v>
                </c:pt>
                <c:pt idx="4217">
                  <c:v>3.9344577766725002</c:v>
                </c:pt>
                <c:pt idx="4218">
                  <c:v>3.9325928838087805</c:v>
                </c:pt>
                <c:pt idx="4219">
                  <c:v>3.9307293165412225</c:v>
                </c:pt>
                <c:pt idx="4220">
                  <c:v>3.9288670736137377</c:v>
                </c:pt>
                <c:pt idx="4221">
                  <c:v>3.9270061537717962</c:v>
                </c:pt>
                <c:pt idx="4222">
                  <c:v>3.9251465557623257</c:v>
                </c:pt>
                <c:pt idx="4223">
                  <c:v>3.9232882783337142</c:v>
                </c:pt>
                <c:pt idx="4224">
                  <c:v>3.9214313202358837</c:v>
                </c:pt>
                <c:pt idx="4225">
                  <c:v>3.9195756802201913</c:v>
                </c:pt>
                <c:pt idx="4226">
                  <c:v>3.9177213570395204</c:v>
                </c:pt>
                <c:pt idx="4227">
                  <c:v>3.9158683494481212</c:v>
                </c:pt>
                <c:pt idx="4228">
                  <c:v>3.9140166562018797</c:v>
                </c:pt>
                <c:pt idx="4229">
                  <c:v>3.9121662760580067</c:v>
                </c:pt>
                <c:pt idx="4230">
                  <c:v>3.9103172077752602</c:v>
                </c:pt>
                <c:pt idx="4231">
                  <c:v>3.9084694501138117</c:v>
                </c:pt>
                <c:pt idx="4232">
                  <c:v>3.9066230018353751</c:v>
                </c:pt>
                <c:pt idx="4233">
                  <c:v>3.9047778617030442</c:v>
                </c:pt>
                <c:pt idx="4234">
                  <c:v>3.9029340284814285</c:v>
                </c:pt>
                <c:pt idx="4235">
                  <c:v>3.9010915009365452</c:v>
                </c:pt>
                <c:pt idx="4236">
                  <c:v>3.8992502778359261</c:v>
                </c:pt>
                <c:pt idx="4237">
                  <c:v>3.8974103579485182</c:v>
                </c:pt>
                <c:pt idx="4238">
                  <c:v>3.8955717400447289</c:v>
                </c:pt>
                <c:pt idx="4239">
                  <c:v>3.8937344228964212</c:v>
                </c:pt>
                <c:pt idx="4240">
                  <c:v>3.891898405276875</c:v>
                </c:pt>
                <c:pt idx="4241">
                  <c:v>3.8900636859609028</c:v>
                </c:pt>
                <c:pt idx="4242">
                  <c:v>3.8882302637246444</c:v>
                </c:pt>
                <c:pt idx="4243">
                  <c:v>3.8863981373457537</c:v>
                </c:pt>
                <c:pt idx="4244">
                  <c:v>3.8845673056033152</c:v>
                </c:pt>
                <c:pt idx="4245">
                  <c:v>3.8827377672778418</c:v>
                </c:pt>
                <c:pt idx="4246">
                  <c:v>3.8809095211512572</c:v>
                </c:pt>
                <c:pt idx="4247">
                  <c:v>3.8790825660069772</c:v>
                </c:pt>
                <c:pt idx="4248">
                  <c:v>3.8772569006297943</c:v>
                </c:pt>
                <c:pt idx="4249">
                  <c:v>3.8754325238059795</c:v>
                </c:pt>
                <c:pt idx="4250">
                  <c:v>3.8736094343231762</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3.8518323337818163</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3.821294434109249</c:v>
                </c:pt>
                <c:pt idx="4280">
                  <c:v>3.819509408123078</c:v>
                </c:pt>
                <c:pt idx="4281">
                  <c:v>3.8177256325929241</c:v>
                </c:pt>
                <c:pt idx="4282">
                  <c:v>3.8159431063510727</c:v>
                </c:pt>
                <c:pt idx="4283">
                  <c:v>3.8141618282312044</c:v>
                </c:pt>
                <c:pt idx="4284">
                  <c:v>3.8123817970683431</c:v>
                </c:pt>
                <c:pt idx="4285">
                  <c:v>3.8106030116988641</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3.7964174381187021</c:v>
                </c:pt>
                <c:pt idx="4294">
                  <c:v>3.7946498127504844</c:v>
                </c:pt>
                <c:pt idx="4295">
                  <c:v>3.7928834216138307</c:v>
                </c:pt>
                <c:pt idx="4296">
                  <c:v>3.7911182635599951</c:v>
                </c:pt>
                <c:pt idx="4297">
                  <c:v>3.7893543374414986</c:v>
                </c:pt>
                <c:pt idx="4298">
                  <c:v>3.787591642112226</c:v>
                </c:pt>
                <c:pt idx="4299">
                  <c:v>3.7858301764273623</c:v>
                </c:pt>
                <c:pt idx="4300">
                  <c:v>3.784069939243476</c:v>
                </c:pt>
                <c:pt idx="4301">
                  <c:v>3.7823109294184518</c:v>
                </c:pt>
                <c:pt idx="4302">
                  <c:v>3.7805531458114876</c:v>
                </c:pt>
                <c:pt idx="4303">
                  <c:v>3.7787965872830802</c:v>
                </c:pt>
                <c:pt idx="4304">
                  <c:v>3.7770412526951085</c:v>
                </c:pt>
                <c:pt idx="4305">
                  <c:v>3.7752871409107152</c:v>
                </c:pt>
                <c:pt idx="4306">
                  <c:v>3.7735342507944258</c:v>
                </c:pt>
                <c:pt idx="4307">
                  <c:v>3.7717825812119852</c:v>
                </c:pt>
                <c:pt idx="4308">
                  <c:v>3.7700321310305731</c:v>
                </c:pt>
                <c:pt idx="4309">
                  <c:v>3.7682828991186077</c:v>
                </c:pt>
                <c:pt idx="4310">
                  <c:v>3.7665348843458402</c:v>
                </c:pt>
                <c:pt idx="4311">
                  <c:v>3.7647880855833211</c:v>
                </c:pt>
                <c:pt idx="4312">
                  <c:v>3.7630425017034259</c:v>
                </c:pt>
                <c:pt idx="4313">
                  <c:v>3.7612981315798195</c:v>
                </c:pt>
                <c:pt idx="4314">
                  <c:v>3.7595549740875072</c:v>
                </c:pt>
                <c:pt idx="4315">
                  <c:v>3.7578130281027442</c:v>
                </c:pt>
                <c:pt idx="4316">
                  <c:v>3.7560722925031227</c:v>
                </c:pt>
                <c:pt idx="4317">
                  <c:v>3.7543327661675496</c:v>
                </c:pt>
                <c:pt idx="4318">
                  <c:v>3.7525944479761613</c:v>
                </c:pt>
                <c:pt idx="4319">
                  <c:v>3.7508573368104545</c:v>
                </c:pt>
                <c:pt idx="4320">
                  <c:v>3.7491214315532182</c:v>
                </c:pt>
                <c:pt idx="4321">
                  <c:v>3.7473867310885085</c:v>
                </c:pt>
                <c:pt idx="4322">
                  <c:v>3.745653234301658</c:v>
                </c:pt>
                <c:pt idx="4323">
                  <c:v>3.7439209400793518</c:v>
                </c:pt>
                <c:pt idx="4324">
                  <c:v>3.7421898473094766</c:v>
                </c:pt>
                <c:pt idx="4325">
                  <c:v>3.7404599548812576</c:v>
                </c:pt>
                <c:pt idx="4326">
                  <c:v>3.7387312616852286</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3.7249447557567454</c:v>
                </c:pt>
                <c:pt idx="4335">
                  <c:v>3.7232268059334994</c:v>
                </c:pt>
                <c:pt idx="4336">
                  <c:v>3.721510044317609</c:v>
                </c:pt>
                <c:pt idx="4337">
                  <c:v>3.7197944698135519</c:v>
                </c:pt>
                <c:pt idx="4338">
                  <c:v>3.7180800813271202</c:v>
                </c:pt>
                <c:pt idx="4339">
                  <c:v>3.7163668777653212</c:v>
                </c:pt>
                <c:pt idx="4340">
                  <c:v>3.714654858036432</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3.6975995322760657</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3.6840397012727895</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3.667194548669646</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3.648797979791508</c:v>
                </c:pt>
                <c:pt idx="4380">
                  <c:v>3.6471324324080192</c:v>
                </c:pt>
                <c:pt idx="4381">
                  <c:v>3.6454680251596217</c:v>
                </c:pt>
                <c:pt idx="4382">
                  <c:v>3.643804757005972</c:v>
                </c:pt>
                <c:pt idx="4383">
                  <c:v>3.6421426269077837</c:v>
                </c:pt>
                <c:pt idx="4384">
                  <c:v>3.6404816338271049</c:v>
                </c:pt>
                <c:pt idx="4385">
                  <c:v>3.6388217767270929</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3.6239340114625587</c:v>
                </c:pt>
                <c:pt idx="4395">
                  <c:v>3.6222854574024002</c:v>
                </c:pt>
                <c:pt idx="4396">
                  <c:v>3.6206380279953811</c:v>
                </c:pt>
                <c:pt idx="4397">
                  <c:v>3.6189917222187202</c:v>
                </c:pt>
                <c:pt idx="4398">
                  <c:v>3.6173465390507995</c:v>
                </c:pt>
                <c:pt idx="4399">
                  <c:v>3.6157024774712268</c:v>
                </c:pt>
                <c:pt idx="4400">
                  <c:v>3.6140595364606929</c:v>
                </c:pt>
                <c:pt idx="4401">
                  <c:v>3.6124177150010817</c:v>
                </c:pt>
                <c:pt idx="4402">
                  <c:v>3.6107770120754403</c:v>
                </c:pt>
                <c:pt idx="4403">
                  <c:v>3.609137426667941</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3.5928028134351768</c:v>
                </c:pt>
                <c:pt idx="4414">
                  <c:v>3.5911754540124714</c:v>
                </c:pt>
                <c:pt idx="4415">
                  <c:v>3.5895492000076592</c:v>
                </c:pt>
                <c:pt idx="4416">
                  <c:v>3.5879240504198129</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3.5604645187704436</c:v>
                </c:pt>
                <c:pt idx="4434">
                  <c:v>3.5588590788102428</c:v>
                </c:pt>
                <c:pt idx="4435">
                  <c:v>3.5572547244625432</c:v>
                </c:pt>
                <c:pt idx="4436">
                  <c:v>3.5556514547487343</c:v>
                </c:pt>
                <c:pt idx="4437">
                  <c:v>3.5540492686913812</c:v>
                </c:pt>
                <c:pt idx="4438">
                  <c:v>3.5524481653140478</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3.5396781979742507</c:v>
                </c:pt>
                <c:pt idx="4447">
                  <c:v>3.5380867949613592</c:v>
                </c:pt>
                <c:pt idx="4448">
                  <c:v>3.5364964649249537</c:v>
                </c:pt>
                <c:pt idx="4449">
                  <c:v>3.5349072069006993</c:v>
                </c:pt>
                <c:pt idx="4450">
                  <c:v>3.5333190199252837</c:v>
                </c:pt>
                <c:pt idx="4451">
                  <c:v>3.5317319030365382</c:v>
                </c:pt>
                <c:pt idx="4452">
                  <c:v>3.5301458552733265</c:v>
                </c:pt>
                <c:pt idx="4453">
                  <c:v>3.5285608756756202</c:v>
                </c:pt>
                <c:pt idx="4454">
                  <c:v>3.5269769632844334</c:v>
                </c:pt>
                <c:pt idx="4455">
                  <c:v>3.525394117141909</c:v>
                </c:pt>
                <c:pt idx="4456">
                  <c:v>3.5238123362911984</c:v>
                </c:pt>
                <c:pt idx="4457">
                  <c:v>3.5222316197765902</c:v>
                </c:pt>
                <c:pt idx="4458">
                  <c:v>3.5206519666434057</c:v>
                </c:pt>
                <c:pt idx="4459">
                  <c:v>3.519073375938039</c:v>
                </c:pt>
                <c:pt idx="4460">
                  <c:v>3.5174958467079955</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3.504913712026128</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3.4923989665231021</c:v>
                </c:pt>
                <c:pt idx="4477">
                  <c:v>3.4908393376646787</c:v>
                </c:pt>
                <c:pt idx="4478">
                  <c:v>3.4892807533171402</c:v>
                </c:pt>
                <c:pt idx="4479">
                  <c:v>3.4877232125479898</c:v>
                </c:pt>
                <c:pt idx="4480">
                  <c:v>3.4861667144257398</c:v>
                </c:pt>
                <c:pt idx="4481">
                  <c:v>3.4846112580200397</c:v>
                </c:pt>
                <c:pt idx="4482">
                  <c:v>3.4830568424014641</c:v>
                </c:pt>
                <c:pt idx="4483">
                  <c:v>3.4815034666416742</c:v>
                </c:pt>
                <c:pt idx="4484">
                  <c:v>3.4799511298133776</c:v>
                </c:pt>
                <c:pt idx="4485">
                  <c:v>3.4783998309903192</c:v>
                </c:pt>
                <c:pt idx="4486">
                  <c:v>3.4768495692472103</c:v>
                </c:pt>
                <c:pt idx="4487">
                  <c:v>3.4753003436598817</c:v>
                </c:pt>
                <c:pt idx="4488">
                  <c:v>3.4737521533051368</c:v>
                </c:pt>
                <c:pt idx="4489">
                  <c:v>3.4722049972608167</c:v>
                </c:pt>
                <c:pt idx="4490">
                  <c:v>3.4706588746057956</c:v>
                </c:pt>
                <c:pt idx="4491">
                  <c:v>3.4691137844200002</c:v>
                </c:pt>
                <c:pt idx="4492">
                  <c:v>3.4675697257843052</c:v>
                </c:pt>
                <c:pt idx="4493">
                  <c:v>3.4660266977806797</c:v>
                </c:pt>
                <c:pt idx="4494">
                  <c:v>3.4644846994920893</c:v>
                </c:pt>
                <c:pt idx="4495">
                  <c:v>3.4629437300025172</c:v>
                </c:pt>
                <c:pt idx="4496">
                  <c:v>3.4614037883969764</c:v>
                </c:pt>
                <c:pt idx="4497">
                  <c:v>3.4598648737614597</c:v>
                </c:pt>
                <c:pt idx="4498">
                  <c:v>3.4583269851830307</c:v>
                </c:pt>
                <c:pt idx="4499">
                  <c:v>3.4567901217497328</c:v>
                </c:pt>
                <c:pt idx="4500">
                  <c:v>3.4552542825506283</c:v>
                </c:pt>
                <c:pt idx="4501">
                  <c:v>3.4537194666757913</c:v>
                </c:pt>
                <c:pt idx="4502">
                  <c:v>3.4521856732163068</c:v>
                </c:pt>
                <c:pt idx="4503">
                  <c:v>3.4506529012642577</c:v>
                </c:pt>
                <c:pt idx="4504">
                  <c:v>3.4491211499127892</c:v>
                </c:pt>
                <c:pt idx="4505">
                  <c:v>3.4475904182559707</c:v>
                </c:pt>
                <c:pt idx="4506">
                  <c:v>3.4460607053889047</c:v>
                </c:pt>
                <c:pt idx="4507">
                  <c:v>3.4445320104077402</c:v>
                </c:pt>
                <c:pt idx="4508">
                  <c:v>3.4430043324095752</c:v>
                </c:pt>
                <c:pt idx="4509">
                  <c:v>3.4414776704925356</c:v>
                </c:pt>
                <c:pt idx="4510">
                  <c:v>3.4399520237557284</c:v>
                </c:pt>
                <c:pt idx="4511">
                  <c:v>3.4384273912993111</c:v>
                </c:pt>
                <c:pt idx="4512">
                  <c:v>3.4369037722243592</c:v>
                </c:pt>
                <c:pt idx="4513">
                  <c:v>3.4353811656329882</c:v>
                </c:pt>
                <c:pt idx="4514">
                  <c:v>3.4338595706283037</c:v>
                </c:pt>
                <c:pt idx="4515">
                  <c:v>3.4323389863144107</c:v>
                </c:pt>
                <c:pt idx="4516">
                  <c:v>3.4308194117963926</c:v>
                </c:pt>
                <c:pt idx="4517">
                  <c:v>3.4293008461803396</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3.4156790092151113</c:v>
                </c:pt>
                <c:pt idx="4527">
                  <c:v>3.4141704836698312</c:v>
                </c:pt>
                <c:pt idx="4528">
                  <c:v>3.4126629572583567</c:v>
                </c:pt>
                <c:pt idx="4529">
                  <c:v>3.4111564290985323</c:v>
                </c:pt>
                <c:pt idx="4530">
                  <c:v>3.4096508983092231</c:v>
                </c:pt>
                <c:pt idx="4531">
                  <c:v>3.4081463640102148</c:v>
                </c:pt>
                <c:pt idx="4532">
                  <c:v>3.4066428253222623</c:v>
                </c:pt>
                <c:pt idx="4533">
                  <c:v>3.4051402813671596</c:v>
                </c:pt>
                <c:pt idx="4534">
                  <c:v>3.4036387312675815</c:v>
                </c:pt>
                <c:pt idx="4535">
                  <c:v>3.4021381741472188</c:v>
                </c:pt>
                <c:pt idx="4536">
                  <c:v>3.4006386091307177</c:v>
                </c:pt>
                <c:pt idx="4537">
                  <c:v>3.399140035343692</c:v>
                </c:pt>
                <c:pt idx="4538">
                  <c:v>3.3976424519127333</c:v>
                </c:pt>
                <c:pt idx="4539">
                  <c:v>3.396145857965347</c:v>
                </c:pt>
                <c:pt idx="4540">
                  <c:v>3.3946502526300417</c:v>
                </c:pt>
                <c:pt idx="4541">
                  <c:v>3.3931556350362619</c:v>
                </c:pt>
                <c:pt idx="4542">
                  <c:v>3.3916620043144423</c:v>
                </c:pt>
                <c:pt idx="4543">
                  <c:v>3.3901693595959572</c:v>
                </c:pt>
                <c:pt idx="4544">
                  <c:v>3.3886777000131048</c:v>
                </c:pt>
                <c:pt idx="4545">
                  <c:v>3.3871870246991804</c:v>
                </c:pt>
                <c:pt idx="4546">
                  <c:v>3.3856973327884146</c:v>
                </c:pt>
                <c:pt idx="4547">
                  <c:v>3.3842086234159927</c:v>
                </c:pt>
                <c:pt idx="4548">
                  <c:v>3.3827208957180477</c:v>
                </c:pt>
                <c:pt idx="4549">
                  <c:v>3.3812341488316808</c:v>
                </c:pt>
                <c:pt idx="4550">
                  <c:v>3.3797483818948719</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3.3664204354385743</c:v>
                </c:pt>
                <c:pt idx="4560">
                  <c:v>3.3649444207971908</c:v>
                </c:pt>
                <c:pt idx="4561">
                  <c:v>3.3634693766859542</c:v>
                </c:pt>
                <c:pt idx="4562">
                  <c:v>3.3619953022541864</c:v>
                </c:pt>
                <c:pt idx="4563">
                  <c:v>3.3605221966521315</c:v>
                </c:pt>
                <c:pt idx="4564">
                  <c:v>3.3590500590309587</c:v>
                </c:pt>
                <c:pt idx="4565">
                  <c:v>3.3575788885427804</c:v>
                </c:pt>
                <c:pt idx="4566">
                  <c:v>3.3561086843406081</c:v>
                </c:pt>
                <c:pt idx="4567">
                  <c:v>3.3546394455784321</c:v>
                </c:pt>
                <c:pt idx="4568">
                  <c:v>3.3531711714111072</c:v>
                </c:pt>
                <c:pt idx="4569">
                  <c:v>3.3517038609944487</c:v>
                </c:pt>
                <c:pt idx="4570">
                  <c:v>3.3502375134851907</c:v>
                </c:pt>
                <c:pt idx="4571">
                  <c:v>3.3487721280409857</c:v>
                </c:pt>
                <c:pt idx="4572">
                  <c:v>3.3473077038204191</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3.335626813438219</c:v>
                </c:pt>
                <c:pt idx="4581">
                  <c:v>3.334171002517512</c:v>
                </c:pt>
                <c:pt idx="4582">
                  <c:v>3.3327161444565228</c:v>
                </c:pt>
                <c:pt idx="4583">
                  <c:v>3.3312622384239194</c:v>
                </c:pt>
                <c:pt idx="4584">
                  <c:v>3.329809283589233</c:v>
                </c:pt>
                <c:pt idx="4585">
                  <c:v>3.3283572791229092</c:v>
                </c:pt>
                <c:pt idx="4586">
                  <c:v>3.3269062241962577</c:v>
                </c:pt>
                <c:pt idx="4587">
                  <c:v>3.3254561179815507</c:v>
                </c:pt>
                <c:pt idx="4588">
                  <c:v>3.3240069596519182</c:v>
                </c:pt>
                <c:pt idx="4589">
                  <c:v>3.3225587483814207</c:v>
                </c:pt>
                <c:pt idx="4590">
                  <c:v>3.3211114833449762</c:v>
                </c:pt>
                <c:pt idx="4591">
                  <c:v>3.3196651637184389</c:v>
                </c:pt>
                <c:pt idx="4592">
                  <c:v>3.3182197886785945</c:v>
                </c:pt>
                <c:pt idx="4593">
                  <c:v>3.3167753574030177</c:v>
                </c:pt>
                <c:pt idx="4594">
                  <c:v>3.3153318690702829</c:v>
                </c:pt>
                <c:pt idx="4595">
                  <c:v>3.3138893228597817</c:v>
                </c:pt>
                <c:pt idx="4596">
                  <c:v>3.312447717951859</c:v>
                </c:pt>
                <c:pt idx="4597">
                  <c:v>3.3110070535277227</c:v>
                </c:pt>
                <c:pt idx="4598">
                  <c:v>3.3095673287694556</c:v>
                </c:pt>
                <c:pt idx="4599">
                  <c:v>3.3081285428600635</c:v>
                </c:pt>
                <c:pt idx="4600">
                  <c:v>3.3066906949833816</c:v>
                </c:pt>
                <c:pt idx="4601">
                  <c:v>3.3052537843242327</c:v>
                </c:pt>
                <c:pt idx="4602">
                  <c:v>3.3038178100682227</c:v>
                </c:pt>
                <c:pt idx="4603">
                  <c:v>3.3023827714019016</c:v>
                </c:pt>
                <c:pt idx="4604">
                  <c:v>3.3009486675126771</c:v>
                </c:pt>
                <c:pt idx="4605">
                  <c:v>3.299515497588839</c:v>
                </c:pt>
                <c:pt idx="4606">
                  <c:v>3.2980832608196002</c:v>
                </c:pt>
                <c:pt idx="4607">
                  <c:v>3.2966519563949719</c:v>
                </c:pt>
                <c:pt idx="4608">
                  <c:v>3.2952215835059202</c:v>
                </c:pt>
                <c:pt idx="4609">
                  <c:v>3.2937921413442472</c:v>
                </c:pt>
                <c:pt idx="4610">
                  <c:v>3.2923636291026477</c:v>
                </c:pt>
                <c:pt idx="4611">
                  <c:v>3.290936045974699</c:v>
                </c:pt>
                <c:pt idx="4612">
                  <c:v>3.2895093911548057</c:v>
                </c:pt>
                <c:pt idx="4613">
                  <c:v>3.2880836638383202</c:v>
                </c:pt>
                <c:pt idx="4614">
                  <c:v>3.2866588632213909</c:v>
                </c:pt>
                <c:pt idx="4615">
                  <c:v>3.2852349885011081</c:v>
                </c:pt>
                <c:pt idx="4616">
                  <c:v>3.2838120388753667</c:v>
                </c:pt>
                <c:pt idx="4617">
                  <c:v>3.282390013542968</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3.271046989584856</c:v>
                </c:pt>
                <c:pt idx="4626">
                  <c:v>3.2696332469809515</c:v>
                </c:pt>
                <c:pt idx="4627">
                  <c:v>3.2682204207057732</c:v>
                </c:pt>
                <c:pt idx="4628">
                  <c:v>3.2668085099676589</c:v>
                </c:pt>
                <c:pt idx="4629">
                  <c:v>3.2653975139757212</c:v>
                </c:pt>
                <c:pt idx="4630">
                  <c:v>3.2639874319399329</c:v>
                </c:pt>
                <c:pt idx="4631">
                  <c:v>3.2625782630711111</c:v>
                </c:pt>
                <c:pt idx="4632">
                  <c:v>3.2611700065809734</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3.2471374496828886</c:v>
                </c:pt>
                <c:pt idx="4643">
                  <c:v>3.2457391775715547</c:v>
                </c:pt>
                <c:pt idx="4644">
                  <c:v>3.2443418084451072</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3.2318059926400586</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3.2152042769863667</c:v>
                </c:pt>
                <c:pt idx="4666">
                  <c:v>3.2138265783302846</c:v>
                </c:pt>
                <c:pt idx="4667">
                  <c:v>3.2124497649898167</c:v>
                </c:pt>
                <c:pt idx="4668">
                  <c:v>3.2110738362065758</c:v>
                </c:pt>
                <c:pt idx="4669">
                  <c:v>3.2096987912229986</c:v>
                </c:pt>
                <c:pt idx="4670">
                  <c:v>3.2083246292823056</c:v>
                </c:pt>
                <c:pt idx="4671">
                  <c:v>3.2069513496285476</c:v>
                </c:pt>
                <c:pt idx="4672">
                  <c:v>3.2055789515066082</c:v>
                </c:pt>
                <c:pt idx="4673">
                  <c:v>3.2042074341621394</c:v>
                </c:pt>
                <c:pt idx="4674">
                  <c:v>3.2028367968416211</c:v>
                </c:pt>
                <c:pt idx="4675">
                  <c:v>3.201467038792341</c:v>
                </c:pt>
                <c:pt idx="4676">
                  <c:v>3.2000981592623492</c:v>
                </c:pt>
                <c:pt idx="4677">
                  <c:v>3.1987301575005822</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3.187817653192492</c:v>
                </c:pt>
                <c:pt idx="4686">
                  <c:v>3.1864575176765593</c:v>
                </c:pt>
                <c:pt idx="4687">
                  <c:v>3.1850982524616844</c:v>
                </c:pt>
                <c:pt idx="4688">
                  <c:v>3.1837398568055244</c:v>
                </c:pt>
                <c:pt idx="4689">
                  <c:v>3.1823823299665022</c:v>
                </c:pt>
                <c:pt idx="4690">
                  <c:v>3.1810256712039036</c:v>
                </c:pt>
                <c:pt idx="4691">
                  <c:v>3.1796698797777387</c:v>
                </c:pt>
                <c:pt idx="4692">
                  <c:v>3.1783149549488314</c:v>
                </c:pt>
                <c:pt idx="4693">
                  <c:v>3.1769608959787767</c:v>
                </c:pt>
                <c:pt idx="4694">
                  <c:v>3.1756077021299993</c:v>
                </c:pt>
                <c:pt idx="4695">
                  <c:v>3.1742553726656273</c:v>
                </c:pt>
                <c:pt idx="4696">
                  <c:v>3.1729039068496587</c:v>
                </c:pt>
                <c:pt idx="4697">
                  <c:v>3.1715533039468267</c:v>
                </c:pt>
                <c:pt idx="4698">
                  <c:v>3.1702035632226662</c:v>
                </c:pt>
                <c:pt idx="4699">
                  <c:v>3.1688546839434788</c:v>
                </c:pt>
                <c:pt idx="4700">
                  <c:v>3.167506665376369</c:v>
                </c:pt>
                <c:pt idx="4701">
                  <c:v>3.1661595067891688</c:v>
                </c:pt>
                <c:pt idx="4702">
                  <c:v>3.1648132074505697</c:v>
                </c:pt>
                <c:pt idx="4703">
                  <c:v>3.1634677666299726</c:v>
                </c:pt>
                <c:pt idx="4704">
                  <c:v>3.1621231835975596</c:v>
                </c:pt>
                <c:pt idx="4705">
                  <c:v>3.1607794576243506</c:v>
                </c:pt>
                <c:pt idx="4706">
                  <c:v>3.1594365879820612</c:v>
                </c:pt>
                <c:pt idx="4707">
                  <c:v>3.1580945739432229</c:v>
                </c:pt>
                <c:pt idx="4708">
                  <c:v>3.1567534147811367</c:v>
                </c:pt>
                <c:pt idx="4709">
                  <c:v>3.1554131097698619</c:v>
                </c:pt>
                <c:pt idx="4710">
                  <c:v>3.154073658184263</c:v>
                </c:pt>
                <c:pt idx="4711">
                  <c:v>3.1527350592999142</c:v>
                </c:pt>
                <c:pt idx="4712">
                  <c:v>3.1513973123932</c:v>
                </c:pt>
                <c:pt idx="4713">
                  <c:v>3.1500604167412627</c:v>
                </c:pt>
                <c:pt idx="4714">
                  <c:v>3.1487243716220381</c:v>
                </c:pt>
                <c:pt idx="4715">
                  <c:v>3.1473891763141402</c:v>
                </c:pt>
                <c:pt idx="4716">
                  <c:v>3.1460548300970594</c:v>
                </c:pt>
                <c:pt idx="4717">
                  <c:v>3.1447213322509993</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3.1235001607605395</c:v>
                </c:pt>
                <c:pt idx="4734">
                  <c:v>3.1221809758277712</c:v>
                </c:pt>
                <c:pt idx="4735">
                  <c:v>3.1208626264391337</c:v>
                </c:pt>
                <c:pt idx="4736">
                  <c:v>3.1195451118891389</c:v>
                </c:pt>
                <c:pt idx="4737">
                  <c:v>3.1182284314730753</c:v>
                </c:pt>
                <c:pt idx="4738">
                  <c:v>3.1169125844869603</c:v>
                </c:pt>
                <c:pt idx="4739">
                  <c:v>3.1155975702275414</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3.1051073501683284</c:v>
                </c:pt>
                <c:pt idx="4748">
                  <c:v>3.1037997989253161</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3.0920689125458241</c:v>
                </c:pt>
                <c:pt idx="4758">
                  <c:v>3.0907695874583072</c:v>
                </c:pt>
                <c:pt idx="4759">
                  <c:v>3.0894710811871202</c:v>
                </c:pt>
                <c:pt idx="4760">
                  <c:v>3.0881733930444142</c:v>
                </c:pt>
                <c:pt idx="4761">
                  <c:v>3.0868765223430428</c:v>
                </c:pt>
                <c:pt idx="4762">
                  <c:v>3.0855804683965999</c:v>
                </c:pt>
                <c:pt idx="4763">
                  <c:v>3.0842852305193542</c:v>
                </c:pt>
                <c:pt idx="4764">
                  <c:v>3.0829908080263646</c:v>
                </c:pt>
                <c:pt idx="4765">
                  <c:v>3.0816972002333212</c:v>
                </c:pt>
                <c:pt idx="4766">
                  <c:v>3.0804044064567195</c:v>
                </c:pt>
                <c:pt idx="4767">
                  <c:v>3.0791124260137082</c:v>
                </c:pt>
                <c:pt idx="4768">
                  <c:v>3.0778212582222171</c:v>
                </c:pt>
                <c:pt idx="4769">
                  <c:v>3.0765309024007794</c:v>
                </c:pt>
                <c:pt idx="4770">
                  <c:v>3.0752413578687623</c:v>
                </c:pt>
                <c:pt idx="4771">
                  <c:v>3.0739526239461767</c:v>
                </c:pt>
                <c:pt idx="4772">
                  <c:v>3.0726646999537639</c:v>
                </c:pt>
                <c:pt idx="4773">
                  <c:v>3.0713775852130114</c:v>
                </c:pt>
                <c:pt idx="4774">
                  <c:v>3.0700912790460402</c:v>
                </c:pt>
                <c:pt idx="4775">
                  <c:v>3.0688057807757354</c:v>
                </c:pt>
                <c:pt idx="4776">
                  <c:v>3.0675210897256924</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3.0572725403173449</c:v>
                </c:pt>
                <c:pt idx="4785">
                  <c:v>3.0559950839272307</c:v>
                </c:pt>
                <c:pt idx="4786">
                  <c:v>3.0547184280319821</c:v>
                </c:pt>
                <c:pt idx="4787">
                  <c:v>3.0534425719629055</c:v>
                </c:pt>
                <c:pt idx="4788">
                  <c:v>3.0521675150520182</c:v>
                </c:pt>
                <c:pt idx="4789">
                  <c:v>3.0508932566320439</c:v>
                </c:pt>
                <c:pt idx="4790">
                  <c:v>3.0496197960363656</c:v>
                </c:pt>
                <c:pt idx="4791">
                  <c:v>3.0483471325991172</c:v>
                </c:pt>
                <c:pt idx="4792">
                  <c:v>3.047075265655089</c:v>
                </c:pt>
                <c:pt idx="4793">
                  <c:v>3.0458041945397727</c:v>
                </c:pt>
                <c:pt idx="4794">
                  <c:v>3.0445339185893778</c:v>
                </c:pt>
                <c:pt idx="4795">
                  <c:v>3.0432644371407362</c:v>
                </c:pt>
                <c:pt idx="4796">
                  <c:v>3.041995749531468</c:v>
                </c:pt>
                <c:pt idx="4797">
                  <c:v>3.0407278550998011</c:v>
                </c:pt>
                <c:pt idx="4798">
                  <c:v>3.0394607531846867</c:v>
                </c:pt>
                <c:pt idx="4799">
                  <c:v>3.0381944431257835</c:v>
                </c:pt>
                <c:pt idx="4800">
                  <c:v>3.0369289242633934</c:v>
                </c:pt>
                <c:pt idx="4801">
                  <c:v>3.0356641959385553</c:v>
                </c:pt>
                <c:pt idx="4802">
                  <c:v>3.0344002574929738</c:v>
                </c:pt>
                <c:pt idx="4803">
                  <c:v>3.0331371082689915</c:v>
                </c:pt>
                <c:pt idx="4804">
                  <c:v>3.0318747476096952</c:v>
                </c:pt>
                <c:pt idx="4805">
                  <c:v>3.0306131748588307</c:v>
                </c:pt>
                <c:pt idx="4806">
                  <c:v>3.0293523893608567</c:v>
                </c:pt>
                <c:pt idx="4807">
                  <c:v>3.0280923904608787</c:v>
                </c:pt>
                <c:pt idx="4808">
                  <c:v>3.0268331775046824</c:v>
                </c:pt>
                <c:pt idx="4809">
                  <c:v>3.0255747498387482</c:v>
                </c:pt>
                <c:pt idx="4810">
                  <c:v>3.0243171068102352</c:v>
                </c:pt>
                <c:pt idx="4811">
                  <c:v>3.0230602477669866</c:v>
                </c:pt>
                <c:pt idx="4812">
                  <c:v>3.0218041720574784</c:v>
                </c:pt>
                <c:pt idx="4813">
                  <c:v>3.020548879030923</c:v>
                </c:pt>
                <c:pt idx="4814">
                  <c:v>3.0192943680371997</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2.9968461606282593</c:v>
                </c:pt>
                <c:pt idx="4833">
                  <c:v>2.9956063856247361</c:v>
                </c:pt>
                <c:pt idx="4834">
                  <c:v>2.9943673797919272</c:v>
                </c:pt>
                <c:pt idx="4835">
                  <c:v>2.9931291424936752</c:v>
                </c:pt>
                <c:pt idx="4836">
                  <c:v>2.9918916730945067</c:v>
                </c:pt>
                <c:pt idx="4837">
                  <c:v>2.9906549709595978</c:v>
                </c:pt>
                <c:pt idx="4838">
                  <c:v>2.9894190354547967</c:v>
                </c:pt>
                <c:pt idx="4839">
                  <c:v>2.988183865946588</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2.9771017060123706</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2.9673025710670955</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2.9526943344448848</c:v>
                </c:pt>
                <c:pt idx="4869">
                  <c:v>2.951481853466734</c:v>
                </c:pt>
                <c:pt idx="4870">
                  <c:v>2.950270119166766</c:v>
                </c:pt>
                <c:pt idx="4871">
                  <c:v>2.9490591309320413</c:v>
                </c:pt>
                <c:pt idx="4872">
                  <c:v>2.9478488881502121</c:v>
                </c:pt>
                <c:pt idx="4873">
                  <c:v>2.9466393902095467</c:v>
                </c:pt>
                <c:pt idx="4874">
                  <c:v>2.9454306364989638</c:v>
                </c:pt>
                <c:pt idx="4875">
                  <c:v>2.9442226264079996</c:v>
                </c:pt>
                <c:pt idx="4876">
                  <c:v>2.9430153593268233</c:v>
                </c:pt>
                <c:pt idx="4877">
                  <c:v>2.9418088346462059</c:v>
                </c:pt>
                <c:pt idx="4878">
                  <c:v>2.9406030517576012</c:v>
                </c:pt>
                <c:pt idx="4879">
                  <c:v>2.9393980100529942</c:v>
                </c:pt>
                <c:pt idx="4880">
                  <c:v>2.9381937089250845</c:v>
                </c:pt>
                <c:pt idx="4881">
                  <c:v>2.9369901477671112</c:v>
                </c:pt>
                <c:pt idx="4882">
                  <c:v>2.9357873259730121</c:v>
                </c:pt>
                <c:pt idx="4883">
                  <c:v>2.9345852429373109</c:v>
                </c:pt>
                <c:pt idx="4884">
                  <c:v>2.9333838980551112</c:v>
                </c:pt>
                <c:pt idx="4885">
                  <c:v>2.9321832907222105</c:v>
                </c:pt>
                <c:pt idx="4886">
                  <c:v>2.9309834203349774</c:v>
                </c:pt>
                <c:pt idx="4887">
                  <c:v>2.9297842862904195</c:v>
                </c:pt>
                <c:pt idx="4888">
                  <c:v>2.9285858879861202</c:v>
                </c:pt>
                <c:pt idx="4889">
                  <c:v>2.9273882248203282</c:v>
                </c:pt>
                <c:pt idx="4890">
                  <c:v>2.9261912961918881</c:v>
                </c:pt>
                <c:pt idx="4891">
                  <c:v>2.9249951015002571</c:v>
                </c:pt>
                <c:pt idx="4892">
                  <c:v>2.9237996401455169</c:v>
                </c:pt>
                <c:pt idx="4893">
                  <c:v>2.9226049115283197</c:v>
                </c:pt>
                <c:pt idx="4894">
                  <c:v>2.9214109150499987</c:v>
                </c:pt>
                <c:pt idx="4895">
                  <c:v>2.9202176501124555</c:v>
                </c:pt>
                <c:pt idx="4896">
                  <c:v>2.9190251161181693</c:v>
                </c:pt>
                <c:pt idx="4897">
                  <c:v>2.9178333124703402</c:v>
                </c:pt>
                <c:pt idx="4898">
                  <c:v>2.9166422385726416</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2.9071398470457743</c:v>
                </c:pt>
                <c:pt idx="4907">
                  <c:v>2.9059553141678194</c:v>
                </c:pt>
                <c:pt idx="4908">
                  <c:v>2.9047715051107712</c:v>
                </c:pt>
                <c:pt idx="4909">
                  <c:v>2.9035884192849748</c:v>
                </c:pt>
                <c:pt idx="4910">
                  <c:v>2.9024060561014342</c:v>
                </c:pt>
                <c:pt idx="4911">
                  <c:v>2.9012244149717334</c:v>
                </c:pt>
                <c:pt idx="4912">
                  <c:v>2.9000434953080525</c:v>
                </c:pt>
                <c:pt idx="4913">
                  <c:v>2.8988632965231984</c:v>
                </c:pt>
                <c:pt idx="4914">
                  <c:v>2.8976838180305546</c:v>
                </c:pt>
                <c:pt idx="4915">
                  <c:v>2.8965050592440695</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2.8859285205448431</c:v>
                </c:pt>
                <c:pt idx="4925">
                  <c:v>2.8847569267197737</c:v>
                </c:pt>
                <c:pt idx="4926">
                  <c:v>2.8835860461938192</c:v>
                </c:pt>
                <c:pt idx="4927">
                  <c:v>2.8824158783880667</c:v>
                </c:pt>
                <c:pt idx="4928">
                  <c:v>2.8812464227241765</c:v>
                </c:pt>
                <c:pt idx="4929">
                  <c:v>2.8800776786244442</c:v>
                </c:pt>
                <c:pt idx="4930">
                  <c:v>2.8789096455116669</c:v>
                </c:pt>
                <c:pt idx="4931">
                  <c:v>2.877742322809278</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2.8684292469683133</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2.8568513405338716</c:v>
                </c:pt>
                <c:pt idx="4950">
                  <c:v>2.855697406853078</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2.8396154743467492</c:v>
                </c:pt>
                <c:pt idx="4965">
                  <c:v>2.8384719666675511</c:v>
                </c:pt>
                <c:pt idx="4966">
                  <c:v>2.8373291495817932</c:v>
                </c:pt>
                <c:pt idx="4967">
                  <c:v>2.8361870225335113</c:v>
                </c:pt>
                <c:pt idx="4968">
                  <c:v>2.8350455849672755</c:v>
                </c:pt>
                <c:pt idx="4969">
                  <c:v>2.8339048363282608</c:v>
                </c:pt>
                <c:pt idx="4970">
                  <c:v>2.8327647760621484</c:v>
                </c:pt>
                <c:pt idx="4971">
                  <c:v>2.8316254036151638</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2.8225351192631707</c:v>
                </c:pt>
                <c:pt idx="4980">
                  <c:v>2.8214019123617744</c:v>
                </c:pt>
                <c:pt idx="4981">
                  <c:v>2.8202693877725893</c:v>
                </c:pt>
                <c:pt idx="4982">
                  <c:v>2.8191375449479841</c:v>
                </c:pt>
                <c:pt idx="4983">
                  <c:v>2.8180063833407996</c:v>
                </c:pt>
                <c:pt idx="4984">
                  <c:v>2.8168759024045422</c:v>
                </c:pt>
                <c:pt idx="4985">
                  <c:v>2.8157461015931728</c:v>
                </c:pt>
                <c:pt idx="4986">
                  <c:v>2.8146169803612349</c:v>
                </c:pt>
                <c:pt idx="4987">
                  <c:v>2.8134885381637993</c:v>
                </c:pt>
                <c:pt idx="4988">
                  <c:v>2.8123607744565158</c:v>
                </c:pt>
                <c:pt idx="4989">
                  <c:v>2.811233688695534</c:v>
                </c:pt>
                <c:pt idx="4990">
                  <c:v>2.8101072803375842</c:v>
                </c:pt>
                <c:pt idx="4991">
                  <c:v>2.8089815488399474</c:v>
                </c:pt>
                <c:pt idx="4992">
                  <c:v>2.8078564936603767</c:v>
                </c:pt>
                <c:pt idx="4993">
                  <c:v>2.8067321142572768</c:v>
                </c:pt>
                <c:pt idx="4994">
                  <c:v>2.8056084100895125</c:v>
                </c:pt>
                <c:pt idx="4995">
                  <c:v>2.8044853806165477</c:v>
                </c:pt>
                <c:pt idx="4996">
                  <c:v>2.8033630252983235</c:v>
                </c:pt>
                <c:pt idx="4997">
                  <c:v>2.8022413435953637</c:v>
                </c:pt>
                <c:pt idx="4998">
                  <c:v>2.8011203349687177</c:v>
                </c:pt>
                <c:pt idx="4999">
                  <c:v>2.7999999988800002</c:v>
                </c:pt>
                <c:pt idx="5000">
                  <c:v>2.7988803347913191</c:v>
                </c:pt>
                <c:pt idx="5001">
                  <c:v>2.7977613421653684</c:v>
                </c:pt>
                <c:pt idx="5002">
                  <c:v>2.7966430204652859</c:v>
                </c:pt>
                <c:pt idx="5003">
                  <c:v>2.7955253691549058</c:v>
                </c:pt>
                <c:pt idx="5004">
                  <c:v>2.7944083876984522</c:v>
                </c:pt>
                <c:pt idx="5005">
                  <c:v>2.7932920755607484</c:v>
                </c:pt>
                <c:pt idx="5006">
                  <c:v>2.7921764322071425</c:v>
                </c:pt>
                <c:pt idx="5007">
                  <c:v>2.7910614571035142</c:v>
                </c:pt>
                <c:pt idx="5008">
                  <c:v>2.7899471497162782</c:v>
                </c:pt>
                <c:pt idx="5009">
                  <c:v>2.7888335095123917</c:v>
                </c:pt>
                <c:pt idx="5010">
                  <c:v>2.7877205359593096</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2.768901469681925</c:v>
                </c:pt>
                <c:pt idx="5028">
                  <c:v>2.7678004053847793</c:v>
                </c:pt>
                <c:pt idx="5029">
                  <c:v>2.7666999977207531</c:v>
                </c:pt>
                <c:pt idx="5030">
                  <c:v>2.7656002461678257</c:v>
                </c:pt>
                <c:pt idx="5031">
                  <c:v>2.7645011502044823</c:v>
                </c:pt>
                <c:pt idx="5032">
                  <c:v>2.7634027093097342</c:v>
                </c:pt>
                <c:pt idx="5033">
                  <c:v>2.7623049229631413</c:v>
                </c:pt>
                <c:pt idx="5034">
                  <c:v>2.761207790644749</c:v>
                </c:pt>
                <c:pt idx="5035">
                  <c:v>2.7601113118351366</c:v>
                </c:pt>
                <c:pt idx="5036">
                  <c:v>2.7590154860153522</c:v>
                </c:pt>
                <c:pt idx="5037">
                  <c:v>2.7579203126670477</c:v>
                </c:pt>
                <c:pt idx="5038">
                  <c:v>2.7568257912722807</c:v>
                </c:pt>
                <c:pt idx="5039">
                  <c:v>2.7557319213137235</c:v>
                </c:pt>
                <c:pt idx="5040">
                  <c:v>2.7546387022745016</c:v>
                </c:pt>
                <c:pt idx="5041">
                  <c:v>2.7535461336382556</c:v>
                </c:pt>
                <c:pt idx="5042">
                  <c:v>2.7524542148891826</c:v>
                </c:pt>
                <c:pt idx="5043">
                  <c:v>2.7513629455119442</c:v>
                </c:pt>
                <c:pt idx="5044">
                  <c:v>2.750272324991716</c:v>
                </c:pt>
                <c:pt idx="5045">
                  <c:v>2.7491823528142052</c:v>
                </c:pt>
                <c:pt idx="5046">
                  <c:v>2.7480930284656244</c:v>
                </c:pt>
                <c:pt idx="5047">
                  <c:v>2.7470043514326798</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2.7275182736993298</c:v>
                </c:pt>
                <c:pt idx="5066">
                  <c:v>2.7264417988118712</c:v>
                </c:pt>
                <c:pt idx="5067">
                  <c:v>2.7253659610803092</c:v>
                </c:pt>
                <c:pt idx="5068">
                  <c:v>2.7242907600019115</c:v>
                </c:pt>
                <c:pt idx="5069">
                  <c:v>2.7232161950743992</c:v>
                </c:pt>
                <c:pt idx="5070">
                  <c:v>2.7221422657960601</c:v>
                </c:pt>
                <c:pt idx="5071">
                  <c:v>2.7210689716656375</c:v>
                </c:pt>
                <c:pt idx="5072">
                  <c:v>2.719996312182384</c:v>
                </c:pt>
                <c:pt idx="5073">
                  <c:v>2.7189242868460108</c:v>
                </c:pt>
                <c:pt idx="5074">
                  <c:v>2.7178528951567427</c:v>
                </c:pt>
                <c:pt idx="5075">
                  <c:v>2.7167821366153371</c:v>
                </c:pt>
                <c:pt idx="5076">
                  <c:v>2.7157120107229842</c:v>
                </c:pt>
                <c:pt idx="5077">
                  <c:v>2.714642516981391</c:v>
                </c:pt>
                <c:pt idx="5078">
                  <c:v>2.7135736548927611</c:v>
                </c:pt>
                <c:pt idx="5079">
                  <c:v>2.7125054239597364</c:v>
                </c:pt>
                <c:pt idx="5080">
                  <c:v>2.7114378236855647</c:v>
                </c:pt>
                <c:pt idx="5081">
                  <c:v>2.7103708535738522</c:v>
                </c:pt>
                <c:pt idx="5082">
                  <c:v>2.7093045131287647</c:v>
                </c:pt>
                <c:pt idx="5083">
                  <c:v>2.7082388018549515</c:v>
                </c:pt>
                <c:pt idx="5084">
                  <c:v>2.707173719257526</c:v>
                </c:pt>
                <c:pt idx="5085">
                  <c:v>2.7061092648420852</c:v>
                </c:pt>
                <c:pt idx="5086">
                  <c:v>2.7050454381147349</c:v>
                </c:pt>
                <c:pt idx="5087">
                  <c:v>2.7039822385821086</c:v>
                </c:pt>
                <c:pt idx="5088">
                  <c:v>2.7029196657511942</c:v>
                </c:pt>
                <c:pt idx="5089">
                  <c:v>2.7018577191295936</c:v>
                </c:pt>
                <c:pt idx="5090">
                  <c:v>2.7007963982253478</c:v>
                </c:pt>
                <c:pt idx="5091">
                  <c:v>2.6997357025469388</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2.6838999617376054</c:v>
                </c:pt>
                <c:pt idx="5107">
                  <c:v>2.6828492032233537</c:v>
                </c:pt>
                <c:pt idx="5108">
                  <c:v>2.6817990616531442</c:v>
                </c:pt>
                <c:pt idx="5109">
                  <c:v>2.6807495365440741</c:v>
                </c:pt>
                <c:pt idx="5110">
                  <c:v>2.6797006274137347</c:v>
                </c:pt>
                <c:pt idx="5111">
                  <c:v>2.6786523337801738</c:v>
                </c:pt>
                <c:pt idx="5112">
                  <c:v>2.6776046551619692</c:v>
                </c:pt>
                <c:pt idx="5113">
                  <c:v>2.6765575910780708</c:v>
                </c:pt>
                <c:pt idx="5114">
                  <c:v>2.6755111410479873</c:v>
                </c:pt>
                <c:pt idx="5115">
                  <c:v>2.6744653045916187</c:v>
                </c:pt>
                <c:pt idx="5116">
                  <c:v>2.6734200812294202</c:v>
                </c:pt>
                <c:pt idx="5117">
                  <c:v>2.6723754704822467</c:v>
                </c:pt>
                <c:pt idx="5118">
                  <c:v>2.6713314718714685</c:v>
                </c:pt>
                <c:pt idx="5119">
                  <c:v>2.6702880849188548</c:v>
                </c:pt>
                <c:pt idx="5120">
                  <c:v>2.6692453091467407</c:v>
                </c:pt>
                <c:pt idx="5121">
                  <c:v>2.6682031440778609</c:v>
                </c:pt>
                <c:pt idx="5122">
                  <c:v>2.6671615892354246</c:v>
                </c:pt>
                <c:pt idx="5123">
                  <c:v>2.6661206441430814</c:v>
                </c:pt>
                <c:pt idx="5124">
                  <c:v>2.6650803083250212</c:v>
                </c:pt>
                <c:pt idx="5125">
                  <c:v>2.6640405813058181</c:v>
                </c:pt>
                <c:pt idx="5126">
                  <c:v>2.663001462610576</c:v>
                </c:pt>
                <c:pt idx="5127">
                  <c:v>2.6619629517647887</c:v>
                </c:pt>
                <c:pt idx="5128">
                  <c:v>2.6609250482945015</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2.6526436293209921</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2.6444008108320793</c:v>
                </c:pt>
                <c:pt idx="5145">
                  <c:v>2.6433731606679487</c:v>
                </c:pt>
                <c:pt idx="5146">
                  <c:v>2.6423461094256795</c:v>
                </c:pt>
                <c:pt idx="5147">
                  <c:v>2.6413196566400212</c:v>
                </c:pt>
                <c:pt idx="5148">
                  <c:v>2.6402938018460778</c:v>
                </c:pt>
                <c:pt idx="5149">
                  <c:v>2.6392685445794068</c:v>
                </c:pt>
                <c:pt idx="5150">
                  <c:v>2.6382438843760787</c:v>
                </c:pt>
                <c:pt idx="5151">
                  <c:v>2.6372198207725752</c:v>
                </c:pt>
                <c:pt idx="5152">
                  <c:v>2.6361963533058237</c:v>
                </c:pt>
                <c:pt idx="5153">
                  <c:v>2.6351734815132137</c:v>
                </c:pt>
                <c:pt idx="5154">
                  <c:v>2.6341512049325879</c:v>
                </c:pt>
                <c:pt idx="5155">
                  <c:v>2.6331295231022032</c:v>
                </c:pt>
                <c:pt idx="5156">
                  <c:v>2.6321084355607969</c:v>
                </c:pt>
                <c:pt idx="5157">
                  <c:v>2.6310879418475892</c:v>
                </c:pt>
                <c:pt idx="5158">
                  <c:v>2.6300680415021476</c:v>
                </c:pt>
                <c:pt idx="5159">
                  <c:v>2.6290487340645567</c:v>
                </c:pt>
                <c:pt idx="5160">
                  <c:v>2.6280300190753612</c:v>
                </c:pt>
                <c:pt idx="5161">
                  <c:v>2.6270118960754894</c:v>
                </c:pt>
                <c:pt idx="5162">
                  <c:v>2.6259943646063504</c:v>
                </c:pt>
                <c:pt idx="5163">
                  <c:v>2.6249774242097828</c:v>
                </c:pt>
                <c:pt idx="5164">
                  <c:v>2.6239610744281081</c:v>
                </c:pt>
                <c:pt idx="5165">
                  <c:v>2.6229453148040367</c:v>
                </c:pt>
                <c:pt idx="5166">
                  <c:v>2.6219301448807695</c:v>
                </c:pt>
                <c:pt idx="5167">
                  <c:v>2.6209155642019137</c:v>
                </c:pt>
                <c:pt idx="5168">
                  <c:v>2.6199015723115222</c:v>
                </c:pt>
                <c:pt idx="5169">
                  <c:v>2.6188881687540873</c:v>
                </c:pt>
                <c:pt idx="5170">
                  <c:v>2.6178753530745777</c:v>
                </c:pt>
                <c:pt idx="5171">
                  <c:v>2.6168631248183538</c:v>
                </c:pt>
                <c:pt idx="5172">
                  <c:v>2.615851483531257</c:v>
                </c:pt>
                <c:pt idx="5173">
                  <c:v>2.6148404287595537</c:v>
                </c:pt>
                <c:pt idx="5174">
                  <c:v>2.6138299600499142</c:v>
                </c:pt>
                <c:pt idx="5175">
                  <c:v>2.6128200769494847</c:v>
                </c:pt>
                <c:pt idx="5176">
                  <c:v>2.6118107790058427</c:v>
                </c:pt>
                <c:pt idx="5177">
                  <c:v>2.6108020657669986</c:v>
                </c:pt>
                <c:pt idx="5178">
                  <c:v>2.6097939367814011</c:v>
                </c:pt>
                <c:pt idx="5179">
                  <c:v>2.6087863915979357</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2.588757395492332</c:v>
                </c:pt>
                <c:pt idx="5200">
                  <c:v>2.5877620067119418</c:v>
                </c:pt>
                <c:pt idx="5201">
                  <c:v>2.5867671919183306</c:v>
                </c:pt>
                <c:pt idx="5202">
                  <c:v>2.5857729506702958</c:v>
                </c:pt>
                <c:pt idx="5203">
                  <c:v>2.5847792825270295</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2.5709278586731208</c:v>
                </c:pt>
                <c:pt idx="5218">
                  <c:v>2.5699427344910477</c:v>
                </c:pt>
                <c:pt idx="5219">
                  <c:v>2.5689581764180787</c:v>
                </c:pt>
                <c:pt idx="5220">
                  <c:v>2.5679741840205259</c:v>
                </c:pt>
                <c:pt idx="5221">
                  <c:v>2.5669907568651396</c:v>
                </c:pt>
                <c:pt idx="5222">
                  <c:v>2.5660078945190374</c:v>
                </c:pt>
                <c:pt idx="5223">
                  <c:v>2.5650255965498228</c:v>
                </c:pt>
                <c:pt idx="5224">
                  <c:v>2.5640438625254802</c:v>
                </c:pt>
                <c:pt idx="5225">
                  <c:v>2.5630626920143817</c:v>
                </c:pt>
                <c:pt idx="5226">
                  <c:v>2.5620820845853531</c:v>
                </c:pt>
                <c:pt idx="5227">
                  <c:v>2.5611020398076105</c:v>
                </c:pt>
                <c:pt idx="5228">
                  <c:v>2.5601225572507986</c:v>
                </c:pt>
                <c:pt idx="5229">
                  <c:v>2.5591436364849267</c:v>
                </c:pt>
                <c:pt idx="5230">
                  <c:v>2.5581652770804855</c:v>
                </c:pt>
                <c:pt idx="5231">
                  <c:v>2.5571874786083386</c:v>
                </c:pt>
                <c:pt idx="5232">
                  <c:v>2.5562102406397287</c:v>
                </c:pt>
                <c:pt idx="5233">
                  <c:v>2.5552335627463867</c:v>
                </c:pt>
                <c:pt idx="5234">
                  <c:v>2.5542574445003607</c:v>
                </c:pt>
                <c:pt idx="5235">
                  <c:v>2.5532818854741888</c:v>
                </c:pt>
                <c:pt idx="5236">
                  <c:v>2.5523068852407667</c:v>
                </c:pt>
                <c:pt idx="5237">
                  <c:v>2.5513324433734197</c:v>
                </c:pt>
                <c:pt idx="5238">
                  <c:v>2.5503585594458591</c:v>
                </c:pt>
                <c:pt idx="5239">
                  <c:v>2.5493852330322437</c:v>
                </c:pt>
                <c:pt idx="5240">
                  <c:v>2.5484124637070877</c:v>
                </c:pt>
                <c:pt idx="5241">
                  <c:v>2.5474402510453578</c:v>
                </c:pt>
                <c:pt idx="5242">
                  <c:v>2.5464685946223637</c:v>
                </c:pt>
                <c:pt idx="5243">
                  <c:v>2.5454974940138904</c:v>
                </c:pt>
                <c:pt idx="5244">
                  <c:v>2.5445269487961255</c:v>
                </c:pt>
                <c:pt idx="5245">
                  <c:v>2.5435569585455688</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2.5300351304305186</c:v>
                </c:pt>
                <c:pt idx="5260">
                  <c:v>2.5290734141493663</c:v>
                </c:pt>
                <c:pt idx="5261">
                  <c:v>2.5281122461150218</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2.5118558690958892</c:v>
                </c:pt>
                <c:pt idx="5279">
                  <c:v>2.5109044986402003</c:v>
                </c:pt>
                <c:pt idx="5280">
                  <c:v>2.5099536685823738</c:v>
                </c:pt>
                <c:pt idx="5281">
                  <c:v>2.5090033785131949</c:v>
                </c:pt>
                <c:pt idx="5282">
                  <c:v>2.5080536280238777</c:v>
                </c:pt>
                <c:pt idx="5283">
                  <c:v>2.507104416706011</c:v>
                </c:pt>
                <c:pt idx="5284">
                  <c:v>2.5061557441515192</c:v>
                </c:pt>
                <c:pt idx="5285">
                  <c:v>2.5052076099527718</c:v>
                </c:pt>
                <c:pt idx="5286">
                  <c:v>2.5042600137025022</c:v>
                </c:pt>
                <c:pt idx="5287">
                  <c:v>2.5033129549938247</c:v>
                </c:pt>
                <c:pt idx="5288">
                  <c:v>2.5023664334202325</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2.491049923632922</c:v>
                </c:pt>
                <c:pt idx="5301">
                  <c:v>2.4901103479985802</c:v>
                </c:pt>
                <c:pt idx="5302">
                  <c:v>2.4891713038484942</c:v>
                </c:pt>
                <c:pt idx="5303">
                  <c:v>2.4882327907819213</c:v>
                </c:pt>
                <c:pt idx="5304">
                  <c:v>2.4872948083984348</c:v>
                </c:pt>
                <c:pt idx="5305">
                  <c:v>2.4863573562980079</c:v>
                </c:pt>
                <c:pt idx="5306">
                  <c:v>2.4854204340810147</c:v>
                </c:pt>
                <c:pt idx="5307">
                  <c:v>2.4844840413481752</c:v>
                </c:pt>
                <c:pt idx="5308">
                  <c:v>2.483548177700587</c:v>
                </c:pt>
                <c:pt idx="5309">
                  <c:v>2.4826128427397371</c:v>
                </c:pt>
                <c:pt idx="5310">
                  <c:v>2.4816780360674757</c:v>
                </c:pt>
                <c:pt idx="5311">
                  <c:v>2.4807437572860458</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2.472358937892829</c:v>
                </c:pt>
                <c:pt idx="5321">
                  <c:v>2.471429916224376</c:v>
                </c:pt>
                <c:pt idx="5322">
                  <c:v>2.4705014180958718</c:v>
                </c:pt>
                <c:pt idx="5323">
                  <c:v>2.4695734431140197</c:v>
                </c:pt>
                <c:pt idx="5324">
                  <c:v>2.4686459908858716</c:v>
                </c:pt>
                <c:pt idx="5325">
                  <c:v>2.4677190610188946</c:v>
                </c:pt>
                <c:pt idx="5326">
                  <c:v>2.4667926531208528</c:v>
                </c:pt>
                <c:pt idx="5327">
                  <c:v>2.4658667667999272</c:v>
                </c:pt>
                <c:pt idx="5328">
                  <c:v>2.4649414016646518</c:v>
                </c:pt>
                <c:pt idx="5329">
                  <c:v>2.4640165573239412</c:v>
                </c:pt>
                <c:pt idx="5330">
                  <c:v>2.4630922333870351</c:v>
                </c:pt>
                <c:pt idx="5331">
                  <c:v>2.4621684294635848</c:v>
                </c:pt>
                <c:pt idx="5332">
                  <c:v>2.4612451451636139</c:v>
                </c:pt>
                <c:pt idx="5333">
                  <c:v>2.4603223800974812</c:v>
                </c:pt>
                <c:pt idx="5334">
                  <c:v>2.459400133875882</c:v>
                </c:pt>
                <c:pt idx="5335">
                  <c:v>2.4584784061099767</c:v>
                </c:pt>
                <c:pt idx="5336">
                  <c:v>2.4575571964111798</c:v>
                </c:pt>
                <c:pt idx="5337">
                  <c:v>2.4566365043913301</c:v>
                </c:pt>
                <c:pt idx="5338">
                  <c:v>2.4557163296626165</c:v>
                </c:pt>
                <c:pt idx="5339">
                  <c:v>2.4547966718376002</c:v>
                </c:pt>
                <c:pt idx="5340">
                  <c:v>2.4538775305291707</c:v>
                </c:pt>
                <c:pt idx="5341">
                  <c:v>2.4529589053506182</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2.4383307819899929</c:v>
                </c:pt>
                <c:pt idx="5358">
                  <c:v>2.4374208721999242</c:v>
                </c:pt>
                <c:pt idx="5359">
                  <c:v>2.4365114716402188</c:v>
                </c:pt>
                <c:pt idx="5360">
                  <c:v>2.4356025799309577</c:v>
                </c:pt>
                <c:pt idx="5361">
                  <c:v>2.4346941966925808</c:v>
                </c:pt>
                <c:pt idx="5362">
                  <c:v>2.4337863215458735</c:v>
                </c:pt>
                <c:pt idx="5363">
                  <c:v>2.4328789541119735</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2.4175310223909654</c:v>
                </c:pt>
                <c:pt idx="5381">
                  <c:v>2.4166327294041543</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2.3916824110920389</c:v>
                </c:pt>
                <c:pt idx="5410">
                  <c:v>2.3907984852341944</c:v>
                </c:pt>
                <c:pt idx="5411">
                  <c:v>2.3899150493121706</c:v>
                </c:pt>
                <c:pt idx="5412">
                  <c:v>2.3890321029639279</c:v>
                </c:pt>
                <c:pt idx="5413">
                  <c:v>2.3881496458278035</c:v>
                </c:pt>
                <c:pt idx="5414">
                  <c:v>2.3872676775424648</c:v>
                </c:pt>
                <c:pt idx="5415">
                  <c:v>2.3863861977468743</c:v>
                </c:pt>
                <c:pt idx="5416">
                  <c:v>2.385505206080385</c:v>
                </c:pt>
                <c:pt idx="5417">
                  <c:v>2.3846247021826583</c:v>
                </c:pt>
                <c:pt idx="5418">
                  <c:v>2.3837446856936437</c:v>
                </c:pt>
                <c:pt idx="5419">
                  <c:v>2.3828651562536924</c:v>
                </c:pt>
                <c:pt idx="5420">
                  <c:v>2.3819861135034777</c:v>
                </c:pt>
                <c:pt idx="5421">
                  <c:v>2.3811075570839648</c:v>
                </c:pt>
                <c:pt idx="5422">
                  <c:v>2.3802294866364466</c:v>
                </c:pt>
                <c:pt idx="5423">
                  <c:v>2.3793519018025999</c:v>
                </c:pt>
                <c:pt idx="5424">
                  <c:v>2.3784748022243942</c:v>
                </c:pt>
                <c:pt idx="5425">
                  <c:v>2.3775981875441303</c:v>
                </c:pt>
                <c:pt idx="5426">
                  <c:v>2.376722057404451</c:v>
                </c:pt>
                <c:pt idx="5427">
                  <c:v>2.3758464114483067</c:v>
                </c:pt>
                <c:pt idx="5428">
                  <c:v>2.3749712493190294</c:v>
                </c:pt>
                <c:pt idx="5429">
                  <c:v>2.3740965706602033</c:v>
                </c:pt>
                <c:pt idx="5430">
                  <c:v>2.3732223751157928</c:v>
                </c:pt>
                <c:pt idx="5431">
                  <c:v>2.3723486623300727</c:v>
                </c:pt>
                <c:pt idx="5432">
                  <c:v>2.3714754319476472</c:v>
                </c:pt>
                <c:pt idx="5433">
                  <c:v>2.3706026836134568</c:v>
                </c:pt>
                <c:pt idx="5434">
                  <c:v>2.3697304169727782</c:v>
                </c:pt>
                <c:pt idx="5435">
                  <c:v>2.3688586316711513</c:v>
                </c:pt>
                <c:pt idx="5436">
                  <c:v>2.3679873273545398</c:v>
                </c:pt>
                <c:pt idx="5437">
                  <c:v>2.3671165036691266</c:v>
                </c:pt>
                <c:pt idx="5438">
                  <c:v>2.3662461602615008</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2.353248403134951</c:v>
                </c:pt>
                <c:pt idx="5454">
                  <c:v>2.3523856963683727</c:v>
                </c:pt>
                <c:pt idx="5455">
                  <c:v>2.3515234639205338</c:v>
                </c:pt>
                <c:pt idx="5456">
                  <c:v>2.3506617054437977</c:v>
                </c:pt>
                <c:pt idx="5457">
                  <c:v>2.3498004205908329</c:v>
                </c:pt>
                <c:pt idx="5458">
                  <c:v>2.3489396090146597</c:v>
                </c:pt>
                <c:pt idx="5459">
                  <c:v>2.3480792703685549</c:v>
                </c:pt>
                <c:pt idx="5460">
                  <c:v>2.3472194043061547</c:v>
                </c:pt>
                <c:pt idx="5461">
                  <c:v>2.3463600104814049</c:v>
                </c:pt>
                <c:pt idx="5462">
                  <c:v>2.3455010885485632</c:v>
                </c:pt>
                <c:pt idx="5463">
                  <c:v>2.3446426381621972</c:v>
                </c:pt>
                <c:pt idx="5464">
                  <c:v>2.3437846589772429</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2.3360839935876112</c:v>
                </c:pt>
                <c:pt idx="5474">
                  <c:v>2.3352307075047709</c:v>
                </c:pt>
                <c:pt idx="5475">
                  <c:v>2.3343778888478712</c:v>
                </c:pt>
                <c:pt idx="5476">
                  <c:v>2.3335255372755785</c:v>
                </c:pt>
                <c:pt idx="5477">
                  <c:v>2.3326736524468568</c:v>
                </c:pt>
                <c:pt idx="5478">
                  <c:v>2.3318222340209958</c:v>
                </c:pt>
                <c:pt idx="5479">
                  <c:v>2.3309712816576011</c:v>
                </c:pt>
                <c:pt idx="5480">
                  <c:v>2.3301207950165392</c:v>
                </c:pt>
                <c:pt idx="5481">
                  <c:v>2.3292707737580387</c:v>
                </c:pt>
                <c:pt idx="5482">
                  <c:v>2.3284212175426351</c:v>
                </c:pt>
                <c:pt idx="5483">
                  <c:v>2.3275721260311237</c:v>
                </c:pt>
                <c:pt idx="5484">
                  <c:v>2.3267234988846774</c:v>
                </c:pt>
                <c:pt idx="5485">
                  <c:v>2.3258753357647186</c:v>
                </c:pt>
                <c:pt idx="5486">
                  <c:v>2.3250276363330507</c:v>
                </c:pt>
                <c:pt idx="5487">
                  <c:v>2.3241804002516955</c:v>
                </c:pt>
                <c:pt idx="5488">
                  <c:v>2.3233336271830392</c:v>
                </c:pt>
                <c:pt idx="5489">
                  <c:v>2.3224873167897577</c:v>
                </c:pt>
                <c:pt idx="5490">
                  <c:v>2.3216414687348537</c:v>
                </c:pt>
                <c:pt idx="5491">
                  <c:v>2.3207960826816203</c:v>
                </c:pt>
                <c:pt idx="5492">
                  <c:v>2.3199511582936307</c:v>
                </c:pt>
                <c:pt idx="5493">
                  <c:v>2.3191066952348121</c:v>
                </c:pt>
                <c:pt idx="5494">
                  <c:v>2.3182626931693866</c:v>
                </c:pt>
                <c:pt idx="5495">
                  <c:v>2.3174191517618787</c:v>
                </c:pt>
                <c:pt idx="5496">
                  <c:v>2.3165760706770877</c:v>
                </c:pt>
                <c:pt idx="5497">
                  <c:v>2.3157334495801529</c:v>
                </c:pt>
                <c:pt idx="5498">
                  <c:v>2.3148912881365082</c:v>
                </c:pt>
                <c:pt idx="5499">
                  <c:v>2.3140495860118744</c:v>
                </c:pt>
                <c:pt idx="5500">
                  <c:v>2.3132083428723393</c:v>
                </c:pt>
                <c:pt idx="5501">
                  <c:v>2.3123675583841865</c:v>
                </c:pt>
                <c:pt idx="5502">
                  <c:v>2.3115272322141007</c:v>
                </c:pt>
                <c:pt idx="5503">
                  <c:v>2.3106873640290178</c:v>
                </c:pt>
                <c:pt idx="5504">
                  <c:v>2.3098479534962006</c:v>
                </c:pt>
                <c:pt idx="5505">
                  <c:v>2.3090090002832127</c:v>
                </c:pt>
                <c:pt idx="5506">
                  <c:v>2.3081705040578888</c:v>
                </c:pt>
                <c:pt idx="5507">
                  <c:v>2.3073324644883955</c:v>
                </c:pt>
                <c:pt idx="5508">
                  <c:v>2.3064948812431934</c:v>
                </c:pt>
                <c:pt idx="5509">
                  <c:v>2.3056577539910417</c:v>
                </c:pt>
                <c:pt idx="5510">
                  <c:v>2.3048210824010016</c:v>
                </c:pt>
                <c:pt idx="5511">
                  <c:v>2.30398486614245</c:v>
                </c:pt>
                <c:pt idx="5512">
                  <c:v>2.3031491048849988</c:v>
                </c:pt>
                <c:pt idx="5513">
                  <c:v>2.3023137982986581</c:v>
                </c:pt>
                <c:pt idx="5514">
                  <c:v>2.301478946053658</c:v>
                </c:pt>
                <c:pt idx="5515">
                  <c:v>2.3006445478205912</c:v>
                </c:pt>
                <c:pt idx="5516">
                  <c:v>2.2998106032702768</c:v>
                </c:pt>
                <c:pt idx="5517">
                  <c:v>2.2989771120738935</c:v>
                </c:pt>
                <c:pt idx="5518">
                  <c:v>2.2981440739028818</c:v>
                </c:pt>
                <c:pt idx="5519">
                  <c:v>2.2973114884290067</c:v>
                </c:pt>
                <c:pt idx="5520">
                  <c:v>2.2964793553242777</c:v>
                </c:pt>
                <c:pt idx="5521">
                  <c:v>2.2956476742610907</c:v>
                </c:pt>
                <c:pt idx="5522">
                  <c:v>2.2948164449120592</c:v>
                </c:pt>
                <c:pt idx="5523">
                  <c:v>2.2939856669501206</c:v>
                </c:pt>
                <c:pt idx="5524">
                  <c:v>2.2931553400485152</c:v>
                </c:pt>
                <c:pt idx="5525">
                  <c:v>2.2923254638807604</c:v>
                </c:pt>
                <c:pt idx="5526">
                  <c:v>2.2914960381207075</c:v>
                </c:pt>
                <c:pt idx="5527">
                  <c:v>2.2906670624424623</c:v>
                </c:pt>
                <c:pt idx="5528">
                  <c:v>2.2898385365204095</c:v>
                </c:pt>
                <c:pt idx="5529">
                  <c:v>2.2890104600292958</c:v>
                </c:pt>
                <c:pt idx="5530">
                  <c:v>2.2881828326441203</c:v>
                </c:pt>
                <c:pt idx="5531">
                  <c:v>2.2873556540401512</c:v>
                </c:pt>
                <c:pt idx="5532">
                  <c:v>2.2865289238930027</c:v>
                </c:pt>
                <c:pt idx="5533">
                  <c:v>2.2857026418785602</c:v>
                </c:pt>
                <c:pt idx="5534">
                  <c:v>2.2848768076729971</c:v>
                </c:pt>
                <c:pt idx="5535">
                  <c:v>2.2840514209527485</c:v>
                </c:pt>
                <c:pt idx="5536">
                  <c:v>2.2832264813946201</c:v>
                </c:pt>
                <c:pt idx="5537">
                  <c:v>2.2824019886756401</c:v>
                </c:pt>
                <c:pt idx="5538">
                  <c:v>2.2815779424731586</c:v>
                </c:pt>
                <c:pt idx="5539">
                  <c:v>2.2807543424648049</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2.274181566798644</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2.2676371628063801</c:v>
                </c:pt>
                <c:pt idx="5556">
                  <c:v>2.2668210990569402</c:v>
                </c:pt>
                <c:pt idx="5557">
                  <c:v>2.2660054757484938</c:v>
                </c:pt>
                <c:pt idx="5558">
                  <c:v>2.2651902925641632</c:v>
                </c:pt>
                <c:pt idx="5559">
                  <c:v>2.2643755491873017</c:v>
                </c:pt>
                <c:pt idx="5560">
                  <c:v>2.2635612453016161</c:v>
                </c:pt>
                <c:pt idx="5561">
                  <c:v>2.2627473805910232</c:v>
                </c:pt>
                <c:pt idx="5562">
                  <c:v>2.2619339547398214</c:v>
                </c:pt>
                <c:pt idx="5563">
                  <c:v>2.2611209674325359</c:v>
                </c:pt>
                <c:pt idx="5564">
                  <c:v>2.2603084183539282</c:v>
                </c:pt>
                <c:pt idx="5565">
                  <c:v>2.2594963071891438</c:v>
                </c:pt>
                <c:pt idx="5566">
                  <c:v>2.2586846336235427</c:v>
                </c:pt>
                <c:pt idx="5567">
                  <c:v>2.2578733973427951</c:v>
                </c:pt>
                <c:pt idx="5568">
                  <c:v>2.2570625980328352</c:v>
                </c:pt>
                <c:pt idx="5569">
                  <c:v>2.2562522353798733</c:v>
                </c:pt>
                <c:pt idx="5570">
                  <c:v>2.2554423090704567</c:v>
                </c:pt>
                <c:pt idx="5571">
                  <c:v>2.2546328187913613</c:v>
                </c:pt>
                <c:pt idx="5572">
                  <c:v>2.2538237642296202</c:v>
                </c:pt>
                <c:pt idx="5573">
                  <c:v>2.2530151450726059</c:v>
                </c:pt>
                <c:pt idx="5574">
                  <c:v>2.2522069610079591</c:v>
                </c:pt>
                <c:pt idx="5575">
                  <c:v>2.2513992117235802</c:v>
                </c:pt>
                <c:pt idx="5576">
                  <c:v>2.2505918969076664</c:v>
                </c:pt>
                <c:pt idx="5577">
                  <c:v>2.2497850162486595</c:v>
                </c:pt>
                <c:pt idx="5578">
                  <c:v>2.2489785694353412</c:v>
                </c:pt>
                <c:pt idx="5579">
                  <c:v>2.2481725561567378</c:v>
                </c:pt>
                <c:pt idx="5580">
                  <c:v>2.2473669761021293</c:v>
                </c:pt>
                <c:pt idx="5581">
                  <c:v>2.2465618289611209</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2.2369337179164903</c:v>
                </c:pt>
                <c:pt idx="5594">
                  <c:v>2.2361341705304252</c:v>
                </c:pt>
                <c:pt idx="5595">
                  <c:v>2.2353350517412012</c:v>
                </c:pt>
                <c:pt idx="5596">
                  <c:v>2.2345363612425251</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2.2273673694284351</c:v>
                </c:pt>
                <c:pt idx="5606">
                  <c:v>2.2265729450500014</c:v>
                </c:pt>
                <c:pt idx="5607">
                  <c:v>2.2257789456110642</c:v>
                </c:pt>
                <c:pt idx="5608">
                  <c:v>2.2249853708085991</c:v>
                </c:pt>
                <c:pt idx="5609">
                  <c:v>2.2241922203398592</c:v>
                </c:pt>
                <c:pt idx="5610">
                  <c:v>2.2233994939023858</c:v>
                </c:pt>
                <c:pt idx="5611">
                  <c:v>2.2226071911939389</c:v>
                </c:pt>
                <c:pt idx="5612">
                  <c:v>2.2218153119126192</c:v>
                </c:pt>
                <c:pt idx="5613">
                  <c:v>2.2210238557567412</c:v>
                </c:pt>
                <c:pt idx="5614">
                  <c:v>2.2202328224249221</c:v>
                </c:pt>
                <c:pt idx="5615">
                  <c:v>2.219442211616002</c:v>
                </c:pt>
                <c:pt idx="5616">
                  <c:v>2.2186520230291342</c:v>
                </c:pt>
                <c:pt idx="5617">
                  <c:v>2.2178622563637558</c:v>
                </c:pt>
                <c:pt idx="5618">
                  <c:v>2.2170729113194994</c:v>
                </c:pt>
                <c:pt idx="5619">
                  <c:v>2.2162839875963192</c:v>
                </c:pt>
                <c:pt idx="5620">
                  <c:v>2.2154954848944177</c:v>
                </c:pt>
                <c:pt idx="5621">
                  <c:v>2.2147074029142804</c:v>
                </c:pt>
                <c:pt idx="5622">
                  <c:v>2.2139197413566527</c:v>
                </c:pt>
                <c:pt idx="5623">
                  <c:v>2.2131324999225002</c:v>
                </c:pt>
                <c:pt idx="5624">
                  <c:v>2.2123456783131337</c:v>
                </c:pt>
                <c:pt idx="5625">
                  <c:v>2.2115592762300853</c:v>
                </c:pt>
                <c:pt idx="5626">
                  <c:v>2.2107732933751514</c:v>
                </c:pt>
                <c:pt idx="5627">
                  <c:v>2.2099877294504107</c:v>
                </c:pt>
                <c:pt idx="5628">
                  <c:v>2.2092025841581586</c:v>
                </c:pt>
                <c:pt idx="5629">
                  <c:v>2.208417857201062</c:v>
                </c:pt>
                <c:pt idx="5630">
                  <c:v>2.2076335482819212</c:v>
                </c:pt>
                <c:pt idx="5631">
                  <c:v>2.2068496571038367</c:v>
                </c:pt>
                <c:pt idx="5632">
                  <c:v>2.2060661833702713</c:v>
                </c:pt>
                <c:pt idx="5633">
                  <c:v>2.2052831267848507</c:v>
                </c:pt>
                <c:pt idx="5634">
                  <c:v>2.2045004870514826</c:v>
                </c:pt>
                <c:pt idx="5635">
                  <c:v>2.2037182638743302</c:v>
                </c:pt>
                <c:pt idx="5636">
                  <c:v>2.2029364569578402</c:v>
                </c:pt>
                <c:pt idx="5637">
                  <c:v>2.2021550660067182</c:v>
                </c:pt>
                <c:pt idx="5638">
                  <c:v>2.2013740907259431</c:v>
                </c:pt>
                <c:pt idx="5639">
                  <c:v>2.2005935308207012</c:v>
                </c:pt>
                <c:pt idx="5640">
                  <c:v>2.1998133859965057</c:v>
                </c:pt>
                <c:pt idx="5641">
                  <c:v>2.1990336559591004</c:v>
                </c:pt>
                <c:pt idx="5642">
                  <c:v>2.1982543404144912</c:v>
                </c:pt>
                <c:pt idx="5643">
                  <c:v>2.1974754390689326</c:v>
                </c:pt>
                <c:pt idx="5644">
                  <c:v>2.1966969516289847</c:v>
                </c:pt>
                <c:pt idx="5645">
                  <c:v>2.1959188778014092</c:v>
                </c:pt>
                <c:pt idx="5646">
                  <c:v>2.1951412172932532</c:v>
                </c:pt>
                <c:pt idx="5647">
                  <c:v>2.1943639698118331</c:v>
                </c:pt>
                <c:pt idx="5648">
                  <c:v>2.1935871350647105</c:v>
                </c:pt>
                <c:pt idx="5649">
                  <c:v>2.1928107127597114</c:v>
                </c:pt>
                <c:pt idx="5650">
                  <c:v>2.1920347026049285</c:v>
                </c:pt>
                <c:pt idx="5651">
                  <c:v>2.1912591043086587</c:v>
                </c:pt>
                <c:pt idx="5652">
                  <c:v>2.1904839175795741</c:v>
                </c:pt>
                <c:pt idx="5653">
                  <c:v>2.1897091421264885</c:v>
                </c:pt>
                <c:pt idx="5654">
                  <c:v>2.18893477765852</c:v>
                </c:pt>
                <c:pt idx="5655">
                  <c:v>2.1881608238850152</c:v>
                </c:pt>
                <c:pt idx="5656">
                  <c:v>2.1873872805156589</c:v>
                </c:pt>
                <c:pt idx="5657">
                  <c:v>2.1866141472602751</c:v>
                </c:pt>
                <c:pt idx="5658">
                  <c:v>2.1858414238290385</c:v>
                </c:pt>
                <c:pt idx="5659">
                  <c:v>2.1850691099323662</c:v>
                </c:pt>
                <c:pt idx="5660">
                  <c:v>2.1842972052808802</c:v>
                </c:pt>
                <c:pt idx="5661">
                  <c:v>2.1835257095855014</c:v>
                </c:pt>
                <c:pt idx="5662">
                  <c:v>2.1827546225573786</c:v>
                </c:pt>
                <c:pt idx="5663">
                  <c:v>2.1819839439079436</c:v>
                </c:pt>
                <c:pt idx="5664">
                  <c:v>2.1812136733488425</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2.1735333494774656</c:v>
                </c:pt>
                <c:pt idx="5675">
                  <c:v>2.1727675489553309</c:v>
                </c:pt>
                <c:pt idx="5676">
                  <c:v>2.1720021530833837</c:v>
                </c:pt>
                <c:pt idx="5677">
                  <c:v>2.1712371615766402</c:v>
                </c:pt>
                <c:pt idx="5678">
                  <c:v>2.1704725741502422</c:v>
                </c:pt>
                <c:pt idx="5679">
                  <c:v>2.1697083905197037</c:v>
                </c:pt>
                <c:pt idx="5680">
                  <c:v>2.1689446104007075</c:v>
                </c:pt>
                <c:pt idx="5681">
                  <c:v>2.1681812335092219</c:v>
                </c:pt>
                <c:pt idx="5682">
                  <c:v>2.1674182595614679</c:v>
                </c:pt>
                <c:pt idx="5683">
                  <c:v>2.1666556882738712</c:v>
                </c:pt>
                <c:pt idx="5684">
                  <c:v>2.1658935193631983</c:v>
                </c:pt>
                <c:pt idx="5685">
                  <c:v>2.1651317525463987</c:v>
                </c:pt>
                <c:pt idx="5686">
                  <c:v>2.1643703875406173</c:v>
                </c:pt>
                <c:pt idx="5687">
                  <c:v>2.1636094240633637</c:v>
                </c:pt>
                <c:pt idx="5688">
                  <c:v>2.1628488618323485</c:v>
                </c:pt>
                <c:pt idx="5689">
                  <c:v>2.1620887005655152</c:v>
                </c:pt>
                <c:pt idx="5690">
                  <c:v>2.1613289399810598</c:v>
                </c:pt>
                <c:pt idx="5691">
                  <c:v>2.1605695797974476</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2.1522429639557723</c:v>
                </c:pt>
                <c:pt idx="5703">
                  <c:v>2.1514883867108927</c:v>
                </c:pt>
                <c:pt idx="5704">
                  <c:v>2.15073420622908</c:v>
                </c:pt>
                <c:pt idx="5705">
                  <c:v>2.1499804222322041</c:v>
                </c:pt>
                <c:pt idx="5706">
                  <c:v>2.1492270344424296</c:v>
                </c:pt>
                <c:pt idx="5707">
                  <c:v>2.1484740425821349</c:v>
                </c:pt>
                <c:pt idx="5708">
                  <c:v>2.1477214463738896</c:v>
                </c:pt>
                <c:pt idx="5709">
                  <c:v>2.1469692455406011</c:v>
                </c:pt>
                <c:pt idx="5710">
                  <c:v>2.1462174398053562</c:v>
                </c:pt>
                <c:pt idx="5711">
                  <c:v>2.1454660288915002</c:v>
                </c:pt>
                <c:pt idx="5712">
                  <c:v>2.1447150125226271</c:v>
                </c:pt>
                <c:pt idx="5713">
                  <c:v>2.143964390422552</c:v>
                </c:pt>
                <c:pt idx="5714">
                  <c:v>2.1432141623153567</c:v>
                </c:pt>
                <c:pt idx="5715">
                  <c:v>2.1424643279253255</c:v>
                </c:pt>
                <c:pt idx="5716">
                  <c:v>2.1417148869770646</c:v>
                </c:pt>
                <c:pt idx="5717">
                  <c:v>2.1409658391953084</c:v>
                </c:pt>
                <c:pt idx="5718">
                  <c:v>2.1402171843051341</c:v>
                </c:pt>
                <c:pt idx="5719">
                  <c:v>2.1394689220317922</c:v>
                </c:pt>
                <c:pt idx="5720">
                  <c:v>2.1387210521008377</c:v>
                </c:pt>
                <c:pt idx="5721">
                  <c:v>2.1379735742379729</c:v>
                </c:pt>
                <c:pt idx="5722">
                  <c:v>2.1372264881692069</c:v>
                </c:pt>
                <c:pt idx="5723">
                  <c:v>2.136479793620778</c:v>
                </c:pt>
                <c:pt idx="5724">
                  <c:v>2.1357334903191827</c:v>
                </c:pt>
                <c:pt idx="5725">
                  <c:v>2.1349875779911094</c:v>
                </c:pt>
                <c:pt idx="5726">
                  <c:v>2.1342420563634907</c:v>
                </c:pt>
                <c:pt idx="5727">
                  <c:v>2.1334969251635427</c:v>
                </c:pt>
                <c:pt idx="5728">
                  <c:v>2.1327521841186661</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2.1245857051425454</c:v>
                </c:pt>
                <c:pt idx="5740">
                  <c:v>2.1238456247843027</c:v>
                </c:pt>
                <c:pt idx="5741">
                  <c:v>2.1231059310592597</c:v>
                </c:pt>
                <c:pt idx="5742">
                  <c:v>2.1223666236981207</c:v>
                </c:pt>
                <c:pt idx="5743">
                  <c:v>2.1216277024318955</c:v>
                </c:pt>
                <c:pt idx="5744">
                  <c:v>2.1208891669917271</c:v>
                </c:pt>
                <c:pt idx="5745">
                  <c:v>2.1201510171090892</c:v>
                </c:pt>
                <c:pt idx="5746">
                  <c:v>2.1194132525156411</c:v>
                </c:pt>
                <c:pt idx="5747">
                  <c:v>2.1186758729432791</c:v>
                </c:pt>
                <c:pt idx="5748">
                  <c:v>2.1179388781241641</c:v>
                </c:pt>
                <c:pt idx="5749">
                  <c:v>2.1172022677906392</c:v>
                </c:pt>
                <c:pt idx="5750">
                  <c:v>2.1164660416753152</c:v>
                </c:pt>
                <c:pt idx="5751">
                  <c:v>2.1157301995110207</c:v>
                </c:pt>
                <c:pt idx="5752">
                  <c:v>2.1149947410308432</c:v>
                </c:pt>
                <c:pt idx="5753">
                  <c:v>2.1142596659680368</c:v>
                </c:pt>
                <c:pt idx="5754">
                  <c:v>2.1135249740561752</c:v>
                </c:pt>
                <c:pt idx="5755">
                  <c:v>2.1127906650289949</c:v>
                </c:pt>
                <c:pt idx="5756">
                  <c:v>2.1120567386205003</c:v>
                </c:pt>
                <c:pt idx="5757">
                  <c:v>2.11132319456491</c:v>
                </c:pt>
                <c:pt idx="5758">
                  <c:v>2.1105900325966802</c:v>
                </c:pt>
                <c:pt idx="5759">
                  <c:v>2.1098572524505017</c:v>
                </c:pt>
                <c:pt idx="5760">
                  <c:v>2.1091248538612652</c:v>
                </c:pt>
                <c:pt idx="5761">
                  <c:v>2.1083928365641382</c:v>
                </c:pt>
                <c:pt idx="5762">
                  <c:v>2.1076612002944892</c:v>
                </c:pt>
                <c:pt idx="5763">
                  <c:v>2.1069299447879302</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2.0960066246696667</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2.0837292412690327</c:v>
                </c:pt>
                <c:pt idx="5796">
                  <c:v>2.0830104041064001</c:v>
                </c:pt>
                <c:pt idx="5797">
                  <c:v>2.08229193885228</c:v>
                </c:pt>
                <c:pt idx="5798">
                  <c:v>2.0815738452501602</c:v>
                </c:pt>
                <c:pt idx="5799">
                  <c:v>2.0808561230437239</c:v>
                </c:pt>
                <c:pt idx="5800">
                  <c:v>2.0801387719769768</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2.0722723324430725</c:v>
                </c:pt>
                <c:pt idx="5812">
                  <c:v>2.0715594151586498</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2.0637415463062045</c:v>
                </c:pt>
                <c:pt idx="5824">
                  <c:v>2.0630330263403653</c:v>
                </c:pt>
                <c:pt idx="5825">
                  <c:v>2.0623248711835602</c:v>
                </c:pt>
                <c:pt idx="5826">
                  <c:v>2.0616170805854002</c:v>
                </c:pt>
                <c:pt idx="5827">
                  <c:v>2.0609096542956808</c:v>
                </c:pt>
                <c:pt idx="5828">
                  <c:v>2.0602025920644342</c:v>
                </c:pt>
                <c:pt idx="5829">
                  <c:v>2.0594958936418841</c:v>
                </c:pt>
                <c:pt idx="5830">
                  <c:v>2.0587895587785212</c:v>
                </c:pt>
                <c:pt idx="5831">
                  <c:v>2.0580835872249685</c:v>
                </c:pt>
                <c:pt idx="5832">
                  <c:v>2.0573779787321387</c:v>
                </c:pt>
                <c:pt idx="5833">
                  <c:v>2.0566727330510735</c:v>
                </c:pt>
                <c:pt idx="5834">
                  <c:v>2.055967849933154</c:v>
                </c:pt>
                <c:pt idx="5835">
                  <c:v>2.0552633291298332</c:v>
                </c:pt>
                <c:pt idx="5836">
                  <c:v>2.0545591703929111</c:v>
                </c:pt>
                <c:pt idx="5837">
                  <c:v>2.0538553734742631</c:v>
                </c:pt>
                <c:pt idx="5838">
                  <c:v>2.0531519381261099</c:v>
                </c:pt>
                <c:pt idx="5839">
                  <c:v>2.0524488641007621</c:v>
                </c:pt>
                <c:pt idx="5840">
                  <c:v>2.0517461511508577</c:v>
                </c:pt>
                <c:pt idx="5841">
                  <c:v>2.0510437990291526</c:v>
                </c:pt>
                <c:pt idx="5842">
                  <c:v>2.0503418074886794</c:v>
                </c:pt>
                <c:pt idx="5843">
                  <c:v>2.0496401762826277</c:v>
                </c:pt>
                <c:pt idx="5844">
                  <c:v>2.0489389051644418</c:v>
                </c:pt>
                <c:pt idx="5845">
                  <c:v>2.0482379938877542</c:v>
                </c:pt>
                <c:pt idx="5846">
                  <c:v>2.0475374422064374</c:v>
                </c:pt>
                <c:pt idx="5847">
                  <c:v>2.0468372498744891</c:v>
                </c:pt>
                <c:pt idx="5848">
                  <c:v>2.0461374166462405</c:v>
                </c:pt>
                <c:pt idx="5849">
                  <c:v>2.0454379422761626</c:v>
                </c:pt>
                <c:pt idx="5850">
                  <c:v>2.0447388265189201</c:v>
                </c:pt>
                <c:pt idx="5851">
                  <c:v>2.0440400691294234</c:v>
                </c:pt>
                <c:pt idx="5852">
                  <c:v>2.0433416698627997</c:v>
                </c:pt>
                <c:pt idx="5853">
                  <c:v>2.0426436284743343</c:v>
                </c:pt>
                <c:pt idx="5854">
                  <c:v>2.0419459447195787</c:v>
                </c:pt>
                <c:pt idx="5855">
                  <c:v>2.0412486183542544</c:v>
                </c:pt>
                <c:pt idx="5856">
                  <c:v>2.0405516491343292</c:v>
                </c:pt>
                <c:pt idx="5857">
                  <c:v>2.0398550368159194</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2.0336015463873527</c:v>
                </c:pt>
                <c:pt idx="5867">
                  <c:v>2.0329084897183169</c:v>
                </c:pt>
                <c:pt idx="5868">
                  <c:v>2.0322157872822197</c:v>
                </c:pt>
                <c:pt idx="5869">
                  <c:v>2.0315234388376426</c:v>
                </c:pt>
                <c:pt idx="5870">
                  <c:v>2.0308314441434372</c:v>
                </c:pt>
                <c:pt idx="5871">
                  <c:v>2.0301398029586588</c:v>
                </c:pt>
                <c:pt idx="5872">
                  <c:v>2.0294485150425339</c:v>
                </c:pt>
                <c:pt idx="5873">
                  <c:v>2.0287575801545432</c:v>
                </c:pt>
                <c:pt idx="5874">
                  <c:v>2.02806699805434</c:v>
                </c:pt>
                <c:pt idx="5875">
                  <c:v>2.0273767685018056</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2.0211805276519472</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2.0129629632893939</c:v>
                </c:pt>
                <c:pt idx="5897">
                  <c:v>2.0122804294424022</c:v>
                </c:pt>
                <c:pt idx="5898">
                  <c:v>2.0115982426759467</c:v>
                </c:pt>
                <c:pt idx="5899">
                  <c:v>2.0109164027546922</c:v>
                </c:pt>
                <c:pt idx="5900">
                  <c:v>2.0102349094435867</c:v>
                </c:pt>
                <c:pt idx="5901">
                  <c:v>2.0095537625077449</c:v>
                </c:pt>
                <c:pt idx="5902">
                  <c:v>2.0088729617124392</c:v>
                </c:pt>
                <c:pt idx="5903">
                  <c:v>2.0081925068232089</c:v>
                </c:pt>
                <c:pt idx="5904">
                  <c:v>2.0075123976057512</c:v>
                </c:pt>
                <c:pt idx="5905">
                  <c:v>2.0068326338259594</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2.0007302659754607</c:v>
                </c:pt>
                <c:pt idx="5915">
                  <c:v>2.0000539437406388</c:v>
                </c:pt>
                <c:pt idx="5916">
                  <c:v>1.9993779643814962</c:v>
                </c:pt>
                <c:pt idx="5917">
                  <c:v>1.9987023276662661</c:v>
                </c:pt>
                <c:pt idx="5918">
                  <c:v>1.9980270333634242</c:v>
                </c:pt>
                <c:pt idx="5919">
                  <c:v>1.9973520812416323</c:v>
                </c:pt>
                <c:pt idx="5920">
                  <c:v>1.9966774710697408</c:v>
                </c:pt>
                <c:pt idx="5921">
                  <c:v>1.9960032026167984</c:v>
                </c:pt>
                <c:pt idx="5922">
                  <c:v>1.9953292756520518</c:v>
                </c:pt>
                <c:pt idx="5923">
                  <c:v>1.9946556899449481</c:v>
                </c:pt>
                <c:pt idx="5924">
                  <c:v>1.993982445265116</c:v>
                </c:pt>
                <c:pt idx="5925">
                  <c:v>1.9933095413823847</c:v>
                </c:pt>
                <c:pt idx="5926">
                  <c:v>1.9926369780667843</c:v>
                </c:pt>
                <c:pt idx="5927">
                  <c:v>1.9919647550885118</c:v>
                </c:pt>
                <c:pt idx="5928">
                  <c:v>1.9912928722179988</c:v>
                </c:pt>
                <c:pt idx="5929">
                  <c:v>1.9906213292258421</c:v>
                </c:pt>
                <c:pt idx="5930">
                  <c:v>1.9899501258828431</c:v>
                </c:pt>
                <c:pt idx="5931">
                  <c:v>1.9892792619599791</c:v>
                </c:pt>
                <c:pt idx="5932">
                  <c:v>1.9886087372284491</c:v>
                </c:pt>
                <c:pt idx="5933">
                  <c:v>1.9879385514596244</c:v>
                </c:pt>
                <c:pt idx="5934">
                  <c:v>1.9872687044250743</c:v>
                </c:pt>
                <c:pt idx="5935">
                  <c:v>1.9865991958965603</c:v>
                </c:pt>
                <c:pt idx="5936">
                  <c:v>1.9859300256460408</c:v>
                </c:pt>
                <c:pt idx="5937">
                  <c:v>1.9852611934456486</c:v>
                </c:pt>
                <c:pt idx="5938">
                  <c:v>1.9845926990677341</c:v>
                </c:pt>
                <c:pt idx="5939">
                  <c:v>1.983924542284818</c:v>
                </c:pt>
                <c:pt idx="5940">
                  <c:v>1.9832567228696341</c:v>
                </c:pt>
                <c:pt idx="5941">
                  <c:v>1.9825892405950811</c:v>
                </c:pt>
                <c:pt idx="5942">
                  <c:v>1.9819220952342658</c:v>
                </c:pt>
                <c:pt idx="5943">
                  <c:v>1.9812552865604844</c:v>
                </c:pt>
                <c:pt idx="5944">
                  <c:v>1.9805888143472263</c:v>
                </c:pt>
                <c:pt idx="5945">
                  <c:v>1.9799226783681438</c:v>
                </c:pt>
                <c:pt idx="5946">
                  <c:v>1.979256878397128</c:v>
                </c:pt>
                <c:pt idx="5947">
                  <c:v>1.9785914142082264</c:v>
                </c:pt>
                <c:pt idx="5948">
                  <c:v>1.9779262855756687</c:v>
                </c:pt>
                <c:pt idx="5949">
                  <c:v>1.9772614922739178</c:v>
                </c:pt>
                <c:pt idx="5950">
                  <c:v>1.9765970340775838</c:v>
                </c:pt>
                <c:pt idx="5951">
                  <c:v>1.9759329107614689</c:v>
                </c:pt>
                <c:pt idx="5952">
                  <c:v>1.9752691221005922</c:v>
                </c:pt>
                <c:pt idx="5953">
                  <c:v>1.9746056678701402</c:v>
                </c:pt>
                <c:pt idx="5954">
                  <c:v>1.9739425478454931</c:v>
                </c:pt>
                <c:pt idx="5955">
                  <c:v>1.9732797618022249</c:v>
                </c:pt>
                <c:pt idx="5956">
                  <c:v>1.972617309516087</c:v>
                </c:pt>
                <c:pt idx="5957">
                  <c:v>1.9719551907630182</c:v>
                </c:pt>
                <c:pt idx="5958">
                  <c:v>1.9712934053191598</c:v>
                </c:pt>
                <c:pt idx="5959">
                  <c:v>1.970631952960838</c:v>
                </c:pt>
                <c:pt idx="5960">
                  <c:v>1.969970833464556</c:v>
                </c:pt>
                <c:pt idx="5961">
                  <c:v>1.9693100466070121</c:v>
                </c:pt>
                <c:pt idx="5962">
                  <c:v>1.9686495921650868</c:v>
                </c:pt>
                <c:pt idx="5963">
                  <c:v>1.9679894699158587</c:v>
                </c:pt>
                <c:pt idx="5964">
                  <c:v>1.96732967963657</c:v>
                </c:pt>
                <c:pt idx="5965">
                  <c:v>1.966670221104678</c:v>
                </c:pt>
                <c:pt idx="5966">
                  <c:v>1.9660110940978139</c:v>
                </c:pt>
                <c:pt idx="5967">
                  <c:v>1.9653522983937821</c:v>
                </c:pt>
                <c:pt idx="5968">
                  <c:v>1.9646938337705981</c:v>
                </c:pt>
                <c:pt idx="5969">
                  <c:v>1.9640357000064441</c:v>
                </c:pt>
                <c:pt idx="5970">
                  <c:v>1.9633778968796967</c:v>
                </c:pt>
                <c:pt idx="5971">
                  <c:v>1.9627204241689213</c:v>
                </c:pt>
                <c:pt idx="5972">
                  <c:v>1.9620632816528489</c:v>
                </c:pt>
                <c:pt idx="5973">
                  <c:v>1.961406469110424</c:v>
                </c:pt>
                <c:pt idx="5974">
                  <c:v>1.9607499863207629</c:v>
                </c:pt>
                <c:pt idx="5975">
                  <c:v>1.9600938330631501</c:v>
                </c:pt>
                <c:pt idx="5976">
                  <c:v>1.9594380091170864</c:v>
                </c:pt>
                <c:pt idx="5977">
                  <c:v>1.9587825142622441</c:v>
                </c:pt>
                <c:pt idx="5978">
                  <c:v>1.9581273482784529</c:v>
                </c:pt>
                <c:pt idx="5979">
                  <c:v>1.9574725109457791</c:v>
                </c:pt>
                <c:pt idx="5980">
                  <c:v>1.9568180020444226</c:v>
                </c:pt>
                <c:pt idx="5981">
                  <c:v>1.9561638213548076</c:v>
                </c:pt>
                <c:pt idx="5982">
                  <c:v>1.9555099686575041</c:v>
                </c:pt>
                <c:pt idx="5983">
                  <c:v>1.9548564437333009</c:v>
                </c:pt>
                <c:pt idx="5984">
                  <c:v>1.954203246363136</c:v>
                </c:pt>
                <c:pt idx="5985">
                  <c:v>1.9535503763281641</c:v>
                </c:pt>
                <c:pt idx="5986">
                  <c:v>1.9528978334096969</c:v>
                </c:pt>
                <c:pt idx="5987">
                  <c:v>1.9522456173892413</c:v>
                </c:pt>
                <c:pt idx="5988">
                  <c:v>1.9515937280484819</c:v>
                </c:pt>
                <c:pt idx="5989">
                  <c:v>1.9509421651692929</c:v>
                </c:pt>
                <c:pt idx="5990">
                  <c:v>1.9502909285337184</c:v>
                </c:pt>
                <c:pt idx="5991">
                  <c:v>1.9496400179239766</c:v>
                </c:pt>
                <c:pt idx="5992">
                  <c:v>1.9489894331225091</c:v>
                </c:pt>
                <c:pt idx="5993">
                  <c:v>1.9483391739118945</c:v>
                </c:pt>
                <c:pt idx="5994">
                  <c:v>1.9476892400749013</c:v>
                </c:pt>
                <c:pt idx="5995">
                  <c:v>1.9470396313945122</c:v>
                </c:pt>
                <c:pt idx="5996">
                  <c:v>1.9463903476538473</c:v>
                </c:pt>
                <c:pt idx="5997">
                  <c:v>1.9457413886362307</c:v>
                </c:pt>
                <c:pt idx="5998">
                  <c:v>1.9450927541251617</c:v>
                </c:pt>
                <c:pt idx="5999">
                  <c:v>1.9444444439043209</c:v>
                </c:pt>
                <c:pt idx="6000">
                  <c:v>1.9437964577575648</c:v>
                </c:pt>
                <c:pt idx="6001">
                  <c:v>1.9431487954689466</c:v>
                </c:pt>
                <c:pt idx="6002">
                  <c:v>1.9425014568226737</c:v>
                </c:pt>
                <c:pt idx="6003">
                  <c:v>1.9418544416031511</c:v>
                </c:pt>
                <c:pt idx="6004">
                  <c:v>1.941207749594958</c:v>
                </c:pt>
                <c:pt idx="6005">
                  <c:v>1.9405613805828534</c:v>
                </c:pt>
                <c:pt idx="6006">
                  <c:v>1.9399153343517821</c:v>
                </c:pt>
                <c:pt idx="6007">
                  <c:v>1.9392696106868412</c:v>
                </c:pt>
                <c:pt idx="6008">
                  <c:v>1.9386242093733466</c:v>
                </c:pt>
                <c:pt idx="6009">
                  <c:v>1.9379791301967702</c:v>
                </c:pt>
                <c:pt idx="6010">
                  <c:v>1.9373343729427519</c:v>
                </c:pt>
                <c:pt idx="6011">
                  <c:v>1.9366899373971369</c:v>
                </c:pt>
                <c:pt idx="6012">
                  <c:v>1.9360458233459363</c:v>
                </c:pt>
                <c:pt idx="6013">
                  <c:v>1.9354020305753161</c:v>
                </c:pt>
                <c:pt idx="6014">
                  <c:v>1.9347585588716654</c:v>
                </c:pt>
                <c:pt idx="6015">
                  <c:v>1.9341154080215157</c:v>
                </c:pt>
                <c:pt idx="6016">
                  <c:v>1.9334725778115807</c:v>
                </c:pt>
                <c:pt idx="6017">
                  <c:v>1.9328300680287671</c:v>
                </c:pt>
                <c:pt idx="6018">
                  <c:v>1.9321878784601467</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1.9264225469357994</c:v>
                </c:pt>
                <c:pt idx="6028">
                  <c:v>1.9257835478369769</c:v>
                </c:pt>
                <c:pt idx="6029">
                  <c:v>1.9251448666218047</c:v>
                </c:pt>
                <c:pt idx="6030">
                  <c:v>1.9245065030794424</c:v>
                </c:pt>
                <c:pt idx="6031">
                  <c:v>1.9238684569992675</c:v>
                </c:pt>
                <c:pt idx="6032">
                  <c:v>1.9232307281708081</c:v>
                </c:pt>
                <c:pt idx="6033">
                  <c:v>1.9225933163837707</c:v>
                </c:pt>
                <c:pt idx="6034">
                  <c:v>1.9219562214280401</c:v>
                </c:pt>
                <c:pt idx="6035">
                  <c:v>1.9213194430936691</c:v>
                </c:pt>
                <c:pt idx="6036">
                  <c:v>1.9206829811708976</c:v>
                </c:pt>
                <c:pt idx="6037">
                  <c:v>1.9200468354501081</c:v>
                </c:pt>
                <c:pt idx="6038">
                  <c:v>1.9194110057218983</c:v>
                </c:pt>
                <c:pt idx="6039">
                  <c:v>1.9187754917770121</c:v>
                </c:pt>
                <c:pt idx="6040">
                  <c:v>1.918140293406374</c:v>
                </c:pt>
                <c:pt idx="6041">
                  <c:v>1.91750541040108</c:v>
                </c:pt>
                <c:pt idx="6042">
                  <c:v>1.9168708425523993</c:v>
                </c:pt>
                <c:pt idx="6043">
                  <c:v>1.9162365896517835</c:v>
                </c:pt>
                <c:pt idx="6044">
                  <c:v>1.915602651490824</c:v>
                </c:pt>
                <c:pt idx="6045">
                  <c:v>1.9149690278613305</c:v>
                </c:pt>
                <c:pt idx="6046">
                  <c:v>1.9143357185552561</c:v>
                </c:pt>
                <c:pt idx="6047">
                  <c:v>1.9137027233647301</c:v>
                </c:pt>
                <c:pt idx="6048">
                  <c:v>1.9130700420820559</c:v>
                </c:pt>
                <c:pt idx="6049">
                  <c:v>1.9124376744997149</c:v>
                </c:pt>
                <c:pt idx="6050">
                  <c:v>1.9118056204103369</c:v>
                </c:pt>
                <c:pt idx="6051">
                  <c:v>1.9111738796067625</c:v>
                </c:pt>
                <c:pt idx="6052">
                  <c:v>1.9105424518819587</c:v>
                </c:pt>
                <c:pt idx="6053">
                  <c:v>1.9099113370290857</c:v>
                </c:pt>
                <c:pt idx="6054">
                  <c:v>1.9092805348415065</c:v>
                </c:pt>
                <c:pt idx="6055">
                  <c:v>1.9086500451126753</c:v>
                </c:pt>
                <c:pt idx="6056">
                  <c:v>1.9080198676363007</c:v>
                </c:pt>
                <c:pt idx="6057">
                  <c:v>1.9073900022061978</c:v>
                </c:pt>
                <c:pt idx="6058">
                  <c:v>1.9067604486163987</c:v>
                </c:pt>
                <c:pt idx="6059">
                  <c:v>1.906131206661076</c:v>
                </c:pt>
                <c:pt idx="6060">
                  <c:v>1.9055022761345819</c:v>
                </c:pt>
                <c:pt idx="6061">
                  <c:v>1.9048736568314393</c:v>
                </c:pt>
                <c:pt idx="6062">
                  <c:v>1.9042453485463418</c:v>
                </c:pt>
                <c:pt idx="6063">
                  <c:v>1.9036173510741359</c:v>
                </c:pt>
                <c:pt idx="6064">
                  <c:v>1.9029896642098645</c:v>
                </c:pt>
                <c:pt idx="6065">
                  <c:v>1.9023622877487221</c:v>
                </c:pt>
                <c:pt idx="6066">
                  <c:v>1.9017352214860721</c:v>
                </c:pt>
                <c:pt idx="6067">
                  <c:v>1.901108465217453</c:v>
                </c:pt>
                <c:pt idx="6068">
                  <c:v>1.9004820187385729</c:v>
                </c:pt>
                <c:pt idx="6069">
                  <c:v>1.8998558818452924</c:v>
                </c:pt>
                <c:pt idx="6070">
                  <c:v>1.899230054333654</c:v>
                </c:pt>
                <c:pt idx="6071">
                  <c:v>1.8986045359998733</c:v>
                </c:pt>
                <c:pt idx="6072">
                  <c:v>1.8979793266403227</c:v>
                </c:pt>
                <c:pt idx="6073">
                  <c:v>1.8973544260515507</c:v>
                </c:pt>
                <c:pt idx="6074">
                  <c:v>1.8967298340302521</c:v>
                </c:pt>
                <c:pt idx="6075">
                  <c:v>1.8961055503733242</c:v>
                </c:pt>
                <c:pt idx="6076">
                  <c:v>1.8954815748778007</c:v>
                </c:pt>
                <c:pt idx="6077">
                  <c:v>1.8948579073408962</c:v>
                </c:pt>
                <c:pt idx="6078">
                  <c:v>1.8942345475599838</c:v>
                </c:pt>
                <c:pt idx="6079">
                  <c:v>1.8936114953326191</c:v>
                </c:pt>
                <c:pt idx="6080">
                  <c:v>1.8929887504565217</c:v>
                </c:pt>
                <c:pt idx="6081">
                  <c:v>1.8923663127295458</c:v>
                </c:pt>
                <c:pt idx="6082">
                  <c:v>1.8917441819497542</c:v>
                </c:pt>
                <c:pt idx="6083">
                  <c:v>1.8911223579153498</c:v>
                </c:pt>
                <c:pt idx="6084">
                  <c:v>1.8905008404247143</c:v>
                </c:pt>
                <c:pt idx="6085">
                  <c:v>1.8898796292763846</c:v>
                </c:pt>
                <c:pt idx="6086">
                  <c:v>1.8892587242690739</c:v>
                </c:pt>
                <c:pt idx="6087">
                  <c:v>1.8886381252016469</c:v>
                </c:pt>
                <c:pt idx="6088">
                  <c:v>1.8880178318731493</c:v>
                </c:pt>
                <c:pt idx="6089">
                  <c:v>1.8873978440827661</c:v>
                </c:pt>
                <c:pt idx="6090">
                  <c:v>1.8867781616298915</c:v>
                </c:pt>
                <c:pt idx="6091">
                  <c:v>1.8861587843140399</c:v>
                </c:pt>
                <c:pt idx="6092">
                  <c:v>1.8855397119349078</c:v>
                </c:pt>
                <c:pt idx="6093">
                  <c:v>1.884920944292368</c:v>
                </c:pt>
                <c:pt idx="6094">
                  <c:v>1.8843024811864411</c:v>
                </c:pt>
                <c:pt idx="6095">
                  <c:v>1.8836843224173059</c:v>
                </c:pt>
                <c:pt idx="6096">
                  <c:v>1.8830664677853284</c:v>
                </c:pt>
                <c:pt idx="6097">
                  <c:v>1.8824489170910201</c:v>
                </c:pt>
                <c:pt idx="6098">
                  <c:v>1.8818316701350573</c:v>
                </c:pt>
                <c:pt idx="6099">
                  <c:v>1.8812147267182981</c:v>
                </c:pt>
                <c:pt idx="6100">
                  <c:v>1.8805980866417384</c:v>
                </c:pt>
                <c:pt idx="6101">
                  <c:v>1.8799817497065401</c:v>
                </c:pt>
                <c:pt idx="6102">
                  <c:v>1.8793657157140478</c:v>
                </c:pt>
                <c:pt idx="6103">
                  <c:v>1.8787499844657627</c:v>
                </c:pt>
                <c:pt idx="6104">
                  <c:v>1.878134555763322</c:v>
                </c:pt>
                <c:pt idx="6105">
                  <c:v>1.8775194294085682</c:v>
                </c:pt>
                <c:pt idx="6106">
                  <c:v>1.8769046052034601</c:v>
                </c:pt>
                <c:pt idx="6107">
                  <c:v>1.8762900829501699</c:v>
                </c:pt>
                <c:pt idx="6108">
                  <c:v>1.8756758624509879</c:v>
                </c:pt>
                <c:pt idx="6109">
                  <c:v>1.8750619435083851</c:v>
                </c:pt>
                <c:pt idx="6110">
                  <c:v>1.874448325924992</c:v>
                </c:pt>
                <c:pt idx="6111">
                  <c:v>1.8738350095036</c:v>
                </c:pt>
                <c:pt idx="6112">
                  <c:v>1.8732219940471579</c:v>
                </c:pt>
                <c:pt idx="6113">
                  <c:v>1.8726092793587925</c:v>
                </c:pt>
                <c:pt idx="6114">
                  <c:v>1.871996865241766</c:v>
                </c:pt>
                <c:pt idx="6115">
                  <c:v>1.8713847514995179</c:v>
                </c:pt>
                <c:pt idx="6116">
                  <c:v>1.8707729379356461</c:v>
                </c:pt>
                <c:pt idx="6117">
                  <c:v>1.8701614243539089</c:v>
                </c:pt>
                <c:pt idx="6118">
                  <c:v>1.8695502105582127</c:v>
                </c:pt>
                <c:pt idx="6119">
                  <c:v>1.868939296352643</c:v>
                </c:pt>
                <c:pt idx="6120">
                  <c:v>1.8683286815414468</c:v>
                </c:pt>
                <c:pt idx="6121">
                  <c:v>1.8677183659290073</c:v>
                </c:pt>
                <c:pt idx="6122">
                  <c:v>1.8671083493198859</c:v>
                </c:pt>
                <c:pt idx="6123">
                  <c:v>1.8664986315188001</c:v>
                </c:pt>
                <c:pt idx="6124">
                  <c:v>1.8658892123306199</c:v>
                </c:pt>
                <c:pt idx="6125">
                  <c:v>1.8652800915603962</c:v>
                </c:pt>
                <c:pt idx="6126">
                  <c:v>1.864671269013308</c:v>
                </c:pt>
                <c:pt idx="6127">
                  <c:v>1.8640627444947184</c:v>
                </c:pt>
                <c:pt idx="6128">
                  <c:v>1.8634545178101252</c:v>
                </c:pt>
                <c:pt idx="6129">
                  <c:v>1.8628465887652141</c:v>
                </c:pt>
                <c:pt idx="6130">
                  <c:v>1.8622389571658067</c:v>
                </c:pt>
                <c:pt idx="6131">
                  <c:v>1.8616316228178891</c:v>
                </c:pt>
                <c:pt idx="6132">
                  <c:v>1.8610245855276146</c:v>
                </c:pt>
                <c:pt idx="6133">
                  <c:v>1.860417845101292</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1.8537632381923475</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1.8489459246844218</c:v>
                </c:pt>
                <c:pt idx="6153">
                  <c:v>1.8483450811026505</c:v>
                </c:pt>
                <c:pt idx="6154">
                  <c:v>1.8477445303534288</c:v>
                </c:pt>
                <c:pt idx="6155">
                  <c:v>1.8471442722464877</c:v>
                </c:pt>
                <c:pt idx="6156">
                  <c:v>1.8465443065917415</c:v>
                </c:pt>
                <c:pt idx="6157">
                  <c:v>1.8459446331992118</c:v>
                </c:pt>
                <c:pt idx="6158">
                  <c:v>1.8453452518791218</c:v>
                </c:pt>
                <c:pt idx="6159">
                  <c:v>1.8447461624418304</c:v>
                </c:pt>
                <c:pt idx="6160">
                  <c:v>1.8441473646978404</c:v>
                </c:pt>
                <c:pt idx="6161">
                  <c:v>1.8435488584578099</c:v>
                </c:pt>
                <c:pt idx="6162">
                  <c:v>1.8429506435325766</c:v>
                </c:pt>
                <c:pt idx="6163">
                  <c:v>1.8423527197331098</c:v>
                </c:pt>
                <c:pt idx="6164">
                  <c:v>1.8417550868705221</c:v>
                </c:pt>
                <c:pt idx="6165">
                  <c:v>1.84115774475611</c:v>
                </c:pt>
                <c:pt idx="6166">
                  <c:v>1.8405606932012868</c:v>
                </c:pt>
                <c:pt idx="6167">
                  <c:v>1.8399639320176486</c:v>
                </c:pt>
                <c:pt idx="6168">
                  <c:v>1.8393674610169441</c:v>
                </c:pt>
                <c:pt idx="6169">
                  <c:v>1.8387712800110398</c:v>
                </c:pt>
                <c:pt idx="6170">
                  <c:v>1.838175388811994</c:v>
                </c:pt>
                <c:pt idx="6171">
                  <c:v>1.8375797872319923</c:v>
                </c:pt>
                <c:pt idx="6172">
                  <c:v>1.8369844750833959</c:v>
                </c:pt>
                <c:pt idx="6173">
                  <c:v>1.8363894521786899</c:v>
                </c:pt>
                <c:pt idx="6174">
                  <c:v>1.8357947183305245</c:v>
                </c:pt>
                <c:pt idx="6175">
                  <c:v>1.8352002733517181</c:v>
                </c:pt>
                <c:pt idx="6176">
                  <c:v>1.834606117055207</c:v>
                </c:pt>
                <c:pt idx="6177">
                  <c:v>1.834012249254104</c:v>
                </c:pt>
                <c:pt idx="6178">
                  <c:v>1.8334186697616661</c:v>
                </c:pt>
                <c:pt idx="6179">
                  <c:v>1.8328253783912964</c:v>
                </c:pt>
                <c:pt idx="6180">
                  <c:v>1.8322323749565645</c:v>
                </c:pt>
                <c:pt idx="6181">
                  <c:v>1.8316396592711532</c:v>
                </c:pt>
                <c:pt idx="6182">
                  <c:v>1.8310472311489581</c:v>
                </c:pt>
                <c:pt idx="6183">
                  <c:v>1.830455090403966</c:v>
                </c:pt>
                <c:pt idx="6184">
                  <c:v>1.8298632368503438</c:v>
                </c:pt>
                <c:pt idx="6185">
                  <c:v>1.829271670302399</c:v>
                </c:pt>
                <c:pt idx="6186">
                  <c:v>1.828680390574605</c:v>
                </c:pt>
                <c:pt idx="6187">
                  <c:v>1.8280893974815589</c:v>
                </c:pt>
                <c:pt idx="6188">
                  <c:v>1.827498690838022</c:v>
                </c:pt>
                <c:pt idx="6189">
                  <c:v>1.8269082704589172</c:v>
                </c:pt>
                <c:pt idx="6190">
                  <c:v>1.8263181361592957</c:v>
                </c:pt>
                <c:pt idx="6191">
                  <c:v>1.825728287754349</c:v>
                </c:pt>
                <c:pt idx="6192">
                  <c:v>1.8251387250594715</c:v>
                </c:pt>
                <c:pt idx="6193">
                  <c:v>1.8245494478901512</c:v>
                </c:pt>
                <c:pt idx="6194">
                  <c:v>1.8239604560620364</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1.8180861910982427</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1.8110744559329</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1.8052622823520266</c:v>
                </c:pt>
                <c:pt idx="6227">
                  <c:v>1.8046826043331661</c:v>
                </c:pt>
                <c:pt idx="6228">
                  <c:v>1.8041032054753956</c:v>
                </c:pt>
                <c:pt idx="6229">
                  <c:v>1.8035240855994885</c:v>
                </c:pt>
                <c:pt idx="6230">
                  <c:v>1.8029452445263947</c:v>
                </c:pt>
                <c:pt idx="6231">
                  <c:v>1.8023666820771433</c:v>
                </c:pt>
                <c:pt idx="6232">
                  <c:v>1.8017883980729692</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1.7954456004104844</c:v>
                </c:pt>
                <c:pt idx="6244">
                  <c:v>1.7948706438534658</c:v>
                </c:pt>
                <c:pt idx="6245">
                  <c:v>1.7942959634302289</c:v>
                </c:pt>
                <c:pt idx="6246">
                  <c:v>1.7937215589639608</c:v>
                </c:pt>
                <c:pt idx="6247">
                  <c:v>1.7931474302780361</c:v>
                </c:pt>
                <c:pt idx="6248">
                  <c:v>1.7925735771959204</c:v>
                </c:pt>
                <c:pt idx="6249">
                  <c:v>1.7919999995412479</c:v>
                </c:pt>
                <c:pt idx="6250">
                  <c:v>1.7914266971377781</c:v>
                </c:pt>
                <c:pt idx="6251">
                  <c:v>1.7908536698094477</c:v>
                </c:pt>
                <c:pt idx="6252">
                  <c:v>1.7902809173802801</c:v>
                </c:pt>
                <c:pt idx="6253">
                  <c:v>1.7897084396744738</c:v>
                </c:pt>
                <c:pt idx="6254">
                  <c:v>1.7891362365163637</c:v>
                </c:pt>
                <c:pt idx="6255">
                  <c:v>1.7885643077304136</c:v>
                </c:pt>
                <c:pt idx="6256">
                  <c:v>1.7879926531412518</c:v>
                </c:pt>
                <c:pt idx="6257">
                  <c:v>1.7874212725736125</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1.7811541217697375</c:v>
                </c:pt>
                <c:pt idx="6269">
                  <c:v>1.7805860158419791</c:v>
                </c:pt>
                <c:pt idx="6270">
                  <c:v>1.7800181816702338</c:v>
                </c:pt>
                <c:pt idx="6271">
                  <c:v>1.7794506190811779</c:v>
                </c:pt>
                <c:pt idx="6272">
                  <c:v>1.77888332790167</c:v>
                </c:pt>
                <c:pt idx="6273">
                  <c:v>1.7783163079586777</c:v>
                </c:pt>
                <c:pt idx="6274">
                  <c:v>1.7777495590793158</c:v>
                </c:pt>
                <c:pt idx="6275">
                  <c:v>1.7771830810908373</c:v>
                </c:pt>
                <c:pt idx="6276">
                  <c:v>1.77661687382063</c:v>
                </c:pt>
                <c:pt idx="6277">
                  <c:v>1.7760509370962274</c:v>
                </c:pt>
                <c:pt idx="6278">
                  <c:v>1.7754852707452746</c:v>
                </c:pt>
                <c:pt idx="6279">
                  <c:v>1.7749198745955921</c:v>
                </c:pt>
                <c:pt idx="6280">
                  <c:v>1.7743547484751119</c:v>
                </c:pt>
                <c:pt idx="6281">
                  <c:v>1.7737898922119053</c:v>
                </c:pt>
                <c:pt idx="6282">
                  <c:v>1.7732253056341893</c:v>
                </c:pt>
                <c:pt idx="6283">
                  <c:v>1.7726609885703224</c:v>
                </c:pt>
                <c:pt idx="6284">
                  <c:v>1.7720969408487721</c:v>
                </c:pt>
                <c:pt idx="6285">
                  <c:v>1.7715331622981672</c:v>
                </c:pt>
                <c:pt idx="6286">
                  <c:v>1.7709696527472596</c:v>
                </c:pt>
                <c:pt idx="6287">
                  <c:v>1.7704064120249574</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1.7558559547557462</c:v>
                </c:pt>
                <c:pt idx="6314">
                  <c:v>1.7552999082215615</c:v>
                </c:pt>
                <c:pt idx="6315">
                  <c:v>1.7547441257797722</c:v>
                </c:pt>
                <c:pt idx="6316">
                  <c:v>1.7541886072631598</c:v>
                </c:pt>
                <c:pt idx="6317">
                  <c:v>1.7536333525046366</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1.7458873872341532</c:v>
                </c:pt>
                <c:pt idx="6332">
                  <c:v>1.7453360688869846</c:v>
                </c:pt>
                <c:pt idx="6333">
                  <c:v>1.7447850116425061</c:v>
                </c:pt>
                <c:pt idx="6334">
                  <c:v>1.7442342153358668</c:v>
                </c:pt>
                <c:pt idx="6335">
                  <c:v>1.7436836798023618</c:v>
                </c:pt>
                <c:pt idx="6336">
                  <c:v>1.7431334048773879</c:v>
                </c:pt>
                <c:pt idx="6337">
                  <c:v>1.7425833903964876</c:v>
                </c:pt>
                <c:pt idx="6338">
                  <c:v>1.7420336361953295</c:v>
                </c:pt>
                <c:pt idx="6339">
                  <c:v>1.7414841421097118</c:v>
                </c:pt>
                <c:pt idx="6340">
                  <c:v>1.7409349079755638</c:v>
                </c:pt>
                <c:pt idx="6341">
                  <c:v>1.7403859336289487</c:v>
                </c:pt>
                <c:pt idx="6342">
                  <c:v>1.7398372189060358</c:v>
                </c:pt>
                <c:pt idx="6343">
                  <c:v>1.739288763643158</c:v>
                </c:pt>
                <c:pt idx="6344">
                  <c:v>1.738740567676758</c:v>
                </c:pt>
                <c:pt idx="6345">
                  <c:v>1.7381926308433957</c:v>
                </c:pt>
                <c:pt idx="6346">
                  <c:v>1.7376449529797837</c:v>
                </c:pt>
                <c:pt idx="6347">
                  <c:v>1.7370975339227621</c:v>
                </c:pt>
                <c:pt idx="6348">
                  <c:v>1.736550373509274</c:v>
                </c:pt>
                <c:pt idx="6349">
                  <c:v>1.7360034715764143</c:v>
                </c:pt>
                <c:pt idx="6350">
                  <c:v>1.7354568279613987</c:v>
                </c:pt>
                <c:pt idx="6351">
                  <c:v>1.7349104425015707</c:v>
                </c:pt>
                <c:pt idx="6352">
                  <c:v>1.7343643150343935</c:v>
                </c:pt>
                <c:pt idx="6353">
                  <c:v>1.7338184453974896</c:v>
                </c:pt>
                <c:pt idx="6354">
                  <c:v>1.7332728334285761</c:v>
                </c:pt>
                <c:pt idx="6355">
                  <c:v>1.7327274789654978</c:v>
                </c:pt>
                <c:pt idx="6356">
                  <c:v>1.7321823818462541</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1.7278308498699257</c:v>
                </c:pt>
                <c:pt idx="6365">
                  <c:v>1.7272880615753301</c:v>
                </c:pt>
                <c:pt idx="6366">
                  <c:v>1.7267455290113782</c:v>
                </c:pt>
                <c:pt idx="6367">
                  <c:v>1.7262032520174291</c:v>
                </c:pt>
                <c:pt idx="6368">
                  <c:v>1.7256612304330214</c:v>
                </c:pt>
                <c:pt idx="6369">
                  <c:v>1.7251194640977701</c:v>
                </c:pt>
                <c:pt idx="6370">
                  <c:v>1.724577952851424</c:v>
                </c:pt>
                <c:pt idx="6371">
                  <c:v>1.7240366965338694</c:v>
                </c:pt>
                <c:pt idx="6372">
                  <c:v>1.723495694985109</c:v>
                </c:pt>
                <c:pt idx="6373">
                  <c:v>1.7229549480452893</c:v>
                </c:pt>
                <c:pt idx="6374">
                  <c:v>1.7224144555546492</c:v>
                </c:pt>
                <c:pt idx="6375">
                  <c:v>1.7218742173535815</c:v>
                </c:pt>
                <c:pt idx="6376">
                  <c:v>1.7213342332826025</c:v>
                </c:pt>
                <c:pt idx="6377">
                  <c:v>1.7207945031823362</c:v>
                </c:pt>
                <c:pt idx="6378">
                  <c:v>1.7202550268935521</c:v>
                </c:pt>
                <c:pt idx="6379">
                  <c:v>1.7197158042571035</c:v>
                </c:pt>
                <c:pt idx="6380">
                  <c:v>1.7191768351140218</c:v>
                </c:pt>
                <c:pt idx="6381">
                  <c:v>1.7186381193054419</c:v>
                </c:pt>
                <c:pt idx="6382">
                  <c:v>1.7180996566726072</c:v>
                </c:pt>
                <c:pt idx="6383">
                  <c:v>1.7175614470569076</c:v>
                </c:pt>
                <c:pt idx="6384">
                  <c:v>1.7170234902998474</c:v>
                </c:pt>
                <c:pt idx="6385">
                  <c:v>1.716485786243062</c:v>
                </c:pt>
                <c:pt idx="6386">
                  <c:v>1.7159483347282893</c:v>
                </c:pt>
                <c:pt idx="6387">
                  <c:v>1.7154111355974138</c:v>
                </c:pt>
                <c:pt idx="6388">
                  <c:v>1.7148741886924348</c:v>
                </c:pt>
                <c:pt idx="6389">
                  <c:v>1.7143374938554858</c:v>
                </c:pt>
                <c:pt idx="6390">
                  <c:v>1.7138010509288018</c:v>
                </c:pt>
                <c:pt idx="6391">
                  <c:v>1.7132648597547617</c:v>
                </c:pt>
                <c:pt idx="6392">
                  <c:v>1.712728920175864</c:v>
                </c:pt>
                <c:pt idx="6393">
                  <c:v>1.7121932320347122</c:v>
                </c:pt>
                <c:pt idx="6394">
                  <c:v>1.7116577951740597</c:v>
                </c:pt>
                <c:pt idx="6395">
                  <c:v>1.7111226094367722</c:v>
                </c:pt>
                <c:pt idx="6396">
                  <c:v>1.7105876746658299</c:v>
                </c:pt>
                <c:pt idx="6397">
                  <c:v>1.7100529907043345</c:v>
                </c:pt>
                <c:pt idx="6398">
                  <c:v>1.7095185573955298</c:v>
                </c:pt>
                <c:pt idx="6399">
                  <c:v>1.7089843745827675</c:v>
                </c:pt>
                <c:pt idx="6400">
                  <c:v>1.7084504421095228</c:v>
                </c:pt>
                <c:pt idx="6401">
                  <c:v>1.707916759819389</c:v>
                </c:pt>
                <c:pt idx="6402">
                  <c:v>1.707383327556105</c:v>
                </c:pt>
                <c:pt idx="6403">
                  <c:v>1.7068501451634959</c:v>
                </c:pt>
                <c:pt idx="6404">
                  <c:v>1.7063172124855333</c:v>
                </c:pt>
                <c:pt idx="6405">
                  <c:v>1.7057845293663041</c:v>
                </c:pt>
                <c:pt idx="6406">
                  <c:v>1.7052520956500135</c:v>
                </c:pt>
                <c:pt idx="6407">
                  <c:v>1.704719911180995</c:v>
                </c:pt>
                <c:pt idx="6408">
                  <c:v>1.7041879758037057</c:v>
                </c:pt>
                <c:pt idx="6409">
                  <c:v>1.7036562893626916</c:v>
                </c:pt>
                <c:pt idx="6410">
                  <c:v>1.7031248517026778</c:v>
                </c:pt>
                <c:pt idx="6411">
                  <c:v>1.702593662668471</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1.6946555570952246</c:v>
                </c:pt>
                <c:pt idx="6427">
                  <c:v>1.6941283250670855</c:v>
                </c:pt>
                <c:pt idx="6428">
                  <c:v>1.6936013390450277</c:v>
                </c:pt>
                <c:pt idx="6429">
                  <c:v>1.6930745988760223</c:v>
                </c:pt>
                <c:pt idx="6430">
                  <c:v>1.6925481044071677</c:v>
                </c:pt>
                <c:pt idx="6431">
                  <c:v>1.692021855485665</c:v>
                </c:pt>
                <c:pt idx="6432">
                  <c:v>1.6914958519588583</c:v>
                </c:pt>
                <c:pt idx="6433">
                  <c:v>1.6909700936741938</c:v>
                </c:pt>
                <c:pt idx="6434">
                  <c:v>1.6904445804792423</c:v>
                </c:pt>
                <c:pt idx="6435">
                  <c:v>1.6899193122216898</c:v>
                </c:pt>
                <c:pt idx="6436">
                  <c:v>1.6893942887493361</c:v>
                </c:pt>
                <c:pt idx="6437">
                  <c:v>1.6888695099101247</c:v>
                </c:pt>
                <c:pt idx="6438">
                  <c:v>1.6883449755520785</c:v>
                </c:pt>
                <c:pt idx="6439">
                  <c:v>1.68782068552336</c:v>
                </c:pt>
                <c:pt idx="6440">
                  <c:v>1.6872966396722593</c:v>
                </c:pt>
                <c:pt idx="6441">
                  <c:v>1.68677283784716</c:v>
                </c:pt>
                <c:pt idx="6442">
                  <c:v>1.6862492798965849</c:v>
                </c:pt>
                <c:pt idx="6443">
                  <c:v>1.685725965669149</c:v>
                </c:pt>
                <c:pt idx="6444">
                  <c:v>1.6852028950136164</c:v>
                </c:pt>
                <c:pt idx="6445">
                  <c:v>1.6846800677788529</c:v>
                </c:pt>
                <c:pt idx="6446">
                  <c:v>1.6841574838138349</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1.6799855517210633</c:v>
                </c:pt>
                <c:pt idx="6455">
                  <c:v>1.6794651504072691</c:v>
                </c:pt>
                <c:pt idx="6456">
                  <c:v>1.6789449908594758</c:v>
                </c:pt>
                <c:pt idx="6457">
                  <c:v>1.6784250729279471</c:v>
                </c:pt>
                <c:pt idx="6458">
                  <c:v>1.6779053964630604</c:v>
                </c:pt>
                <c:pt idx="6459">
                  <c:v>1.6773859613153212</c:v>
                </c:pt>
                <c:pt idx="6460">
                  <c:v>1.6768667673353188</c:v>
                </c:pt>
                <c:pt idx="6461">
                  <c:v>1.6763478143738133</c:v>
                </c:pt>
                <c:pt idx="6462">
                  <c:v>1.6758291022816119</c:v>
                </c:pt>
                <c:pt idx="6463">
                  <c:v>1.6753106309097041</c:v>
                </c:pt>
                <c:pt idx="6464">
                  <c:v>1.6747924001091499</c:v>
                </c:pt>
                <c:pt idx="6465">
                  <c:v>1.6742744097311468</c:v>
                </c:pt>
                <c:pt idx="6466">
                  <c:v>1.6737566596269839</c:v>
                </c:pt>
                <c:pt idx="6467">
                  <c:v>1.6732391496480941</c:v>
                </c:pt>
                <c:pt idx="6468">
                  <c:v>1.6727218796460108</c:v>
                </c:pt>
                <c:pt idx="6469">
                  <c:v>1.6722048494723705</c:v>
                </c:pt>
                <c:pt idx="6470">
                  <c:v>1.6716880589789487</c:v>
                </c:pt>
                <c:pt idx="6471">
                  <c:v>1.6711715080176193</c:v>
                </c:pt>
                <c:pt idx="6472">
                  <c:v>1.6706551964403786</c:v>
                </c:pt>
                <c:pt idx="6473">
                  <c:v>1.6701391240993246</c:v>
                </c:pt>
                <c:pt idx="6474">
                  <c:v>1.6696232908466742</c:v>
                </c:pt>
                <c:pt idx="6475">
                  <c:v>1.6691076965347829</c:v>
                </c:pt>
                <c:pt idx="6476">
                  <c:v>1.6685923410160841</c:v>
                </c:pt>
                <c:pt idx="6477">
                  <c:v>1.6680772241431465</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1.6624266471073978</c:v>
                </c:pt>
                <c:pt idx="6489">
                  <c:v>1.6619143825247518</c:v>
                </c:pt>
                <c:pt idx="6490">
                  <c:v>1.6614023546814907</c:v>
                </c:pt>
                <c:pt idx="6491">
                  <c:v>1.6608905634317694</c:v>
                </c:pt>
                <c:pt idx="6492">
                  <c:v>1.6603790086298249</c:v>
                </c:pt>
                <c:pt idx="6493">
                  <c:v>1.6598676901300498</c:v>
                </c:pt>
                <c:pt idx="6494">
                  <c:v>1.6593566077869204</c:v>
                </c:pt>
                <c:pt idx="6495">
                  <c:v>1.6588457614550352</c:v>
                </c:pt>
                <c:pt idx="6496">
                  <c:v>1.658335150989086</c:v>
                </c:pt>
                <c:pt idx="6497">
                  <c:v>1.6578247762439038</c:v>
                </c:pt>
                <c:pt idx="6498">
                  <c:v>1.657314637074413</c:v>
                </c:pt>
                <c:pt idx="6499">
                  <c:v>1.6568047333356675</c:v>
                </c:pt>
                <c:pt idx="6500">
                  <c:v>1.6562950648828116</c:v>
                </c:pt>
                <c:pt idx="6501">
                  <c:v>1.6557856315710981</c:v>
                </c:pt>
                <c:pt idx="6502">
                  <c:v>1.655276433255914</c:v>
                </c:pt>
                <c:pt idx="6503">
                  <c:v>1.6547674697927552</c:v>
                </c:pt>
                <c:pt idx="6504">
                  <c:v>1.6542587410371945</c:v>
                </c:pt>
                <c:pt idx="6505">
                  <c:v>1.6537502468449634</c:v>
                </c:pt>
                <c:pt idx="6506">
                  <c:v>1.653241987071874</c:v>
                </c:pt>
                <c:pt idx="6507">
                  <c:v>1.6527339615738628</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1.6486781742404444</c:v>
                </c:pt>
                <c:pt idx="6516">
                  <c:v>1.6481722507531682</c:v>
                </c:pt>
                <c:pt idx="6517">
                  <c:v>1.6476665601063427</c:v>
                </c:pt>
                <c:pt idx="6518">
                  <c:v>1.6471611021571038</c:v>
                </c:pt>
                <c:pt idx="6519">
                  <c:v>1.6466558767627169</c:v>
                </c:pt>
                <c:pt idx="6520">
                  <c:v>1.6461508837805197</c:v>
                </c:pt>
                <c:pt idx="6521">
                  <c:v>1.6456461230679889</c:v>
                </c:pt>
                <c:pt idx="6522">
                  <c:v>1.6451415944827181</c:v>
                </c:pt>
                <c:pt idx="6523">
                  <c:v>1.6446372978823838</c:v>
                </c:pt>
                <c:pt idx="6524">
                  <c:v>1.6441332331247906</c:v>
                </c:pt>
                <c:pt idx="6525">
                  <c:v>1.6436294000678418</c:v>
                </c:pt>
                <c:pt idx="6526">
                  <c:v>1.6431257985695538</c:v>
                </c:pt>
                <c:pt idx="6527">
                  <c:v>1.642622428488056</c:v>
                </c:pt>
                <c:pt idx="6528">
                  <c:v>1.6421192896815719</c:v>
                </c:pt>
                <c:pt idx="6529">
                  <c:v>1.6416163820084393</c:v>
                </c:pt>
                <c:pt idx="6530">
                  <c:v>1.6411137053271292</c:v>
                </c:pt>
                <c:pt idx="6531">
                  <c:v>1.6406112594961835</c:v>
                </c:pt>
                <c:pt idx="6532">
                  <c:v>1.6401090443742727</c:v>
                </c:pt>
                <c:pt idx="6533">
                  <c:v>1.639607059820172</c:v>
                </c:pt>
                <c:pt idx="6534">
                  <c:v>1.639105305692764</c:v>
                </c:pt>
                <c:pt idx="6535">
                  <c:v>1.6386037818510433</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1.6345998645162889</c:v>
                </c:pt>
                <c:pt idx="6544">
                  <c:v>1.6341004069180629</c:v>
                </c:pt>
                <c:pt idx="6545">
                  <c:v>1.6336011782013375</c:v>
                </c:pt>
                <c:pt idx="6546">
                  <c:v>1.6331021782263007</c:v>
                </c:pt>
                <c:pt idx="6547">
                  <c:v>1.6326034068532167</c:v>
                </c:pt>
                <c:pt idx="6548">
                  <c:v>1.632104863942468</c:v>
                </c:pt>
                <c:pt idx="6549">
                  <c:v>1.6316065493545582</c:v>
                </c:pt>
                <c:pt idx="6550">
                  <c:v>1.6311084629500801</c:v>
                </c:pt>
                <c:pt idx="6551">
                  <c:v>1.6306106045897419</c:v>
                </c:pt>
                <c:pt idx="6552">
                  <c:v>1.6301129741343485</c:v>
                </c:pt>
                <c:pt idx="6553">
                  <c:v>1.6296155714448151</c:v>
                </c:pt>
                <c:pt idx="6554">
                  <c:v>1.6291183963821658</c:v>
                </c:pt>
                <c:pt idx="6555">
                  <c:v>1.628621448807537</c:v>
                </c:pt>
                <c:pt idx="6556">
                  <c:v>1.6281247285821578</c:v>
                </c:pt>
                <c:pt idx="6557">
                  <c:v>1.6276282355673672</c:v>
                </c:pt>
                <c:pt idx="6558">
                  <c:v>1.6271319696246231</c:v>
                </c:pt>
                <c:pt idx="6559">
                  <c:v>1.6266359306154643</c:v>
                </c:pt>
                <c:pt idx="6560">
                  <c:v>1.6261401184015578</c:v>
                </c:pt>
                <c:pt idx="6561">
                  <c:v>1.6256445328446512</c:v>
                </c:pt>
                <c:pt idx="6562">
                  <c:v>1.6251491738066324</c:v>
                </c:pt>
                <c:pt idx="6563">
                  <c:v>1.6246540411494572</c:v>
                </c:pt>
                <c:pt idx="6564">
                  <c:v>1.6241591347352258</c:v>
                </c:pt>
                <c:pt idx="6565">
                  <c:v>1.6236644544260896</c:v>
                </c:pt>
                <c:pt idx="6566">
                  <c:v>1.6231700000843654</c:v>
                </c:pt>
                <c:pt idx="6567">
                  <c:v>1.6226757715724369</c:v>
                </c:pt>
                <c:pt idx="6568">
                  <c:v>1.6221817687528062</c:v>
                </c:pt>
                <c:pt idx="6569">
                  <c:v>1.6216879914880682</c:v>
                </c:pt>
                <c:pt idx="6570">
                  <c:v>1.621194439640929</c:v>
                </c:pt>
                <c:pt idx="6571">
                  <c:v>1.6207011130742095</c:v>
                </c:pt>
                <c:pt idx="6572">
                  <c:v>1.6202080116508255</c:v>
                </c:pt>
                <c:pt idx="6573">
                  <c:v>1.6197151352337891</c:v>
                </c:pt>
                <c:pt idx="6574">
                  <c:v>1.6192224836862241</c:v>
                </c:pt>
                <c:pt idx="6575">
                  <c:v>1.6187300568713681</c:v>
                </c:pt>
                <c:pt idx="6576">
                  <c:v>1.6182378546525533</c:v>
                </c:pt>
                <c:pt idx="6577">
                  <c:v>1.6177458768932083</c:v>
                </c:pt>
                <c:pt idx="6578">
                  <c:v>1.6172541234568751</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1.6118596020521536</c:v>
                </c:pt>
                <c:pt idx="6590">
                  <c:v>1.6113705298857695</c:v>
                </c:pt>
                <c:pt idx="6591">
                  <c:v>1.6108816802777999</c:v>
                </c:pt>
                <c:pt idx="6592">
                  <c:v>1.6103930530932573</c:v>
                </c:pt>
                <c:pt idx="6593">
                  <c:v>1.6099046481972137</c:v>
                </c:pt>
                <c:pt idx="6594">
                  <c:v>1.6094164654548719</c:v>
                </c:pt>
                <c:pt idx="6595">
                  <c:v>1.6089285047315129</c:v>
                </c:pt>
                <c:pt idx="6596">
                  <c:v>1.6084407658925213</c:v>
                </c:pt>
                <c:pt idx="6597">
                  <c:v>1.607953248803395</c:v>
                </c:pt>
                <c:pt idx="6598">
                  <c:v>1.6074659533297369</c:v>
                </c:pt>
                <c:pt idx="6599">
                  <c:v>1.6069788793372421</c:v>
                </c:pt>
                <c:pt idx="6600">
                  <c:v>1.6064920266917153</c:v>
                </c:pt>
                <c:pt idx="6601">
                  <c:v>1.6060053952590339</c:v>
                </c:pt>
                <c:pt idx="6602">
                  <c:v>1.6055189849052327</c:v>
                </c:pt>
                <c:pt idx="6603">
                  <c:v>1.6050327954963897</c:v>
                </c:pt>
                <c:pt idx="6604">
                  <c:v>1.6045468268987353</c:v>
                </c:pt>
                <c:pt idx="6605">
                  <c:v>1.6040610789785461</c:v>
                </c:pt>
                <c:pt idx="6606">
                  <c:v>1.6035755516022541</c:v>
                </c:pt>
                <c:pt idx="6607">
                  <c:v>1.60309024463636</c:v>
                </c:pt>
                <c:pt idx="6608">
                  <c:v>1.6026051579474738</c:v>
                </c:pt>
                <c:pt idx="6609">
                  <c:v>1.6021202914023078</c:v>
                </c:pt>
                <c:pt idx="6610">
                  <c:v>1.6016356448676718</c:v>
                </c:pt>
                <c:pt idx="6611">
                  <c:v>1.6011512182104755</c:v>
                </c:pt>
                <c:pt idx="6612">
                  <c:v>1.6006670112977441</c:v>
                </c:pt>
                <c:pt idx="6613">
                  <c:v>1.6001830239965855</c:v>
                </c:pt>
                <c:pt idx="6614">
                  <c:v>1.5996992561741838</c:v>
                </c:pt>
                <c:pt idx="6615">
                  <c:v>1.5992157076979079</c:v>
                </c:pt>
                <c:pt idx="6616">
                  <c:v>1.5987323784351346</c:v>
                </c:pt>
                <c:pt idx="6617">
                  <c:v>1.5982492682533882</c:v>
                </c:pt>
                <c:pt idx="6618">
                  <c:v>1.5977663770202788</c:v>
                </c:pt>
                <c:pt idx="6619">
                  <c:v>1.5972837046035393</c:v>
                </c:pt>
                <c:pt idx="6620">
                  <c:v>1.5968012508709533</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1.5915086552625981</c:v>
                </c:pt>
                <c:pt idx="6632">
                  <c:v>1.5910288154658572</c:v>
                </c:pt>
                <c:pt idx="6633">
                  <c:v>1.5905491926439215</c:v>
                </c:pt>
                <c:pt idx="6634">
                  <c:v>1.5900697866659996</c:v>
                </c:pt>
                <c:pt idx="6635">
                  <c:v>1.5895905974013897</c:v>
                </c:pt>
                <c:pt idx="6636">
                  <c:v>1.5891116247195061</c:v>
                </c:pt>
                <c:pt idx="6637">
                  <c:v>1.5886328684898321</c:v>
                </c:pt>
                <c:pt idx="6638">
                  <c:v>1.5881543285819721</c:v>
                </c:pt>
                <c:pt idx="6639">
                  <c:v>1.58767600486562</c:v>
                </c:pt>
                <c:pt idx="6640">
                  <c:v>1.5871978972105698</c:v>
                </c:pt>
                <c:pt idx="6641">
                  <c:v>1.5867200054867145</c:v>
                </c:pt>
                <c:pt idx="6642">
                  <c:v>1.5862423295640466</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1.5805270037937154</c:v>
                </c:pt>
                <c:pt idx="6655">
                  <c:v>1.5800521214998653</c:v>
                </c:pt>
                <c:pt idx="6656">
                  <c:v>1.5795774531972717</c:v>
                </c:pt>
                <c:pt idx="6657">
                  <c:v>1.5791029987574032</c:v>
                </c:pt>
                <c:pt idx="6658">
                  <c:v>1.578628758051795</c:v>
                </c:pt>
                <c:pt idx="6659">
                  <c:v>1.5781547309520885</c:v>
                </c:pt>
                <c:pt idx="6660">
                  <c:v>1.5776809173300199</c:v>
                </c:pt>
                <c:pt idx="6661">
                  <c:v>1.5772073170574188</c:v>
                </c:pt>
                <c:pt idx="6662">
                  <c:v>1.5767339300062322</c:v>
                </c:pt>
                <c:pt idx="6663">
                  <c:v>1.5762607560484592</c:v>
                </c:pt>
                <c:pt idx="6664">
                  <c:v>1.5757877950562387</c:v>
                </c:pt>
                <c:pt idx="6665">
                  <c:v>1.5753150469017891</c:v>
                </c:pt>
                <c:pt idx="6666">
                  <c:v>1.5748425114574085</c:v>
                </c:pt>
                <c:pt idx="6667">
                  <c:v>1.5743701885955221</c:v>
                </c:pt>
                <c:pt idx="6668">
                  <c:v>1.5738980781886258</c:v>
                </c:pt>
                <c:pt idx="6669">
                  <c:v>1.5734261801093199</c:v>
                </c:pt>
                <c:pt idx="6670">
                  <c:v>1.572954494230312</c:v>
                </c:pt>
                <c:pt idx="6671">
                  <c:v>1.57248302042438</c:v>
                </c:pt>
                <c:pt idx="6672">
                  <c:v>1.5720117585644118</c:v>
                </c:pt>
                <c:pt idx="6673">
                  <c:v>1.5715407085233946</c:v>
                </c:pt>
                <c:pt idx="6674">
                  <c:v>1.5710698701743964</c:v>
                </c:pt>
                <c:pt idx="6675">
                  <c:v>1.5705992433906018</c:v>
                </c:pt>
                <c:pt idx="6676">
                  <c:v>1.5701288280452721</c:v>
                </c:pt>
                <c:pt idx="6677">
                  <c:v>1.5696586240117689</c:v>
                </c:pt>
                <c:pt idx="6678">
                  <c:v>1.5691886311635381</c:v>
                </c:pt>
                <c:pt idx="6679">
                  <c:v>1.5687188493741442</c:v>
                </c:pt>
                <c:pt idx="6680">
                  <c:v>1.5682492785172299</c:v>
                </c:pt>
                <c:pt idx="6681">
                  <c:v>1.5677799184665349</c:v>
                </c:pt>
                <c:pt idx="6682">
                  <c:v>1.5673107690958941</c:v>
                </c:pt>
                <c:pt idx="6683">
                  <c:v>1.566841830279236</c:v>
                </c:pt>
                <c:pt idx="6684">
                  <c:v>1.5663731018905895</c:v>
                </c:pt>
                <c:pt idx="6685">
                  <c:v>1.565904583804054</c:v>
                </c:pt>
                <c:pt idx="6686">
                  <c:v>1.5654362758938678</c:v>
                </c:pt>
                <c:pt idx="6687">
                  <c:v>1.5649681780343194</c:v>
                </c:pt>
                <c:pt idx="6688">
                  <c:v>1.5645002900998088</c:v>
                </c:pt>
                <c:pt idx="6689">
                  <c:v>1.5640326119648422</c:v>
                </c:pt>
                <c:pt idx="6690">
                  <c:v>1.5635651435039939</c:v>
                </c:pt>
                <c:pt idx="6691">
                  <c:v>1.5630978845919505</c:v>
                </c:pt>
                <c:pt idx="6692">
                  <c:v>1.5626308351034859</c:v>
                </c:pt>
                <c:pt idx="6693">
                  <c:v>1.5621639949134682</c:v>
                </c:pt>
                <c:pt idx="6694">
                  <c:v>1.5616973638968601</c:v>
                </c:pt>
                <c:pt idx="6695">
                  <c:v>1.5612309419287203</c:v>
                </c:pt>
                <c:pt idx="6696">
                  <c:v>1.5607647288841779</c:v>
                </c:pt>
                <c:pt idx="6697">
                  <c:v>1.5602987246385089</c:v>
                </c:pt>
                <c:pt idx="6698">
                  <c:v>1.5598329290670141</c:v>
                </c:pt>
                <c:pt idx="6699">
                  <c:v>1.5593673420451355</c:v>
                </c:pt>
                <c:pt idx="6700">
                  <c:v>1.5589019634484029</c:v>
                </c:pt>
                <c:pt idx="6701">
                  <c:v>1.5584367931524117</c:v>
                </c:pt>
                <c:pt idx="6702">
                  <c:v>1.5579718310328858</c:v>
                </c:pt>
                <c:pt idx="6703">
                  <c:v>1.5575070769656123</c:v>
                </c:pt>
                <c:pt idx="6704">
                  <c:v>1.5570425308264861</c:v>
                </c:pt>
                <c:pt idx="6705">
                  <c:v>1.5565781924914897</c:v>
                </c:pt>
                <c:pt idx="6706">
                  <c:v>1.5561140618367111</c:v>
                </c:pt>
                <c:pt idx="6707">
                  <c:v>1.5556501387382951</c:v>
                </c:pt>
                <c:pt idx="6708">
                  <c:v>1.5551864230725181</c:v>
                </c:pt>
                <c:pt idx="6709">
                  <c:v>1.5547229147157406</c:v>
                </c:pt>
                <c:pt idx="6710">
                  <c:v>1.5542596135443898</c:v>
                </c:pt>
                <c:pt idx="6711">
                  <c:v>1.5537965194350198</c:v>
                </c:pt>
                <c:pt idx="6712">
                  <c:v>1.5533336322642495</c:v>
                </c:pt>
                <c:pt idx="6713">
                  <c:v>1.5528709519088173</c:v>
                </c:pt>
                <c:pt idx="6714">
                  <c:v>1.5524084782455103</c:v>
                </c:pt>
                <c:pt idx="6715">
                  <c:v>1.551946211151251</c:v>
                </c:pt>
                <c:pt idx="6716">
                  <c:v>1.5514841505030312</c:v>
                </c:pt>
                <c:pt idx="6717">
                  <c:v>1.5510222961779339</c:v>
                </c:pt>
                <c:pt idx="6718">
                  <c:v>1.5505606480531504</c:v>
                </c:pt>
                <c:pt idx="6719">
                  <c:v>1.5500992060059458</c:v>
                </c:pt>
                <c:pt idx="6720">
                  <c:v>1.549637969913686</c:v>
                </c:pt>
                <c:pt idx="6721">
                  <c:v>1.5491769396538142</c:v>
                </c:pt>
                <c:pt idx="6722">
                  <c:v>1.5487161151038746</c:v>
                </c:pt>
                <c:pt idx="6723">
                  <c:v>1.5482554961415191</c:v>
                </c:pt>
                <c:pt idx="6724">
                  <c:v>1.5477950826444455</c:v>
                </c:pt>
                <c:pt idx="6725">
                  <c:v>1.5473348744905102</c:v>
                </c:pt>
                <c:pt idx="6726">
                  <c:v>1.5468748715575931</c:v>
                </c:pt>
                <c:pt idx="6727">
                  <c:v>1.5464150737237083</c:v>
                </c:pt>
                <c:pt idx="6728">
                  <c:v>1.5459554808669225</c:v>
                </c:pt>
                <c:pt idx="6729">
                  <c:v>1.5454960928654311</c:v>
                </c:pt>
                <c:pt idx="6730">
                  <c:v>1.5450369095975205</c:v>
                </c:pt>
                <c:pt idx="6731">
                  <c:v>1.5445779309415368</c:v>
                </c:pt>
                <c:pt idx="6732">
                  <c:v>1.544119156775914</c:v>
                </c:pt>
                <c:pt idx="6733">
                  <c:v>1.5436605869792184</c:v>
                </c:pt>
                <c:pt idx="6734">
                  <c:v>1.543202221430074</c:v>
                </c:pt>
                <c:pt idx="6735">
                  <c:v>1.5427440600072024</c:v>
                </c:pt>
                <c:pt idx="6736">
                  <c:v>1.5422861025894155</c:v>
                </c:pt>
                <c:pt idx="6737">
                  <c:v>1.5418283490556108</c:v>
                </c:pt>
                <c:pt idx="6738">
                  <c:v>1.5413707992847918</c:v>
                </c:pt>
                <c:pt idx="6739">
                  <c:v>1.54091345315603</c:v>
                </c:pt>
                <c:pt idx="6740">
                  <c:v>1.5404563105484976</c:v>
                </c:pt>
                <c:pt idx="6741">
                  <c:v>1.5399993713414519</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1.5363511656436035</c:v>
                </c:pt>
                <c:pt idx="6750">
                  <c:v>1.5358960516224478</c:v>
                </c:pt>
                <c:pt idx="6751">
                  <c:v>1.5354411397993184</c:v>
                </c:pt>
                <c:pt idx="6752">
                  <c:v>1.5349864300544318</c:v>
                </c:pt>
                <c:pt idx="6753">
                  <c:v>1.5345319222681251</c:v>
                </c:pt>
                <c:pt idx="6754">
                  <c:v>1.5340776163208161</c:v>
                </c:pt>
                <c:pt idx="6755">
                  <c:v>1.5336235120930064</c:v>
                </c:pt>
                <c:pt idx="6756">
                  <c:v>1.5331696094653038</c:v>
                </c:pt>
                <c:pt idx="6757">
                  <c:v>1.5327159083183841</c:v>
                </c:pt>
                <c:pt idx="6758">
                  <c:v>1.5322624085330161</c:v>
                </c:pt>
                <c:pt idx="6759">
                  <c:v>1.531809109990063</c:v>
                </c:pt>
                <c:pt idx="6760">
                  <c:v>1.5313560125704695</c:v>
                </c:pt>
                <c:pt idx="6761">
                  <c:v>1.5309031161552831</c:v>
                </c:pt>
                <c:pt idx="6762">
                  <c:v>1.5304504206256206</c:v>
                </c:pt>
                <c:pt idx="6763">
                  <c:v>1.5299979258626832</c:v>
                </c:pt>
                <c:pt idx="6764">
                  <c:v>1.529545631747786</c:v>
                </c:pt>
                <c:pt idx="6765">
                  <c:v>1.5290935381623096</c:v>
                </c:pt>
                <c:pt idx="6766">
                  <c:v>1.5286416449877311</c:v>
                </c:pt>
                <c:pt idx="6767">
                  <c:v>1.5281899521056119</c:v>
                </c:pt>
                <c:pt idx="6768">
                  <c:v>1.5277384593976018</c:v>
                </c:pt>
                <c:pt idx="6769">
                  <c:v>1.5272871667454453</c:v>
                </c:pt>
                <c:pt idx="6770">
                  <c:v>1.5268360740309512</c:v>
                </c:pt>
                <c:pt idx="6771">
                  <c:v>1.5263851811360509</c:v>
                </c:pt>
                <c:pt idx="6772">
                  <c:v>1.5259344879427184</c:v>
                </c:pt>
                <c:pt idx="6773">
                  <c:v>1.5254839943330702</c:v>
                </c:pt>
                <c:pt idx="6774">
                  <c:v>1.5250337001892598</c:v>
                </c:pt>
                <c:pt idx="6775">
                  <c:v>1.5245836053935535</c:v>
                </c:pt>
                <c:pt idx="6776">
                  <c:v>1.5241337098282981</c:v>
                </c:pt>
                <c:pt idx="6777">
                  <c:v>1.5236840133759206</c:v>
                </c:pt>
                <c:pt idx="6778">
                  <c:v>1.5232345159189558</c:v>
                </c:pt>
                <c:pt idx="6779">
                  <c:v>1.5227852173400018</c:v>
                </c:pt>
                <c:pt idx="6780">
                  <c:v>1.5223361175217525</c:v>
                </c:pt>
                <c:pt idx="6781">
                  <c:v>1.521887216346989</c:v>
                </c:pt>
                <c:pt idx="6782">
                  <c:v>1.5214385136985784</c:v>
                </c:pt>
                <c:pt idx="6783">
                  <c:v>1.5209900094594695</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1.5156233920284472</c:v>
                </c:pt>
                <c:pt idx="6796">
                  <c:v>1.5151774564981886</c:v>
                </c:pt>
                <c:pt idx="6797">
                  <c:v>1.5147317177475843</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1.5058580888144177</c:v>
                </c:pt>
                <c:pt idx="6818">
                  <c:v>1.5054164558265506</c:v>
                </c:pt>
                <c:pt idx="6819">
                  <c:v>1.5049750170911458</c:v>
                </c:pt>
                <c:pt idx="6820">
                  <c:v>1.5045337724943038</c:v>
                </c:pt>
                <c:pt idx="6821">
                  <c:v>1.5040927219222049</c:v>
                </c:pt>
                <c:pt idx="6822">
                  <c:v>1.5036518652610962</c:v>
                </c:pt>
                <c:pt idx="6823">
                  <c:v>1.5032112023973307</c:v>
                </c:pt>
                <c:pt idx="6824">
                  <c:v>1.5027707332173472</c:v>
                </c:pt>
                <c:pt idx="6825">
                  <c:v>1.5023304576076362</c:v>
                </c:pt>
                <c:pt idx="6826">
                  <c:v>1.5018903754548039</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1.496624438090399</c:v>
                </c:pt>
                <c:pt idx="6839">
                  <c:v>1.4961868605946729</c:v>
                </c:pt>
                <c:pt idx="6840">
                  <c:v>1.4957494749768165</c:v>
                </c:pt>
                <c:pt idx="6841">
                  <c:v>1.495312281124662</c:v>
                </c:pt>
                <c:pt idx="6842">
                  <c:v>1.4948752789261355</c:v>
                </c:pt>
                <c:pt idx="6843">
                  <c:v>1.4944384682692202</c:v>
                </c:pt>
                <c:pt idx="6844">
                  <c:v>1.4940018490419975</c:v>
                </c:pt>
                <c:pt idx="6845">
                  <c:v>1.4935654211326266</c:v>
                </c:pt>
                <c:pt idx="6846">
                  <c:v>1.4931291844293439</c:v>
                </c:pt>
                <c:pt idx="6847">
                  <c:v>1.4926931388204838</c:v>
                </c:pt>
                <c:pt idx="6848">
                  <c:v>1.4922572841944399</c:v>
                </c:pt>
                <c:pt idx="6849">
                  <c:v>1.4918216204396901</c:v>
                </c:pt>
                <c:pt idx="6850">
                  <c:v>1.4913861474448278</c:v>
                </c:pt>
                <c:pt idx="6851">
                  <c:v>1.490950865098478</c:v>
                </c:pt>
                <c:pt idx="6852">
                  <c:v>1.4905157732893748</c:v>
                </c:pt>
                <c:pt idx="6853">
                  <c:v>1.4900808719063363</c:v>
                </c:pt>
                <c:pt idx="6854">
                  <c:v>1.4896461608382361</c:v>
                </c:pt>
                <c:pt idx="6855">
                  <c:v>1.4892116399740618</c:v>
                </c:pt>
                <c:pt idx="6856">
                  <c:v>1.4887773092028669</c:v>
                </c:pt>
                <c:pt idx="6857">
                  <c:v>1.488343168413786</c:v>
                </c:pt>
                <c:pt idx="6858">
                  <c:v>1.4879092174960133</c:v>
                </c:pt>
                <c:pt idx="6859">
                  <c:v>1.4874754563388819</c:v>
                </c:pt>
                <c:pt idx="6860">
                  <c:v>1.4870418848317453</c:v>
                </c:pt>
                <c:pt idx="6861">
                  <c:v>1.4866085028640557</c:v>
                </c:pt>
                <c:pt idx="6862">
                  <c:v>1.4861753103253632</c:v>
                </c:pt>
                <c:pt idx="6863">
                  <c:v>1.4857423071052818</c:v>
                </c:pt>
                <c:pt idx="6864">
                  <c:v>1.4853094930935098</c:v>
                </c:pt>
                <c:pt idx="6865">
                  <c:v>1.4848768681798277</c:v>
                </c:pt>
                <c:pt idx="6866">
                  <c:v>1.4844444322540884</c:v>
                </c:pt>
                <c:pt idx="6867">
                  <c:v>1.4840121852062493</c:v>
                </c:pt>
                <c:pt idx="6868">
                  <c:v>1.4835801269263087</c:v>
                </c:pt>
                <c:pt idx="6869">
                  <c:v>1.4831482573043593</c:v>
                </c:pt>
                <c:pt idx="6870">
                  <c:v>1.482716576230618</c:v>
                </c:pt>
                <c:pt idx="6871">
                  <c:v>1.4822850835953127</c:v>
                </c:pt>
                <c:pt idx="6872">
                  <c:v>1.481853779288792</c:v>
                </c:pt>
                <c:pt idx="6873">
                  <c:v>1.4814226632014718</c:v>
                </c:pt>
                <c:pt idx="6874">
                  <c:v>1.480991735223852</c:v>
                </c:pt>
                <c:pt idx="6875">
                  <c:v>1.4805609952465191</c:v>
                </c:pt>
                <c:pt idx="6876">
                  <c:v>1.4801304431601194</c:v>
                </c:pt>
                <c:pt idx="6877">
                  <c:v>1.4797000788553938</c:v>
                </c:pt>
                <c:pt idx="6878">
                  <c:v>1.4792699022231564</c:v>
                </c:pt>
                <c:pt idx="6879">
                  <c:v>1.4788399131543106</c:v>
                </c:pt>
                <c:pt idx="6880">
                  <c:v>1.478410111539832</c:v>
                </c:pt>
                <c:pt idx="6881">
                  <c:v>1.4779804972707618</c:v>
                </c:pt>
                <c:pt idx="6882">
                  <c:v>1.4775510702382499</c:v>
                </c:pt>
                <c:pt idx="6883">
                  <c:v>1.477121830333493</c:v>
                </c:pt>
                <c:pt idx="6884">
                  <c:v>1.4766927774478018</c:v>
                </c:pt>
                <c:pt idx="6885">
                  <c:v>1.4762639114725311</c:v>
                </c:pt>
                <c:pt idx="6886">
                  <c:v>1.4758352322991273</c:v>
                </c:pt>
                <c:pt idx="6887">
                  <c:v>1.4754067398191399</c:v>
                </c:pt>
                <c:pt idx="6888">
                  <c:v>1.4749784339241618</c:v>
                </c:pt>
                <c:pt idx="6889">
                  <c:v>1.474550314505878</c:v>
                </c:pt>
                <c:pt idx="6890">
                  <c:v>1.474122381456054</c:v>
                </c:pt>
                <c:pt idx="6891">
                  <c:v>1.4736946346665318</c:v>
                </c:pt>
                <c:pt idx="6892">
                  <c:v>1.473267074029236</c:v>
                </c:pt>
                <c:pt idx="6893">
                  <c:v>1.4728396994361588</c:v>
                </c:pt>
                <c:pt idx="6894">
                  <c:v>1.4724125107793926</c:v>
                </c:pt>
                <c:pt idx="6895">
                  <c:v>1.47198550795108</c:v>
                </c:pt>
                <c:pt idx="6896">
                  <c:v>1.471558690843455</c:v>
                </c:pt>
                <c:pt idx="6897">
                  <c:v>1.4711320593488442</c:v>
                </c:pt>
                <c:pt idx="6898">
                  <c:v>1.4707056133596192</c:v>
                </c:pt>
                <c:pt idx="6899">
                  <c:v>1.4702793527682674</c:v>
                </c:pt>
                <c:pt idx="6900">
                  <c:v>1.4698532774673152</c:v>
                </c:pt>
                <c:pt idx="6901">
                  <c:v>1.469427387349399</c:v>
                </c:pt>
                <c:pt idx="6902">
                  <c:v>1.4690016823072256</c:v>
                </c:pt>
                <c:pt idx="6903">
                  <c:v>1.468576162233572</c:v>
                </c:pt>
                <c:pt idx="6904">
                  <c:v>1.4681508270212886</c:v>
                </c:pt>
                <c:pt idx="6905">
                  <c:v>1.4677256765633038</c:v>
                </c:pt>
                <c:pt idx="6906">
                  <c:v>1.467300710752641</c:v>
                </c:pt>
                <c:pt idx="6907">
                  <c:v>1.4668759294823965</c:v>
                </c:pt>
                <c:pt idx="6908">
                  <c:v>1.4664513326457245</c:v>
                </c:pt>
                <c:pt idx="6909">
                  <c:v>1.4660269201358742</c:v>
                </c:pt>
                <c:pt idx="6910">
                  <c:v>1.4656026918461658</c:v>
                </c:pt>
                <c:pt idx="6911">
                  <c:v>1.4651786476699955</c:v>
                </c:pt>
                <c:pt idx="6912">
                  <c:v>1.4647547875008518</c:v>
                </c:pt>
                <c:pt idx="6913">
                  <c:v>1.4643311112322792</c:v>
                </c:pt>
                <c:pt idx="6914">
                  <c:v>1.4639076187578988</c:v>
                </c:pt>
                <c:pt idx="6915">
                  <c:v>1.463484309971437</c:v>
                </c:pt>
                <c:pt idx="6916">
                  <c:v>1.463061184766661</c:v>
                </c:pt>
                <c:pt idx="6917">
                  <c:v>1.462638243037431</c:v>
                </c:pt>
                <c:pt idx="6918">
                  <c:v>1.4622154846777067</c:v>
                </c:pt>
                <c:pt idx="6919">
                  <c:v>1.4617929095814692</c:v>
                </c:pt>
                <c:pt idx="6920">
                  <c:v>1.4613705176428298</c:v>
                </c:pt>
                <c:pt idx="6921">
                  <c:v>1.4609483087559498</c:v>
                </c:pt>
                <c:pt idx="6922">
                  <c:v>1.4605262828150662</c:v>
                </c:pt>
                <c:pt idx="6923">
                  <c:v>1.4601044397145186</c:v>
                </c:pt>
                <c:pt idx="6924">
                  <c:v>1.4596827793486826</c:v>
                </c:pt>
                <c:pt idx="6925">
                  <c:v>1.459261301612033</c:v>
                </c:pt>
                <c:pt idx="6926">
                  <c:v>1.4588400063991298</c:v>
                </c:pt>
                <c:pt idx="6927">
                  <c:v>1.4584188936045874</c:v>
                </c:pt>
                <c:pt idx="6928">
                  <c:v>1.4579979631231079</c:v>
                </c:pt>
                <c:pt idx="6929">
                  <c:v>1.4575772148494635</c:v>
                </c:pt>
                <c:pt idx="6930">
                  <c:v>1.457156648678521</c:v>
                </c:pt>
                <c:pt idx="6931">
                  <c:v>1.4567362645051938</c:v>
                </c:pt>
                <c:pt idx="6932">
                  <c:v>1.4563160622244873</c:v>
                </c:pt>
                <c:pt idx="6933">
                  <c:v>1.4558960417314883</c:v>
                </c:pt>
                <c:pt idx="6934">
                  <c:v>1.4554762029213495</c:v>
                </c:pt>
                <c:pt idx="6935">
                  <c:v>1.4550565456893039</c:v>
                </c:pt>
                <c:pt idx="6936">
                  <c:v>1.4546370699306521</c:v>
                </c:pt>
                <c:pt idx="6937">
                  <c:v>1.4542177755407781</c:v>
                </c:pt>
                <c:pt idx="6938">
                  <c:v>1.4537986624151293</c:v>
                </c:pt>
                <c:pt idx="6939">
                  <c:v>1.4533797304492604</c:v>
                </c:pt>
                <c:pt idx="6940">
                  <c:v>1.4529609795387681</c:v>
                </c:pt>
                <c:pt idx="6941">
                  <c:v>1.45254240957933</c:v>
                </c:pt>
                <c:pt idx="6942">
                  <c:v>1.4521240204667081</c:v>
                </c:pt>
                <c:pt idx="6943">
                  <c:v>1.4517058120967357</c:v>
                </c:pt>
                <c:pt idx="6944">
                  <c:v>1.4512877843653207</c:v>
                </c:pt>
                <c:pt idx="6945">
                  <c:v>1.4508699371684413</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1.4475336463795323</c:v>
                </c:pt>
                <c:pt idx="6954">
                  <c:v>1.4471174193250917</c:v>
                </c:pt>
                <c:pt idx="6955">
                  <c:v>1.4467013717691186</c:v>
                </c:pt>
                <c:pt idx="6956">
                  <c:v>1.4462855036084341</c:v>
                </c:pt>
                <c:pt idx="6957">
                  <c:v>1.4458698147398954</c:v>
                </c:pt>
                <c:pt idx="6958">
                  <c:v>1.4454543050604693</c:v>
                </c:pt>
                <c:pt idx="6959">
                  <c:v>1.4450389744671854</c:v>
                </c:pt>
                <c:pt idx="6960">
                  <c:v>1.4446238228571258</c:v>
                </c:pt>
                <c:pt idx="6961">
                  <c:v>1.4442088501274675</c:v>
                </c:pt>
                <c:pt idx="6962">
                  <c:v>1.4437940561754605</c:v>
                </c:pt>
                <c:pt idx="6963">
                  <c:v>1.4433794408984368</c:v>
                </c:pt>
                <c:pt idx="6964">
                  <c:v>1.4429650041937789</c:v>
                </c:pt>
                <c:pt idx="6965">
                  <c:v>1.4425507459589515</c:v>
                </c:pt>
                <c:pt idx="6966">
                  <c:v>1.4421366660915007</c:v>
                </c:pt>
                <c:pt idx="6967">
                  <c:v>1.4417227644890414</c:v>
                </c:pt>
                <c:pt idx="6968">
                  <c:v>1.4413090410492579</c:v>
                </c:pt>
                <c:pt idx="6969">
                  <c:v>1.4408954956699183</c:v>
                </c:pt>
                <c:pt idx="6970">
                  <c:v>1.4404821282488691</c:v>
                </c:pt>
                <c:pt idx="6971">
                  <c:v>1.44006893868399</c:v>
                </c:pt>
                <c:pt idx="6972">
                  <c:v>1.4396559268732882</c:v>
                </c:pt>
                <c:pt idx="6973">
                  <c:v>1.4392430927147928</c:v>
                </c:pt>
                <c:pt idx="6974">
                  <c:v>1.4388304361066624</c:v>
                </c:pt>
                <c:pt idx="6975">
                  <c:v>1.4384179569470783</c:v>
                </c:pt>
                <c:pt idx="6976">
                  <c:v>1.4380056551343143</c:v>
                </c:pt>
                <c:pt idx="6977">
                  <c:v>1.4375935305667311</c:v>
                </c:pt>
                <c:pt idx="6978">
                  <c:v>1.4371815831427344</c:v>
                </c:pt>
                <c:pt idx="6979">
                  <c:v>1.4367698127608168</c:v>
                </c:pt>
                <c:pt idx="6980">
                  <c:v>1.4363582193195559</c:v>
                </c:pt>
                <c:pt idx="6981">
                  <c:v>1.4359468027175726</c:v>
                </c:pt>
                <c:pt idx="6982">
                  <c:v>1.4355355628535946</c:v>
                </c:pt>
                <c:pt idx="6983">
                  <c:v>1.4351244996263859</c:v>
                </c:pt>
                <c:pt idx="6984">
                  <c:v>1.434713612934817</c:v>
                </c:pt>
                <c:pt idx="6985">
                  <c:v>1.4343029026778142</c:v>
                </c:pt>
                <c:pt idx="6986">
                  <c:v>1.433892368754363</c:v>
                </c:pt>
                <c:pt idx="6987">
                  <c:v>1.4334820110635564</c:v>
                </c:pt>
                <c:pt idx="6988">
                  <c:v>1.4330718295045226</c:v>
                </c:pt>
                <c:pt idx="6989">
                  <c:v>1.4326618239764835</c:v>
                </c:pt>
                <c:pt idx="6990">
                  <c:v>1.432251994378732</c:v>
                </c:pt>
                <c:pt idx="6991">
                  <c:v>1.4318423406106138</c:v>
                </c:pt>
                <c:pt idx="6992">
                  <c:v>1.43143286257158</c:v>
                </c:pt>
                <c:pt idx="6993">
                  <c:v>1.4310235601611252</c:v>
                </c:pt>
                <c:pt idx="6994">
                  <c:v>1.4306144332788273</c:v>
                </c:pt>
                <c:pt idx="6995">
                  <c:v>1.4302054818243346</c:v>
                </c:pt>
                <c:pt idx="6996">
                  <c:v>1.4297967056973584</c:v>
                </c:pt>
                <c:pt idx="6997">
                  <c:v>1.4293881047977193</c:v>
                </c:pt>
                <c:pt idx="6998">
                  <c:v>1.4289796790252418</c:v>
                </c:pt>
                <c:pt idx="6999">
                  <c:v>1.4285714282798834</c:v>
                </c:pt>
                <c:pt idx="7000">
                  <c:v>1.4281633524616397</c:v>
                </c:pt>
                <c:pt idx="7001">
                  <c:v>1.4277554514706012</c:v>
                </c:pt>
                <c:pt idx="7002">
                  <c:v>1.4273477252069042</c:v>
                </c:pt>
                <c:pt idx="7003">
                  <c:v>1.4269401735707725</c:v>
                </c:pt>
                <c:pt idx="7004">
                  <c:v>1.4265327964624925</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1.419633992109822</c:v>
                </c:pt>
                <c:pt idx="7022">
                  <c:v>1.4192297395335838</c:v>
                </c:pt>
                <c:pt idx="7023">
                  <c:v>1.4188256596041713</c:v>
                </c:pt>
                <c:pt idx="7024">
                  <c:v>1.4184217522233087</c:v>
                </c:pt>
                <c:pt idx="7025">
                  <c:v>1.4180180172927666</c:v>
                </c:pt>
                <c:pt idx="7026">
                  <c:v>1.4176144547143688</c:v>
                </c:pt>
                <c:pt idx="7027">
                  <c:v>1.4172110643900511</c:v>
                </c:pt>
                <c:pt idx="7028">
                  <c:v>1.4168078462217801</c:v>
                </c:pt>
                <c:pt idx="7029">
                  <c:v>1.4164048001116116</c:v>
                </c:pt>
                <c:pt idx="7030">
                  <c:v>1.4160019259616687</c:v>
                </c:pt>
                <c:pt idx="7031">
                  <c:v>1.4155992236741335</c:v>
                </c:pt>
                <c:pt idx="7032">
                  <c:v>1.4151966931512856</c:v>
                </c:pt>
                <c:pt idx="7033">
                  <c:v>1.414794334295443</c:v>
                </c:pt>
                <c:pt idx="7034">
                  <c:v>1.4143921470090075</c:v>
                </c:pt>
                <c:pt idx="7035">
                  <c:v>1.4139901311944441</c:v>
                </c:pt>
                <c:pt idx="7036">
                  <c:v>1.4135882867542979</c:v>
                </c:pt>
                <c:pt idx="7037">
                  <c:v>1.4131866135911708</c:v>
                </c:pt>
                <c:pt idx="7038">
                  <c:v>1.4127851116077461</c:v>
                </c:pt>
                <c:pt idx="7039">
                  <c:v>1.4123837807067601</c:v>
                </c:pt>
                <c:pt idx="7040">
                  <c:v>1.411982620791032</c:v>
                </c:pt>
                <c:pt idx="7041">
                  <c:v>1.4115816317634458</c:v>
                </c:pt>
                <c:pt idx="7042">
                  <c:v>1.4111808135269539</c:v>
                </c:pt>
                <c:pt idx="7043">
                  <c:v>1.4107801659845787</c:v>
                </c:pt>
                <c:pt idx="7044">
                  <c:v>1.4103796890394034</c:v>
                </c:pt>
                <c:pt idx="7045">
                  <c:v>1.4099793825945968</c:v>
                </c:pt>
                <c:pt idx="7046">
                  <c:v>1.409579246553391</c:v>
                </c:pt>
                <c:pt idx="7047">
                  <c:v>1.4091792808190686</c:v>
                </c:pt>
                <c:pt idx="7048">
                  <c:v>1.4087794852950086</c:v>
                </c:pt>
                <c:pt idx="7049">
                  <c:v>1.4083798598846358</c:v>
                </c:pt>
                <c:pt idx="7050">
                  <c:v>1.4079804044914535</c:v>
                </c:pt>
                <c:pt idx="7051">
                  <c:v>1.4075811190190266</c:v>
                </c:pt>
                <c:pt idx="7052">
                  <c:v>1.4071820033710085</c:v>
                </c:pt>
                <c:pt idx="7053">
                  <c:v>1.4067830574510938</c:v>
                </c:pt>
                <c:pt idx="7054">
                  <c:v>1.4063842811630618</c:v>
                </c:pt>
                <c:pt idx="7055">
                  <c:v>1.4059856744107584</c:v>
                </c:pt>
                <c:pt idx="7056">
                  <c:v>1.405587237098088</c:v>
                </c:pt>
                <c:pt idx="7057">
                  <c:v>1.4051889691290445</c:v>
                </c:pt>
                <c:pt idx="7058">
                  <c:v>1.4047908704076586</c:v>
                </c:pt>
                <c:pt idx="7059">
                  <c:v>1.4043929408380629</c:v>
                </c:pt>
                <c:pt idx="7060">
                  <c:v>1.4039951803244202</c:v>
                </c:pt>
                <c:pt idx="7061">
                  <c:v>1.4035975887710113</c:v>
                </c:pt>
                <c:pt idx="7062">
                  <c:v>1.4032001660821298</c:v>
                </c:pt>
                <c:pt idx="7063">
                  <c:v>1.4028029121621675</c:v>
                </c:pt>
                <c:pt idx="7064">
                  <c:v>1.4024058269155941</c:v>
                </c:pt>
                <c:pt idx="7065">
                  <c:v>1.4020089102469129</c:v>
                </c:pt>
                <c:pt idx="7066">
                  <c:v>1.4016121620607231</c:v>
                </c:pt>
                <c:pt idx="7067">
                  <c:v>1.4012155822616799</c:v>
                </c:pt>
                <c:pt idx="7068">
                  <c:v>1.4008191707545099</c:v>
                </c:pt>
                <c:pt idx="7069">
                  <c:v>1.4004229274440034</c:v>
                </c:pt>
                <c:pt idx="7070">
                  <c:v>1.4000268522350152</c:v>
                </c:pt>
                <c:pt idx="7071">
                  <c:v>1.3996309450324858</c:v>
                </c:pt>
                <c:pt idx="7072">
                  <c:v>1.3992352057413988</c:v>
                </c:pt>
                <c:pt idx="7073">
                  <c:v>1.3988396342668161</c:v>
                </c:pt>
                <c:pt idx="7074">
                  <c:v>1.3984442305138645</c:v>
                </c:pt>
                <c:pt idx="7075">
                  <c:v>1.3980489943877485</c:v>
                </c:pt>
                <c:pt idx="7076">
                  <c:v>1.3976539257937188</c:v>
                </c:pt>
                <c:pt idx="7077">
                  <c:v>1.3972590246371024</c:v>
                </c:pt>
                <c:pt idx="7078">
                  <c:v>1.3968642908232998</c:v>
                </c:pt>
                <c:pt idx="7079">
                  <c:v>1.3964697242577861</c:v>
                </c:pt>
                <c:pt idx="7080">
                  <c:v>1.3960753248460804</c:v>
                </c:pt>
                <c:pt idx="7081">
                  <c:v>1.3956810924937637</c:v>
                </c:pt>
                <c:pt idx="7082">
                  <c:v>1.395287027106529</c:v>
                </c:pt>
                <c:pt idx="7083">
                  <c:v>1.3948931285900781</c:v>
                </c:pt>
                <c:pt idx="7084">
                  <c:v>1.3944993968502244</c:v>
                </c:pt>
                <c:pt idx="7085">
                  <c:v>1.3941058317928317</c:v>
                </c:pt>
                <c:pt idx="7086">
                  <c:v>1.393712433323814</c:v>
                </c:pt>
                <c:pt idx="7087">
                  <c:v>1.3933192013491698</c:v>
                </c:pt>
                <c:pt idx="7088">
                  <c:v>1.3929261357749718</c:v>
                </c:pt>
                <c:pt idx="7089">
                  <c:v>1.3925332365073411</c:v>
                </c:pt>
                <c:pt idx="7090">
                  <c:v>1.3921405034524705</c:v>
                </c:pt>
                <c:pt idx="7091">
                  <c:v>1.3917479365166276</c:v>
                </c:pt>
                <c:pt idx="7092">
                  <c:v>1.3913555356061242</c:v>
                </c:pt>
                <c:pt idx="7093">
                  <c:v>1.3909633006273556</c:v>
                </c:pt>
                <c:pt idx="7094">
                  <c:v>1.3905712314867937</c:v>
                </c:pt>
                <c:pt idx="7095">
                  <c:v>1.3901793280909447</c:v>
                </c:pt>
                <c:pt idx="7096">
                  <c:v>1.3897875903464121</c:v>
                </c:pt>
                <c:pt idx="7097">
                  <c:v>1.389396018159839</c:v>
                </c:pt>
                <c:pt idx="7098">
                  <c:v>1.3890046114379597</c:v>
                </c:pt>
                <c:pt idx="7099">
                  <c:v>1.38861337008756</c:v>
                </c:pt>
                <c:pt idx="7100">
                  <c:v>1.3882222940154818</c:v>
                </c:pt>
                <c:pt idx="7101">
                  <c:v>1.3878313831286468</c:v>
                </c:pt>
                <c:pt idx="7102">
                  <c:v>1.3874406373340478</c:v>
                </c:pt>
                <c:pt idx="7103">
                  <c:v>1.3870500565387314</c:v>
                </c:pt>
                <c:pt idx="7104">
                  <c:v>1.3866596406497966</c:v>
                </c:pt>
                <c:pt idx="7105">
                  <c:v>1.3862693895744398</c:v>
                </c:pt>
                <c:pt idx="7106">
                  <c:v>1.3858793032198984</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1.3823759231936263</c:v>
                </c:pt>
                <c:pt idx="7116">
                  <c:v>1.3819874789600821</c:v>
                </c:pt>
                <c:pt idx="7117">
                  <c:v>1.3815991984313558</c:v>
                </c:pt>
                <c:pt idx="7118">
                  <c:v>1.381211081515465</c:v>
                </c:pt>
                <c:pt idx="7119">
                  <c:v>1.3808231281204979</c:v>
                </c:pt>
                <c:pt idx="7120">
                  <c:v>1.3804353381546086</c:v>
                </c:pt>
                <c:pt idx="7121">
                  <c:v>1.3800477115260226</c:v>
                </c:pt>
                <c:pt idx="7122">
                  <c:v>1.3796602481429936</c:v>
                </c:pt>
                <c:pt idx="7123">
                  <c:v>1.3792729479139101</c:v>
                </c:pt>
                <c:pt idx="7124">
                  <c:v>1.3788858107471571</c:v>
                </c:pt>
                <c:pt idx="7125">
                  <c:v>1.3784988365512223</c:v>
                </c:pt>
                <c:pt idx="7126">
                  <c:v>1.3781120252346308</c:v>
                </c:pt>
                <c:pt idx="7127">
                  <c:v>1.3777253767059918</c:v>
                </c:pt>
                <c:pt idx="7128">
                  <c:v>1.377338890873983</c:v>
                </c:pt>
                <c:pt idx="7129">
                  <c:v>1.3769525676473331</c:v>
                </c:pt>
                <c:pt idx="7130">
                  <c:v>1.376566406934826</c:v>
                </c:pt>
                <c:pt idx="7131">
                  <c:v>1.3761804086453389</c:v>
                </c:pt>
                <c:pt idx="7132">
                  <c:v>1.3757945726877778</c:v>
                </c:pt>
                <c:pt idx="7133">
                  <c:v>1.3754088989711453</c:v>
                </c:pt>
                <c:pt idx="7134">
                  <c:v>1.3750233874044782</c:v>
                </c:pt>
                <c:pt idx="7135">
                  <c:v>1.3746380378969181</c:v>
                </c:pt>
                <c:pt idx="7136">
                  <c:v>1.3742528503576181</c:v>
                </c:pt>
                <c:pt idx="7137">
                  <c:v>1.3738678246958311</c:v>
                </c:pt>
                <c:pt idx="7138">
                  <c:v>1.3734829608208587</c:v>
                </c:pt>
                <c:pt idx="7139">
                  <c:v>1.3730982586420604</c:v>
                </c:pt>
                <c:pt idx="7140">
                  <c:v>1.3727137180688966</c:v>
                </c:pt>
                <c:pt idx="7141">
                  <c:v>1.3723293390108435</c:v>
                </c:pt>
                <c:pt idx="7142">
                  <c:v>1.371945121377466</c:v>
                </c:pt>
                <c:pt idx="7143">
                  <c:v>1.3715610650783856</c:v>
                </c:pt>
                <c:pt idx="7144">
                  <c:v>1.3711771700232946</c:v>
                </c:pt>
                <c:pt idx="7145">
                  <c:v>1.3707934361219281</c:v>
                </c:pt>
                <c:pt idx="7146">
                  <c:v>1.3704098632841122</c:v>
                </c:pt>
                <c:pt idx="7147">
                  <c:v>1.370026451419718</c:v>
                </c:pt>
                <c:pt idx="7148">
                  <c:v>1.3696432004386838</c:v>
                </c:pt>
                <c:pt idx="7149">
                  <c:v>1.3692601102510127</c:v>
                </c:pt>
                <c:pt idx="7150">
                  <c:v>1.368877180766775</c:v>
                </c:pt>
                <c:pt idx="7151">
                  <c:v>1.3684944118960767</c:v>
                </c:pt>
                <c:pt idx="7152">
                  <c:v>1.36811180354913</c:v>
                </c:pt>
                <c:pt idx="7153">
                  <c:v>1.3677293556361738</c:v>
                </c:pt>
                <c:pt idx="7154">
                  <c:v>1.3673470680675441</c:v>
                </c:pt>
                <c:pt idx="7155">
                  <c:v>1.3669649407535982</c:v>
                </c:pt>
                <c:pt idx="7156">
                  <c:v>1.3665829736047916</c:v>
                </c:pt>
                <c:pt idx="7157">
                  <c:v>1.3662011665316129</c:v>
                </c:pt>
                <c:pt idx="7158">
                  <c:v>1.3658195194446319</c:v>
                </c:pt>
                <c:pt idx="7159">
                  <c:v>1.3654380322544819</c:v>
                </c:pt>
                <c:pt idx="7160">
                  <c:v>1.3650567048718683</c:v>
                </c:pt>
                <c:pt idx="7161">
                  <c:v>1.3646755372075141</c:v>
                </c:pt>
                <c:pt idx="7162">
                  <c:v>1.3642945291722541</c:v>
                </c:pt>
                <c:pt idx="7163">
                  <c:v>1.3639136806769598</c:v>
                </c:pt>
                <c:pt idx="7164">
                  <c:v>1.363532991632576</c:v>
                </c:pt>
                <c:pt idx="7165">
                  <c:v>1.3631524619501076</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1.3601139508597646</c:v>
                </c:pt>
                <c:pt idx="7174">
                  <c:v>1.3597348514397918</c:v>
                </c:pt>
                <c:pt idx="7175">
                  <c:v>1.3593559104951605</c:v>
                </c:pt>
                <c:pt idx="7176">
                  <c:v>1.3589771279375524</c:v>
                </c:pt>
                <c:pt idx="7177">
                  <c:v>1.3585985036786969</c:v>
                </c:pt>
                <c:pt idx="7178">
                  <c:v>1.3582200376304137</c:v>
                </c:pt>
                <c:pt idx="7179">
                  <c:v>1.3578417297045644</c:v>
                </c:pt>
                <c:pt idx="7180">
                  <c:v>1.3574635798130781</c:v>
                </c:pt>
                <c:pt idx="7181">
                  <c:v>1.3570855878679406</c:v>
                </c:pt>
                <c:pt idx="7182">
                  <c:v>1.3567077537812107</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1.3499336341094827</c:v>
                </c:pt>
                <c:pt idx="7201">
                  <c:v>1.3495587827030755</c:v>
                </c:pt>
                <c:pt idx="7202">
                  <c:v>1.3491840874088599</c:v>
                </c:pt>
                <c:pt idx="7203">
                  <c:v>1.348809548140167</c:v>
                </c:pt>
                <c:pt idx="7204">
                  <c:v>1.3484351648103869</c:v>
                </c:pt>
                <c:pt idx="7205">
                  <c:v>1.3480609373329491</c:v>
                </c:pt>
                <c:pt idx="7206">
                  <c:v>1.3476868656213761</c:v>
                </c:pt>
                <c:pt idx="7207">
                  <c:v>1.3473129495892295</c:v>
                </c:pt>
                <c:pt idx="7208">
                  <c:v>1.3469391891501239</c:v>
                </c:pt>
                <c:pt idx="7209">
                  <c:v>1.346565584217762</c:v>
                </c:pt>
                <c:pt idx="7210">
                  <c:v>1.3461921347058778</c:v>
                </c:pt>
                <c:pt idx="7211">
                  <c:v>1.3458188405282701</c:v>
                </c:pt>
                <c:pt idx="7212">
                  <c:v>1.3454457015988213</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1.341351395177647</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1.3383854449629973</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1.3328507395612108</c:v>
                </c:pt>
                <c:pt idx="7247">
                  <c:v>1.3324829805123106</c:v>
                </c:pt>
                <c:pt idx="7248">
                  <c:v>1.3321153736500666</c:v>
                </c:pt>
                <c:pt idx="7249">
                  <c:v>1.3317479188905121</c:v>
                </c:pt>
                <c:pt idx="7250">
                  <c:v>1.3313806161497532</c:v>
                </c:pt>
                <c:pt idx="7251">
                  <c:v>1.331013465343944</c:v>
                </c:pt>
                <c:pt idx="7252">
                  <c:v>1.3306464663892965</c:v>
                </c:pt>
                <c:pt idx="7253">
                  <c:v>1.3302796192020838</c:v>
                </c:pt>
                <c:pt idx="7254">
                  <c:v>1.3299129236986422</c:v>
                </c:pt>
                <c:pt idx="7255">
                  <c:v>1.3295463797953422</c:v>
                </c:pt>
                <c:pt idx="7256">
                  <c:v>1.3291799874086438</c:v>
                </c:pt>
                <c:pt idx="7257">
                  <c:v>1.3288137464550451</c:v>
                </c:pt>
                <c:pt idx="7258">
                  <c:v>1.3284476568511061</c:v>
                </c:pt>
                <c:pt idx="7259">
                  <c:v>1.3280817185134437</c:v>
                </c:pt>
                <c:pt idx="7260">
                  <c:v>1.327715931358741</c:v>
                </c:pt>
                <c:pt idx="7261">
                  <c:v>1.3273502953037075</c:v>
                </c:pt>
                <c:pt idx="7262">
                  <c:v>1.3269848102651556</c:v>
                </c:pt>
                <c:pt idx="7263">
                  <c:v>1.3266194761599239</c:v>
                </c:pt>
                <c:pt idx="7264">
                  <c:v>1.326254292904913</c:v>
                </c:pt>
                <c:pt idx="7265">
                  <c:v>1.3258892604170958</c:v>
                </c:pt>
                <c:pt idx="7266">
                  <c:v>1.3255243786134752</c:v>
                </c:pt>
                <c:pt idx="7267">
                  <c:v>1.3251596474111456</c:v>
                </c:pt>
                <c:pt idx="7268">
                  <c:v>1.3247950667272221</c:v>
                </c:pt>
                <c:pt idx="7269">
                  <c:v>1.3244306364789007</c:v>
                </c:pt>
                <c:pt idx="7270">
                  <c:v>1.3240663565834279</c:v>
                </c:pt>
                <c:pt idx="7271">
                  <c:v>1.3237022269581069</c:v>
                </c:pt>
                <c:pt idx="7272">
                  <c:v>1.3233382475202937</c:v>
                </c:pt>
                <c:pt idx="7273">
                  <c:v>1.3229744181874132</c:v>
                </c:pt>
                <c:pt idx="7274">
                  <c:v>1.3226107388769421</c:v>
                </c:pt>
                <c:pt idx="7275">
                  <c:v>1.3222472095064011</c:v>
                </c:pt>
                <c:pt idx="7276">
                  <c:v>1.3218838299933777</c:v>
                </c:pt>
                <c:pt idx="7277">
                  <c:v>1.3215206002555138</c:v>
                </c:pt>
                <c:pt idx="7278">
                  <c:v>1.3211575202105266</c:v>
                </c:pt>
                <c:pt idx="7279">
                  <c:v>1.3207945897761453</c:v>
                </c:pt>
                <c:pt idx="7280">
                  <c:v>1.3204318088702061</c:v>
                </c:pt>
                <c:pt idx="7281">
                  <c:v>1.3200691774105708</c:v>
                </c:pt>
                <c:pt idx="7282">
                  <c:v>1.3197066953151579</c:v>
                </c:pt>
                <c:pt idx="7283">
                  <c:v>1.3193443625019738</c:v>
                </c:pt>
                <c:pt idx="7284">
                  <c:v>1.3189821788890341</c:v>
                </c:pt>
                <c:pt idx="7285">
                  <c:v>1.3186201443944399</c:v>
                </c:pt>
                <c:pt idx="7286">
                  <c:v>1.3182582589363441</c:v>
                </c:pt>
                <c:pt idx="7287">
                  <c:v>1.3178965224329486</c:v>
                </c:pt>
                <c:pt idx="7288">
                  <c:v>1.31753493480253</c:v>
                </c:pt>
                <c:pt idx="7289">
                  <c:v>1.3171734959633952</c:v>
                </c:pt>
                <c:pt idx="7290">
                  <c:v>1.316812205833924</c:v>
                </c:pt>
                <c:pt idx="7291">
                  <c:v>1.3164510643325513</c:v>
                </c:pt>
                <c:pt idx="7292">
                  <c:v>1.3160900713777521</c:v>
                </c:pt>
                <c:pt idx="7293">
                  <c:v>1.3157292268880818</c:v>
                </c:pt>
                <c:pt idx="7294">
                  <c:v>1.3153685307821379</c:v>
                </c:pt>
                <c:pt idx="7295">
                  <c:v>1.3150079829785741</c:v>
                </c:pt>
                <c:pt idx="7296">
                  <c:v>1.3146475833961022</c:v>
                </c:pt>
                <c:pt idx="7297">
                  <c:v>1.3142873319534831</c:v>
                </c:pt>
                <c:pt idx="7298">
                  <c:v>1.3139272285695358</c:v>
                </c:pt>
                <c:pt idx="7299">
                  <c:v>1.3135672731631498</c:v>
                </c:pt>
                <c:pt idx="7300">
                  <c:v>1.3132074656532586</c:v>
                </c:pt>
                <c:pt idx="7301">
                  <c:v>1.3128478059588393</c:v>
                </c:pt>
                <c:pt idx="7302">
                  <c:v>1.3124882939989364</c:v>
                </c:pt>
                <c:pt idx="7303">
                  <c:v>1.3121289296926621</c:v>
                </c:pt>
                <c:pt idx="7304">
                  <c:v>1.3117697129591472</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1.308901282027868</c:v>
                </c:pt>
                <c:pt idx="7313">
                  <c:v>1.3085433898204328</c:v>
                </c:pt>
                <c:pt idx="7314">
                  <c:v>1.3081856443803501</c:v>
                </c:pt>
                <c:pt idx="7315">
                  <c:v>1.3078280456273821</c:v>
                </c:pt>
                <c:pt idx="7316">
                  <c:v>1.3074705934813606</c:v>
                </c:pt>
                <c:pt idx="7317">
                  <c:v>1.3071132878621348</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1.303904117801119</c:v>
                </c:pt>
                <c:pt idx="7327">
                  <c:v>1.3035482730548618</c:v>
                </c:pt>
                <c:pt idx="7328">
                  <c:v>1.303192573957586</c:v>
                </c:pt>
                <c:pt idx="7329">
                  <c:v>1.3028370204298181</c:v>
                </c:pt>
                <c:pt idx="7330">
                  <c:v>1.3024816123921326</c:v>
                </c:pt>
                <c:pt idx="7331">
                  <c:v>1.3021263497651772</c:v>
                </c:pt>
                <c:pt idx="7332">
                  <c:v>1.3017712324696165</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1.2957563975573529</c:v>
                </c:pt>
                <c:pt idx="7350">
                  <c:v>1.2954038827260124</c:v>
                </c:pt>
                <c:pt idx="7351">
                  <c:v>1.295051511729346</c:v>
                </c:pt>
                <c:pt idx="7352">
                  <c:v>1.2946992844891148</c:v>
                </c:pt>
                <c:pt idx="7353">
                  <c:v>1.2943472009271471</c:v>
                </c:pt>
                <c:pt idx="7354">
                  <c:v>1.2939952609652936</c:v>
                </c:pt>
                <c:pt idx="7355">
                  <c:v>1.2936434645254791</c:v>
                </c:pt>
                <c:pt idx="7356">
                  <c:v>1.2932918115296708</c:v>
                </c:pt>
                <c:pt idx="7357">
                  <c:v>1.2929403018999093</c:v>
                </c:pt>
                <c:pt idx="7358">
                  <c:v>1.2925889355582629</c:v>
                </c:pt>
                <c:pt idx="7359">
                  <c:v>1.2922377124268525</c:v>
                </c:pt>
                <c:pt idx="7360">
                  <c:v>1.2918866324278735</c:v>
                </c:pt>
                <c:pt idx="7361">
                  <c:v>1.2915356954835664</c:v>
                </c:pt>
                <c:pt idx="7362">
                  <c:v>1.2911849015162256</c:v>
                </c:pt>
                <c:pt idx="7363">
                  <c:v>1.2908342504481647</c:v>
                </c:pt>
                <c:pt idx="7364">
                  <c:v>1.2904837422018181</c:v>
                </c:pt>
                <c:pt idx="7365">
                  <c:v>1.2901333766996064</c:v>
                </c:pt>
                <c:pt idx="7366">
                  <c:v>1.2897831538640396</c:v>
                </c:pt>
                <c:pt idx="7367">
                  <c:v>1.2894330736176698</c:v>
                </c:pt>
                <c:pt idx="7368">
                  <c:v>1.2890831358831041</c:v>
                </c:pt>
                <c:pt idx="7369">
                  <c:v>1.2887333405829942</c:v>
                </c:pt>
                <c:pt idx="7370">
                  <c:v>1.2883836876400652</c:v>
                </c:pt>
                <c:pt idx="7371">
                  <c:v>1.2880341769770673</c:v>
                </c:pt>
                <c:pt idx="7372">
                  <c:v>1.28768480851682</c:v>
                </c:pt>
                <c:pt idx="7373">
                  <c:v>1.2873355821821866</c:v>
                </c:pt>
                <c:pt idx="7374">
                  <c:v>1.2869864978961012</c:v>
                </c:pt>
                <c:pt idx="7375">
                  <c:v>1.2866375555815261</c:v>
                </c:pt>
                <c:pt idx="7376">
                  <c:v>1.2862887551614792</c:v>
                </c:pt>
                <c:pt idx="7377">
                  <c:v>1.2859400965590442</c:v>
                </c:pt>
                <c:pt idx="7378">
                  <c:v>1.2855915796973578</c:v>
                </c:pt>
                <c:pt idx="7379">
                  <c:v>1.2852432044995918</c:v>
                </c:pt>
                <c:pt idx="7380">
                  <c:v>1.2848949708889799</c:v>
                </c:pt>
                <c:pt idx="7381">
                  <c:v>1.2845468787888101</c:v>
                </c:pt>
                <c:pt idx="7382">
                  <c:v>1.284198928122414</c:v>
                </c:pt>
                <c:pt idx="7383">
                  <c:v>1.2838511188131854</c:v>
                </c:pt>
                <c:pt idx="7384">
                  <c:v>1.2835034507845595</c:v>
                </c:pt>
                <c:pt idx="7385">
                  <c:v>1.2831559239600479</c:v>
                </c:pt>
                <c:pt idx="7386">
                  <c:v>1.2828085382631624</c:v>
                </c:pt>
                <c:pt idx="7387">
                  <c:v>1.2824612936175186</c:v>
                </c:pt>
                <c:pt idx="7388">
                  <c:v>1.2821141899467776</c:v>
                </c:pt>
                <c:pt idx="7389">
                  <c:v>1.2817672271746017</c:v>
                </c:pt>
                <c:pt idx="7390">
                  <c:v>1.2814204052247751</c:v>
                </c:pt>
                <c:pt idx="7391">
                  <c:v>1.2810737240210925</c:v>
                </c:pt>
                <c:pt idx="7392">
                  <c:v>1.2807271834873999</c:v>
                </c:pt>
                <c:pt idx="7393">
                  <c:v>1.280380783547608</c:v>
                </c:pt>
                <c:pt idx="7394">
                  <c:v>1.2800345241256741</c:v>
                </c:pt>
                <c:pt idx="7395">
                  <c:v>1.2796884051456037</c:v>
                </c:pt>
                <c:pt idx="7396">
                  <c:v>1.2793424265314601</c:v>
                </c:pt>
                <c:pt idx="7397">
                  <c:v>1.2789965882073482</c:v>
                </c:pt>
                <c:pt idx="7398">
                  <c:v>1.2786508900974438</c:v>
                </c:pt>
                <c:pt idx="7399">
                  <c:v>1.2783053321259479</c:v>
                </c:pt>
                <c:pt idx="7400">
                  <c:v>1.2779599142171298</c:v>
                </c:pt>
                <c:pt idx="7401">
                  <c:v>1.2776146362953058</c:v>
                </c:pt>
                <c:pt idx="7402">
                  <c:v>1.277269498284836</c:v>
                </c:pt>
                <c:pt idx="7403">
                  <c:v>1.276924500110153</c:v>
                </c:pt>
                <c:pt idx="7404">
                  <c:v>1.2765796416957209</c:v>
                </c:pt>
                <c:pt idx="7405">
                  <c:v>1.2762349229660541</c:v>
                </c:pt>
                <c:pt idx="7406">
                  <c:v>1.2758903438457236</c:v>
                </c:pt>
                <c:pt idx="7407">
                  <c:v>1.2755459042593564</c:v>
                </c:pt>
                <c:pt idx="7408">
                  <c:v>1.2752016041316239</c:v>
                </c:pt>
                <c:pt idx="7409">
                  <c:v>1.2748574433872535</c:v>
                </c:pt>
                <c:pt idx="7410">
                  <c:v>1.2745134219510152</c:v>
                </c:pt>
                <c:pt idx="7411">
                  <c:v>1.2741695397477286</c:v>
                </c:pt>
                <c:pt idx="7412">
                  <c:v>1.2738257967022704</c:v>
                </c:pt>
                <c:pt idx="7413">
                  <c:v>1.2734821927395858</c:v>
                </c:pt>
                <c:pt idx="7414">
                  <c:v>1.2731387277846358</c:v>
                </c:pt>
                <c:pt idx="7415">
                  <c:v>1.2727954017624514</c:v>
                </c:pt>
                <c:pt idx="7416">
                  <c:v>1.2724522145981121</c:v>
                </c:pt>
                <c:pt idx="7417">
                  <c:v>1.2721091662167505</c:v>
                </c:pt>
                <c:pt idx="7418">
                  <c:v>1.2717662565435255</c:v>
                </c:pt>
                <c:pt idx="7419">
                  <c:v>1.2714234855036926</c:v>
                </c:pt>
                <c:pt idx="7420">
                  <c:v>1.2710808530225275</c:v>
                </c:pt>
                <c:pt idx="7421">
                  <c:v>1.2707383590253498</c:v>
                </c:pt>
                <c:pt idx="7422">
                  <c:v>1.2703960034375472</c:v>
                </c:pt>
                <c:pt idx="7423">
                  <c:v>1.2700537861845484</c:v>
                </c:pt>
                <c:pt idx="7424">
                  <c:v>1.2697117071918338</c:v>
                </c:pt>
                <c:pt idx="7425">
                  <c:v>1.269369766384935</c:v>
                </c:pt>
                <c:pt idx="7426">
                  <c:v>1.2690279636894428</c:v>
                </c:pt>
                <c:pt idx="7427">
                  <c:v>1.268686299030972</c:v>
                </c:pt>
                <c:pt idx="7428">
                  <c:v>1.2683447723352217</c:v>
                </c:pt>
                <c:pt idx="7429">
                  <c:v>1.2680033835279108</c:v>
                </c:pt>
                <c:pt idx="7430">
                  <c:v>1.2676621325348254</c:v>
                </c:pt>
                <c:pt idx="7431">
                  <c:v>1.2673210192817959</c:v>
                </c:pt>
                <c:pt idx="7432">
                  <c:v>1.2669800436947063</c:v>
                </c:pt>
                <c:pt idx="7433">
                  <c:v>1.2666392056994773</c:v>
                </c:pt>
                <c:pt idx="7434">
                  <c:v>1.2662985052221158</c:v>
                </c:pt>
                <c:pt idx="7435">
                  <c:v>1.265957942188628</c:v>
                </c:pt>
                <c:pt idx="7436">
                  <c:v>1.265617516525102</c:v>
                </c:pt>
                <c:pt idx="7437">
                  <c:v>1.2652772281576679</c:v>
                </c:pt>
                <c:pt idx="7438">
                  <c:v>1.2649370770125068</c:v>
                </c:pt>
                <c:pt idx="7439">
                  <c:v>1.2645970630158481</c:v>
                </c:pt>
                <c:pt idx="7440">
                  <c:v>1.2642571860939746</c:v>
                </c:pt>
                <c:pt idx="7441">
                  <c:v>1.2639174461732021</c:v>
                </c:pt>
                <c:pt idx="7442">
                  <c:v>1.2635778431799212</c:v>
                </c:pt>
                <c:pt idx="7443">
                  <c:v>1.2632383770405538</c:v>
                </c:pt>
                <c:pt idx="7444">
                  <c:v>1.2628990476815836</c:v>
                </c:pt>
                <c:pt idx="7445">
                  <c:v>1.2625598550295298</c:v>
                </c:pt>
                <c:pt idx="7446">
                  <c:v>1.2622207990109664</c:v>
                </c:pt>
                <c:pt idx="7447">
                  <c:v>1.2618818795525306</c:v>
                </c:pt>
                <c:pt idx="7448">
                  <c:v>1.2615430965808838</c:v>
                </c:pt>
                <c:pt idx="7449">
                  <c:v>1.2612044500227506</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1.2578254710991497</c:v>
                </c:pt>
                <c:pt idx="7460">
                  <c:v>1.2574883202674918</c:v>
                </c:pt>
                <c:pt idx="7461">
                  <c:v>1.2571513049738525</c:v>
                </c:pt>
                <c:pt idx="7462">
                  <c:v>1.2568144251455935</c:v>
                </c:pt>
                <c:pt idx="7463">
                  <c:v>1.2564776807101239</c:v>
                </c:pt>
                <c:pt idx="7464">
                  <c:v>1.2561410715949015</c:v>
                </c:pt>
                <c:pt idx="7465">
                  <c:v>1.255804597727421</c:v>
                </c:pt>
                <c:pt idx="7466">
                  <c:v>1.2554682590352613</c:v>
                </c:pt>
                <c:pt idx="7467">
                  <c:v>1.2551320554460086</c:v>
                </c:pt>
                <c:pt idx="7468">
                  <c:v>1.2547959868873109</c:v>
                </c:pt>
                <c:pt idx="7469">
                  <c:v>1.2544600532868717</c:v>
                </c:pt>
                <c:pt idx="7470">
                  <c:v>1.2541242545724325</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1.2507736702974539</c:v>
                </c:pt>
                <c:pt idx="7481">
                  <c:v>1.2504393505742371</c:v>
                </c:pt>
                <c:pt idx="7482">
                  <c:v>1.2501051648737713</c:v>
                </c:pt>
                <c:pt idx="7483">
                  <c:v>1.249771113124388</c:v>
                </c:pt>
                <c:pt idx="7484">
                  <c:v>1.2494371952545578</c:v>
                </c:pt>
                <c:pt idx="7485">
                  <c:v>1.2491034111927262</c:v>
                </c:pt>
                <c:pt idx="7486">
                  <c:v>1.2487697608674098</c:v>
                </c:pt>
                <c:pt idx="7487">
                  <c:v>1.2484362442071733</c:v>
                </c:pt>
                <c:pt idx="7488">
                  <c:v>1.2481028611406439</c:v>
                </c:pt>
                <c:pt idx="7489">
                  <c:v>1.2477696115964492</c:v>
                </c:pt>
                <c:pt idx="7490">
                  <c:v>1.2474364955033275</c:v>
                </c:pt>
                <c:pt idx="7491">
                  <c:v>1.2471035127900258</c:v>
                </c:pt>
                <c:pt idx="7492">
                  <c:v>1.2467706633853377</c:v>
                </c:pt>
                <c:pt idx="7493">
                  <c:v>1.2464379472181182</c:v>
                </c:pt>
                <c:pt idx="7494">
                  <c:v>1.2461053642172661</c:v>
                </c:pt>
                <c:pt idx="7495">
                  <c:v>1.2457729143117267</c:v>
                </c:pt>
                <c:pt idx="7496">
                  <c:v>1.2454405974304763</c:v>
                </c:pt>
                <c:pt idx="7497">
                  <c:v>1.2451084135025838</c:v>
                </c:pt>
                <c:pt idx="7498">
                  <c:v>1.2447763624571138</c:v>
                </c:pt>
                <c:pt idx="7499">
                  <c:v>1.2444444442232101</c:v>
                </c:pt>
                <c:pt idx="7500">
                  <c:v>1.2441126587300491</c:v>
                </c:pt>
                <c:pt idx="7501">
                  <c:v>1.2437810059068615</c:v>
                </c:pt>
                <c:pt idx="7502">
                  <c:v>1.2434494856829181</c:v>
                </c:pt>
                <c:pt idx="7503">
                  <c:v>1.2431180979875556</c:v>
                </c:pt>
                <c:pt idx="7504">
                  <c:v>1.2427868427501298</c:v>
                </c:pt>
                <c:pt idx="7505">
                  <c:v>1.2424557199000625</c:v>
                </c:pt>
                <c:pt idx="7506">
                  <c:v>1.2421247293668181</c:v>
                </c:pt>
                <c:pt idx="7507">
                  <c:v>1.2417938710799012</c:v>
                </c:pt>
                <c:pt idx="7508">
                  <c:v>1.241463144968886</c:v>
                </c:pt>
                <c:pt idx="7509">
                  <c:v>1.2411325509633613</c:v>
                </c:pt>
                <c:pt idx="7510">
                  <c:v>1.2408020889929838</c:v>
                </c:pt>
                <c:pt idx="7511">
                  <c:v>1.2404717589874477</c:v>
                </c:pt>
                <c:pt idx="7512">
                  <c:v>1.2401415608765189</c:v>
                </c:pt>
                <c:pt idx="7513">
                  <c:v>1.239811494589951</c:v>
                </c:pt>
                <c:pt idx="7514">
                  <c:v>1.2394815600576214</c:v>
                </c:pt>
                <c:pt idx="7515">
                  <c:v>1.2391517572093851</c:v>
                </c:pt>
                <c:pt idx="7516">
                  <c:v>1.2388220859752046</c:v>
                </c:pt>
                <c:pt idx="7517">
                  <c:v>1.2384925462850331</c:v>
                </c:pt>
                <c:pt idx="7518">
                  <c:v>1.2381631380689047</c:v>
                </c:pt>
                <c:pt idx="7519">
                  <c:v>1.2378338612568904</c:v>
                </c:pt>
                <c:pt idx="7520">
                  <c:v>1.2375047157790997</c:v>
                </c:pt>
                <c:pt idx="7521">
                  <c:v>1.2371757015657243</c:v>
                </c:pt>
                <c:pt idx="7522">
                  <c:v>1.2368468185469479</c:v>
                </c:pt>
                <c:pt idx="7523">
                  <c:v>1.2365180666530418</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1.2335651887421542</c:v>
                </c:pt>
                <c:pt idx="7533">
                  <c:v>1.2332377442712341</c:v>
                </c:pt>
                <c:pt idx="7534">
                  <c:v>1.2329104301610561</c:v>
                </c:pt>
                <c:pt idx="7535">
                  <c:v>1.2325832463424338</c:v>
                </c:pt>
                <c:pt idx="7536">
                  <c:v>1.2322561927462301</c:v>
                </c:pt>
                <c:pt idx="7537">
                  <c:v>1.2319292693033363</c:v>
                </c:pt>
                <c:pt idx="7538">
                  <c:v>1.2316024759447184</c:v>
                </c:pt>
                <c:pt idx="7539">
                  <c:v>1.2312758126013559</c:v>
                </c:pt>
                <c:pt idx="7540">
                  <c:v>1.2309492792042938</c:v>
                </c:pt>
                <c:pt idx="7541">
                  <c:v>1.2306228756846178</c:v>
                </c:pt>
                <c:pt idx="7542">
                  <c:v>1.2302966019734596</c:v>
                </c:pt>
                <c:pt idx="7543">
                  <c:v>1.2299704580019912</c:v>
                </c:pt>
                <c:pt idx="7544">
                  <c:v>1.2296444437014498</c:v>
                </c:pt>
                <c:pt idx="7545">
                  <c:v>1.2293185590030904</c:v>
                </c:pt>
                <c:pt idx="7546">
                  <c:v>1.2289928038382301</c:v>
                </c:pt>
                <c:pt idx="7547">
                  <c:v>1.2286671781382301</c:v>
                </c:pt>
                <c:pt idx="7548">
                  <c:v>1.2283416818344868</c:v>
                </c:pt>
                <c:pt idx="7549">
                  <c:v>1.2280163148584682</c:v>
                </c:pt>
                <c:pt idx="7550">
                  <c:v>1.2276910771416485</c:v>
                </c:pt>
                <c:pt idx="7551">
                  <c:v>1.227365968615592</c:v>
                </c:pt>
                <c:pt idx="7552">
                  <c:v>1.2270409892118661</c:v>
                </c:pt>
                <c:pt idx="7553">
                  <c:v>1.2267161388621086</c:v>
                </c:pt>
                <c:pt idx="7554">
                  <c:v>1.2263914174979882</c:v>
                </c:pt>
                <c:pt idx="7555">
                  <c:v>1.2260668250512521</c:v>
                </c:pt>
                <c:pt idx="7556">
                  <c:v>1.225742361453642</c:v>
                </c:pt>
                <c:pt idx="7557">
                  <c:v>1.2254180266369785</c:v>
                </c:pt>
                <c:pt idx="7558">
                  <c:v>1.2250938205331197</c:v>
                </c:pt>
                <c:pt idx="7559">
                  <c:v>1.2247697430739628</c:v>
                </c:pt>
                <c:pt idx="7560">
                  <c:v>1.2244457941914695</c:v>
                </c:pt>
                <c:pt idx="7561">
                  <c:v>1.2241219738176186</c:v>
                </c:pt>
                <c:pt idx="7562">
                  <c:v>1.2237982818844433</c:v>
                </c:pt>
                <c:pt idx="7563">
                  <c:v>1.2234747183240435</c:v>
                </c:pt>
                <c:pt idx="7564">
                  <c:v>1.2231512830685456</c:v>
                </c:pt>
                <c:pt idx="7565">
                  <c:v>1.2228279760501057</c:v>
                </c:pt>
                <c:pt idx="7566">
                  <c:v>1.2225047972009402</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1.2199239723826711</c:v>
                </c:pt>
                <c:pt idx="7575">
                  <c:v>1.2196019440142072</c:v>
                </c:pt>
                <c:pt idx="7576">
                  <c:v>1.2192800431396458</c:v>
                </c:pt>
                <c:pt idx="7577">
                  <c:v>1.2189582696917098</c:v>
                </c:pt>
                <c:pt idx="7578">
                  <c:v>1.2186366236031292</c:v>
                </c:pt>
                <c:pt idx="7579">
                  <c:v>1.2183151048067298</c:v>
                </c:pt>
                <c:pt idx="7580">
                  <c:v>1.2179937132353114</c:v>
                </c:pt>
                <c:pt idx="7581">
                  <c:v>1.217672448821806</c:v>
                </c:pt>
                <c:pt idx="7582">
                  <c:v>1.2173513114991092</c:v>
                </c:pt>
                <c:pt idx="7583">
                  <c:v>1.2170303012002162</c:v>
                </c:pt>
                <c:pt idx="7584">
                  <c:v>1.2167094178581246</c:v>
                </c:pt>
                <c:pt idx="7585">
                  <c:v>1.2163886614059161</c:v>
                </c:pt>
                <c:pt idx="7586">
                  <c:v>1.2160680317766801</c:v>
                </c:pt>
                <c:pt idx="7587">
                  <c:v>1.2157475289035773</c:v>
                </c:pt>
                <c:pt idx="7588">
                  <c:v>1.2154271527197846</c:v>
                </c:pt>
                <c:pt idx="7589">
                  <c:v>1.2151069031585651</c:v>
                </c:pt>
                <c:pt idx="7590">
                  <c:v>1.2147867801531838</c:v>
                </c:pt>
                <c:pt idx="7591">
                  <c:v>1.2144667836369698</c:v>
                </c:pt>
                <c:pt idx="7592">
                  <c:v>1.2141469135432961</c:v>
                </c:pt>
                <c:pt idx="7593">
                  <c:v>1.2138271698055727</c:v>
                </c:pt>
                <c:pt idx="7594">
                  <c:v>1.2135075523572578</c:v>
                </c:pt>
                <c:pt idx="7595">
                  <c:v>1.2131880611318595</c:v>
                </c:pt>
                <c:pt idx="7596">
                  <c:v>1.2128686960629009</c:v>
                </c:pt>
                <c:pt idx="7597">
                  <c:v>1.2125494570839979</c:v>
                </c:pt>
                <c:pt idx="7598">
                  <c:v>1.2122303441287761</c:v>
                </c:pt>
                <c:pt idx="7599">
                  <c:v>1.2119113571308928</c:v>
                </c:pt>
                <c:pt idx="7600">
                  <c:v>1.2115924960240936</c:v>
                </c:pt>
                <c:pt idx="7601">
                  <c:v>1.2112737607421338</c:v>
                </c:pt>
                <c:pt idx="7602">
                  <c:v>1.2109551512188121</c:v>
                </c:pt>
                <c:pt idx="7603">
                  <c:v>1.2106366673879745</c:v>
                </c:pt>
                <c:pt idx="7604">
                  <c:v>1.2103183091835381</c:v>
                </c:pt>
                <c:pt idx="7605">
                  <c:v>1.2100000765394192</c:v>
                </c:pt>
                <c:pt idx="7606">
                  <c:v>1.2096819693896057</c:v>
                </c:pt>
                <c:pt idx="7607">
                  <c:v>1.209363987668117</c:v>
                </c:pt>
                <c:pt idx="7608">
                  <c:v>1.2090461313090344</c:v>
                </c:pt>
                <c:pt idx="7609">
                  <c:v>1.2087284002464538</c:v>
                </c:pt>
                <c:pt idx="7610">
                  <c:v>1.208410794414537</c:v>
                </c:pt>
                <c:pt idx="7611">
                  <c:v>1.208093313747473</c:v>
                </c:pt>
                <c:pt idx="7612">
                  <c:v>1.2077759581795178</c:v>
                </c:pt>
                <c:pt idx="7613">
                  <c:v>1.2074587276449438</c:v>
                </c:pt>
                <c:pt idx="7614">
                  <c:v>1.2071416220780742</c:v>
                </c:pt>
                <c:pt idx="7615">
                  <c:v>1.2068246414132895</c:v>
                </c:pt>
                <c:pt idx="7616">
                  <c:v>1.2065077855850022</c:v>
                </c:pt>
                <c:pt idx="7617">
                  <c:v>1.206191054527656</c:v>
                </c:pt>
                <c:pt idx="7618">
                  <c:v>1.2058744481757628</c:v>
                </c:pt>
                <c:pt idx="7619">
                  <c:v>1.2055579664638703</c:v>
                </c:pt>
                <c:pt idx="7620">
                  <c:v>1.2052416093265379</c:v>
                </c:pt>
                <c:pt idx="7621">
                  <c:v>1.2049253766984154</c:v>
                </c:pt>
                <c:pt idx="7622">
                  <c:v>1.2046092685141612</c:v>
                </c:pt>
                <c:pt idx="7623">
                  <c:v>1.2042932847085077</c:v>
                </c:pt>
                <c:pt idx="7624">
                  <c:v>1.203977425216193</c:v>
                </c:pt>
                <c:pt idx="7625">
                  <c:v>1.2036616899720161</c:v>
                </c:pt>
                <c:pt idx="7626">
                  <c:v>1.2033460789108379</c:v>
                </c:pt>
                <c:pt idx="7627">
                  <c:v>1.2030305919675244</c:v>
                </c:pt>
                <c:pt idx="7628">
                  <c:v>1.2027152290770091</c:v>
                </c:pt>
                <c:pt idx="7629">
                  <c:v>1.2023999901742572</c:v>
                </c:pt>
                <c:pt idx="7630">
                  <c:v>1.2020848751942959</c:v>
                </c:pt>
                <c:pt idx="7631">
                  <c:v>1.2017698840721585</c:v>
                </c:pt>
                <c:pt idx="7632">
                  <c:v>1.2014550167429698</c:v>
                </c:pt>
                <c:pt idx="7633">
                  <c:v>1.2011402731418479</c:v>
                </c:pt>
                <c:pt idx="7634">
                  <c:v>1.2008256532039765</c:v>
                </c:pt>
                <c:pt idx="7635">
                  <c:v>1.2005111568645999</c:v>
                </c:pt>
                <c:pt idx="7636">
                  <c:v>1.2001967840589658</c:v>
                </c:pt>
                <c:pt idx="7637">
                  <c:v>1.1998825347223974</c:v>
                </c:pt>
                <c:pt idx="7638">
                  <c:v>1.1995684087902303</c:v>
                </c:pt>
                <c:pt idx="7639">
                  <c:v>1.1992544061978745</c:v>
                </c:pt>
                <c:pt idx="7640">
                  <c:v>1.1989405268807714</c:v>
                </c:pt>
                <c:pt idx="7641">
                  <c:v>1.1986267707743719</c:v>
                </c:pt>
                <c:pt idx="7642">
                  <c:v>1.1983131378142304</c:v>
                </c:pt>
                <c:pt idx="7643">
                  <c:v>1.1979996279358858</c:v>
                </c:pt>
                <c:pt idx="7644">
                  <c:v>1.1976862410749598</c:v>
                </c:pt>
                <c:pt idx="7645">
                  <c:v>1.197372977167094</c:v>
                </c:pt>
                <c:pt idx="7646">
                  <c:v>1.1970598361479785</c:v>
                </c:pt>
                <c:pt idx="7647">
                  <c:v>1.1967468179533449</c:v>
                </c:pt>
                <c:pt idx="7648">
                  <c:v>1.1964339225189717</c:v>
                </c:pt>
                <c:pt idx="7649">
                  <c:v>1.1961211497806621</c:v>
                </c:pt>
                <c:pt idx="7650">
                  <c:v>1.1958084996742859</c:v>
                </c:pt>
                <c:pt idx="7651">
                  <c:v>1.1954959721357401</c:v>
                </c:pt>
                <c:pt idx="7652">
                  <c:v>1.1951835671009641</c:v>
                </c:pt>
                <c:pt idx="7653">
                  <c:v>1.1948712845059417</c:v>
                </c:pt>
                <c:pt idx="7654">
                  <c:v>1.194559124286712</c:v>
                </c:pt>
                <c:pt idx="7655">
                  <c:v>1.1942470863793087</c:v>
                </c:pt>
                <c:pt idx="7656">
                  <c:v>1.1939351707198631</c:v>
                </c:pt>
                <c:pt idx="7657">
                  <c:v>1.1936233772445237</c:v>
                </c:pt>
                <c:pt idx="7658">
                  <c:v>1.1933117058894898</c:v>
                </c:pt>
                <c:pt idx="7659">
                  <c:v>1.1930001565909849</c:v>
                </c:pt>
                <c:pt idx="7660">
                  <c:v>1.1926887292852935</c:v>
                </c:pt>
                <c:pt idx="7661">
                  <c:v>1.1923774239087237</c:v>
                </c:pt>
                <c:pt idx="7662">
                  <c:v>1.1920662403976179</c:v>
                </c:pt>
                <c:pt idx="7663">
                  <c:v>1.1917551786884124</c:v>
                </c:pt>
                <c:pt idx="7664">
                  <c:v>1.1914442387175219</c:v>
                </c:pt>
                <c:pt idx="7665">
                  <c:v>1.1911334204214425</c:v>
                </c:pt>
                <c:pt idx="7666">
                  <c:v>1.1908227237366986</c:v>
                </c:pt>
                <c:pt idx="7667">
                  <c:v>1.1905121485998482</c:v>
                </c:pt>
                <c:pt idx="7668">
                  <c:v>1.1902016949474958</c:v>
                </c:pt>
                <c:pt idx="7669">
                  <c:v>1.1898913627163026</c:v>
                </c:pt>
                <c:pt idx="7670">
                  <c:v>1.1895811518429507</c:v>
                </c:pt>
                <c:pt idx="7671">
                  <c:v>1.1892710622641718</c:v>
                </c:pt>
                <c:pt idx="7672">
                  <c:v>1.1889610939167401</c:v>
                </c:pt>
                <c:pt idx="7673">
                  <c:v>1.1886512467374664</c:v>
                </c:pt>
                <c:pt idx="7674">
                  <c:v>1.1883415206632151</c:v>
                </c:pt>
                <c:pt idx="7675">
                  <c:v>1.1880319156308561</c:v>
                </c:pt>
                <c:pt idx="7676">
                  <c:v>1.187722431577352</c:v>
                </c:pt>
                <c:pt idx="7677">
                  <c:v>1.1874130684396711</c:v>
                </c:pt>
                <c:pt idx="7678">
                  <c:v>1.1871038261548341</c:v>
                </c:pt>
                <c:pt idx="7679">
                  <c:v>1.1867947046598994</c:v>
                </c:pt>
                <c:pt idx="7680">
                  <c:v>1.1864857038919743</c:v>
                </c:pt>
                <c:pt idx="7681">
                  <c:v>1.1861768237881885</c:v>
                </c:pt>
                <c:pt idx="7682">
                  <c:v>1.1858680642857315</c:v>
                </c:pt>
                <c:pt idx="7683">
                  <c:v>1.1855594253218267</c:v>
                </c:pt>
                <c:pt idx="7684">
                  <c:v>1.1852509068337429</c:v>
                </c:pt>
                <c:pt idx="7685">
                  <c:v>1.1849425087587746</c:v>
                </c:pt>
                <c:pt idx="7686">
                  <c:v>1.1846342310342668</c:v>
                </c:pt>
                <c:pt idx="7687">
                  <c:v>1.1843260735976215</c:v>
                </c:pt>
                <c:pt idx="7688">
                  <c:v>1.1840180363862676</c:v>
                </c:pt>
                <c:pt idx="7689">
                  <c:v>1.1837101193376449</c:v>
                </c:pt>
                <c:pt idx="7690">
                  <c:v>1.1834023223892902</c:v>
                </c:pt>
                <c:pt idx="7691">
                  <c:v>1.1830946454787439</c:v>
                </c:pt>
                <c:pt idx="7692">
                  <c:v>1.1827870885436012</c:v>
                </c:pt>
                <c:pt idx="7693">
                  <c:v>1.1824796515214764</c:v>
                </c:pt>
                <c:pt idx="7694">
                  <c:v>1.1821723343500634</c:v>
                </c:pt>
                <c:pt idx="7695">
                  <c:v>1.1818651369670501</c:v>
                </c:pt>
                <c:pt idx="7696">
                  <c:v>1.1815580593102086</c:v>
                </c:pt>
                <c:pt idx="7697">
                  <c:v>1.1812511013173161</c:v>
                </c:pt>
                <c:pt idx="7698">
                  <c:v>1.1809442629262161</c:v>
                </c:pt>
                <c:pt idx="7699">
                  <c:v>1.1806375440747843</c:v>
                </c:pt>
                <c:pt idx="7700">
                  <c:v>1.1803309447009223</c:v>
                </c:pt>
                <c:pt idx="7701">
                  <c:v>1.1800244647425886</c:v>
                </c:pt>
                <c:pt idx="7702">
                  <c:v>1.1797181041377804</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1.1772715085987249</c:v>
                </c:pt>
                <c:pt idx="7711">
                  <c:v>1.1769662193919899</c:v>
                </c:pt>
                <c:pt idx="7712">
                  <c:v>1.1766610489209335</c:v>
                </c:pt>
                <c:pt idx="7713">
                  <c:v>1.1763559971239861</c:v>
                </c:pt>
                <c:pt idx="7714">
                  <c:v>1.1760510639396247</c:v>
                </c:pt>
                <c:pt idx="7715">
                  <c:v>1.1757462493063524</c:v>
                </c:pt>
                <c:pt idx="7716">
                  <c:v>1.175441553162738</c:v>
                </c:pt>
                <c:pt idx="7717">
                  <c:v>1.1751369754473702</c:v>
                </c:pt>
                <c:pt idx="7718">
                  <c:v>1.1748325160988882</c:v>
                </c:pt>
                <c:pt idx="7719">
                  <c:v>1.1745281750559531</c:v>
                </c:pt>
                <c:pt idx="7720">
                  <c:v>1.1742239522572915</c:v>
                </c:pt>
                <c:pt idx="7721">
                  <c:v>1.1739198476416519</c:v>
                </c:pt>
                <c:pt idx="7722">
                  <c:v>1.1736158611478329</c:v>
                </c:pt>
                <c:pt idx="7723">
                  <c:v>1.1733119927146518</c:v>
                </c:pt>
                <c:pt idx="7724">
                  <c:v>1.1730082422809958</c:v>
                </c:pt>
                <c:pt idx="7725">
                  <c:v>1.1727046097857741</c:v>
                </c:pt>
                <c:pt idx="7726">
                  <c:v>1.1724010951679336</c:v>
                </c:pt>
                <c:pt idx="7727">
                  <c:v>1.1720976983664679</c:v>
                </c:pt>
                <c:pt idx="7728">
                  <c:v>1.1717944193204024</c:v>
                </c:pt>
                <c:pt idx="7729">
                  <c:v>1.171491257968815</c:v>
                </c:pt>
                <c:pt idx="7730">
                  <c:v>1.1711882142508161</c:v>
                </c:pt>
                <c:pt idx="7731">
                  <c:v>1.1708852881055443</c:v>
                </c:pt>
                <c:pt idx="7732">
                  <c:v>1.1705824794721962</c:v>
                </c:pt>
                <c:pt idx="7733">
                  <c:v>1.1702797882899858</c:v>
                </c:pt>
                <c:pt idx="7734">
                  <c:v>1.1699772144981944</c:v>
                </c:pt>
                <c:pt idx="7735">
                  <c:v>1.1696747580361198</c:v>
                </c:pt>
                <c:pt idx="7736">
                  <c:v>1.169372418843112</c:v>
                </c:pt>
                <c:pt idx="7737">
                  <c:v>1.169070196858554</c:v>
                </c:pt>
                <c:pt idx="7738">
                  <c:v>1.1687680920218591</c:v>
                </c:pt>
                <c:pt idx="7739">
                  <c:v>1.1684661042725062</c:v>
                </c:pt>
                <c:pt idx="7740">
                  <c:v>1.1681642335499798</c:v>
                </c:pt>
                <c:pt idx="7741">
                  <c:v>1.1678624797938373</c:v>
                </c:pt>
                <c:pt idx="7742">
                  <c:v>1.1675608429436415</c:v>
                </c:pt>
                <c:pt idx="7743">
                  <c:v>1.167259322939024</c:v>
                </c:pt>
                <c:pt idx="7744">
                  <c:v>1.1669579197196427</c:v>
                </c:pt>
                <c:pt idx="7745">
                  <c:v>1.1666566332251782</c:v>
                </c:pt>
                <c:pt idx="7746">
                  <c:v>1.1663554633953888</c:v>
                </c:pt>
                <c:pt idx="7747">
                  <c:v>1.1660544101700243</c:v>
                </c:pt>
                <c:pt idx="7748">
                  <c:v>1.1657534734889181</c:v>
                </c:pt>
                <c:pt idx="7749">
                  <c:v>1.1654526532919121</c:v>
                </c:pt>
                <c:pt idx="7750">
                  <c:v>1.1651519495189055</c:v>
                </c:pt>
                <c:pt idx="7751">
                  <c:v>1.1648513621098129</c:v>
                </c:pt>
                <c:pt idx="7752">
                  <c:v>1.1645508910046161</c:v>
                </c:pt>
                <c:pt idx="7753">
                  <c:v>1.1642505361433264</c:v>
                </c:pt>
                <c:pt idx="7754">
                  <c:v>1.163950297465959</c:v>
                </c:pt>
                <c:pt idx="7755">
                  <c:v>1.1636501749126427</c:v>
                </c:pt>
                <c:pt idx="7756">
                  <c:v>1.1633501684234682</c:v>
                </c:pt>
                <c:pt idx="7757">
                  <c:v>1.1630502779386027</c:v>
                </c:pt>
                <c:pt idx="7758">
                  <c:v>1.1627505033982624</c:v>
                </c:pt>
                <c:pt idx="7759">
                  <c:v>1.1624508447426634</c:v>
                </c:pt>
                <c:pt idx="7760">
                  <c:v>1.1621513019120921</c:v>
                </c:pt>
                <c:pt idx="7761">
                  <c:v>1.1618518748468729</c:v>
                </c:pt>
                <c:pt idx="7762">
                  <c:v>1.1615525634873487</c:v>
                </c:pt>
                <c:pt idx="7763">
                  <c:v>1.1612533677739101</c:v>
                </c:pt>
                <c:pt idx="7764">
                  <c:v>1.1609542876469978</c:v>
                </c:pt>
                <c:pt idx="7765">
                  <c:v>1.1606553230470813</c:v>
                </c:pt>
                <c:pt idx="7766">
                  <c:v>1.1603564739146561</c:v>
                </c:pt>
                <c:pt idx="7767">
                  <c:v>1.1600577401902834</c:v>
                </c:pt>
                <c:pt idx="7768">
                  <c:v>1.1597591218145324</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1.1564819157360093</c:v>
                </c:pt>
                <c:pt idx="7780">
                  <c:v>1.1561846769232431</c:v>
                </c:pt>
                <c:pt idx="7781">
                  <c:v>1.155887552690162</c:v>
                </c:pt>
                <c:pt idx="7782">
                  <c:v>1.1555905429778914</c:v>
                </c:pt>
                <c:pt idx="7783">
                  <c:v>1.1552936477275766</c:v>
                </c:pt>
                <c:pt idx="7784">
                  <c:v>1.154996866880424</c:v>
                </c:pt>
                <c:pt idx="7785">
                  <c:v>1.1547002003776496</c:v>
                </c:pt>
                <c:pt idx="7786">
                  <c:v>1.1544036481605255</c:v>
                </c:pt>
                <c:pt idx="7787">
                  <c:v>1.154107210170358</c:v>
                </c:pt>
                <c:pt idx="7788">
                  <c:v>1.1538108863484886</c:v>
                </c:pt>
                <c:pt idx="7789">
                  <c:v>1.1535146766363</c:v>
                </c:pt>
                <c:pt idx="7790">
                  <c:v>1.1532185809752131</c:v>
                </c:pt>
                <c:pt idx="7791">
                  <c:v>1.1529225993066721</c:v>
                </c:pt>
                <c:pt idx="7792">
                  <c:v>1.1526267315721819</c:v>
                </c:pt>
                <c:pt idx="7793">
                  <c:v>1.1523309777132766</c:v>
                </c:pt>
                <c:pt idx="7794">
                  <c:v>1.1520353376715133</c:v>
                </c:pt>
                <c:pt idx="7795">
                  <c:v>1.1517398113884978</c:v>
                </c:pt>
                <c:pt idx="7796">
                  <c:v>1.1514443988058856</c:v>
                </c:pt>
                <c:pt idx="7797">
                  <c:v>1.1511490998653502</c:v>
                </c:pt>
                <c:pt idx="7798">
                  <c:v>1.150853914508617</c:v>
                </c:pt>
                <c:pt idx="7799">
                  <c:v>1.1505588426774229</c:v>
                </c:pt>
                <c:pt idx="7800">
                  <c:v>1.150263884313584</c:v>
                </c:pt>
                <c:pt idx="7801">
                  <c:v>1.149969039358911</c:v>
                </c:pt>
                <c:pt idx="7802">
                  <c:v>1.1496743077552838</c:v>
                </c:pt>
                <c:pt idx="7803">
                  <c:v>1.1493796894446058</c:v>
                </c:pt>
                <c:pt idx="7804">
                  <c:v>1.1490851843688235</c:v>
                </c:pt>
                <c:pt idx="7805">
                  <c:v>1.1487907924698897</c:v>
                </c:pt>
                <c:pt idx="7806">
                  <c:v>1.1484965136898575</c:v>
                </c:pt>
                <c:pt idx="7807">
                  <c:v>1.1482023479707621</c:v>
                </c:pt>
                <c:pt idx="7808">
                  <c:v>1.14790829525468</c:v>
                </c:pt>
                <c:pt idx="7809">
                  <c:v>1.1476143554837746</c:v>
                </c:pt>
                <c:pt idx="7810">
                  <c:v>1.1473205286001815</c:v>
                </c:pt>
                <c:pt idx="7811">
                  <c:v>1.1470268145461111</c:v>
                </c:pt>
                <c:pt idx="7812">
                  <c:v>1.1467332132638022</c:v>
                </c:pt>
                <c:pt idx="7813">
                  <c:v>1.1464397246955349</c:v>
                </c:pt>
                <c:pt idx="7814">
                  <c:v>1.1461463487836081</c:v>
                </c:pt>
                <c:pt idx="7815">
                  <c:v>1.1458530854703839</c:v>
                </c:pt>
                <c:pt idx="7816">
                  <c:v>1.1455599346982535</c:v>
                </c:pt>
                <c:pt idx="7817">
                  <c:v>1.1452668964096158</c:v>
                </c:pt>
                <c:pt idx="7818">
                  <c:v>1.1449739705469597</c:v>
                </c:pt>
                <c:pt idx="7819">
                  <c:v>1.1446811570527597</c:v>
                </c:pt>
                <c:pt idx="7820">
                  <c:v>1.1443884558695629</c:v>
                </c:pt>
                <c:pt idx="7821">
                  <c:v>1.1440958669399361</c:v>
                </c:pt>
                <c:pt idx="7822">
                  <c:v>1.1438033902064788</c:v>
                </c:pt>
                <c:pt idx="7823">
                  <c:v>1.1435110256118521</c:v>
                </c:pt>
                <c:pt idx="7824">
                  <c:v>1.1432187730987247</c:v>
                </c:pt>
                <c:pt idx="7825">
                  <c:v>1.1429266326098038</c:v>
                </c:pt>
                <c:pt idx="7826">
                  <c:v>1.142634604087861</c:v>
                </c:pt>
                <c:pt idx="7827">
                  <c:v>1.1423426874756775</c:v>
                </c:pt>
                <c:pt idx="7828">
                  <c:v>1.1420508827160862</c:v>
                </c:pt>
                <c:pt idx="7829">
                  <c:v>1.1417591897519361</c:v>
                </c:pt>
                <c:pt idx="7830">
                  <c:v>1.1414676085261388</c:v>
                </c:pt>
                <c:pt idx="7831">
                  <c:v>1.1411761389816331</c:v>
                </c:pt>
                <c:pt idx="7832">
                  <c:v>1.1408847810613771</c:v>
                </c:pt>
                <c:pt idx="7833">
                  <c:v>1.1405935347083973</c:v>
                </c:pt>
                <c:pt idx="7834">
                  <c:v>1.140302399865726</c:v>
                </c:pt>
                <c:pt idx="7835">
                  <c:v>1.1400113764764441</c:v>
                </c:pt>
                <c:pt idx="7836">
                  <c:v>1.139720464483678</c:v>
                </c:pt>
                <c:pt idx="7837">
                  <c:v>1.1394296638305779</c:v>
                </c:pt>
                <c:pt idx="7838">
                  <c:v>1.1391389744603393</c:v>
                </c:pt>
                <c:pt idx="7839">
                  <c:v>1.1388483963161755</c:v>
                </c:pt>
                <c:pt idx="7840">
                  <c:v>1.1385579293413746</c:v>
                </c:pt>
                <c:pt idx="7841">
                  <c:v>1.1382675734791941</c:v>
                </c:pt>
                <c:pt idx="7842">
                  <c:v>1.1379773286730097</c:v>
                </c:pt>
                <c:pt idx="7843">
                  <c:v>1.1376871948661738</c:v>
                </c:pt>
                <c:pt idx="7844">
                  <c:v>1.1373971720020917</c:v>
                </c:pt>
                <c:pt idx="7845">
                  <c:v>1.1371072600242167</c:v>
                </c:pt>
                <c:pt idx="7846">
                  <c:v>1.1368174588760289</c:v>
                </c:pt>
                <c:pt idx="7847">
                  <c:v>1.1365277685010327</c:v>
                </c:pt>
                <c:pt idx="7848">
                  <c:v>1.136238188842785</c:v>
                </c:pt>
                <c:pt idx="7849">
                  <c:v>1.1359487198448699</c:v>
                </c:pt>
                <c:pt idx="7850">
                  <c:v>1.1356593614509201</c:v>
                </c:pt>
                <c:pt idx="7851">
                  <c:v>1.1353701136045871</c:v>
                </c:pt>
                <c:pt idx="7852">
                  <c:v>1.135080976249573</c:v>
                </c:pt>
                <c:pt idx="7853">
                  <c:v>1.1347919493295955</c:v>
                </c:pt>
                <c:pt idx="7854">
                  <c:v>1.134503032788434</c:v>
                </c:pt>
                <c:pt idx="7855">
                  <c:v>1.1342142265698862</c:v>
                </c:pt>
                <c:pt idx="7856">
                  <c:v>1.1339255306177913</c:v>
                </c:pt>
                <c:pt idx="7857">
                  <c:v>1.1336369448760273</c:v>
                </c:pt>
                <c:pt idx="7858">
                  <c:v>1.1333484692884921</c:v>
                </c:pt>
                <c:pt idx="7859">
                  <c:v>1.1330601037991408</c:v>
                </c:pt>
                <c:pt idx="7860">
                  <c:v>1.1327718483519533</c:v>
                </c:pt>
                <c:pt idx="7861">
                  <c:v>1.132483702890946</c:v>
                </c:pt>
                <c:pt idx="7862">
                  <c:v>1.1321956673601696</c:v>
                </c:pt>
                <c:pt idx="7863">
                  <c:v>1.1319077417037182</c:v>
                </c:pt>
                <c:pt idx="7864">
                  <c:v>1.1316199258657054</c:v>
                </c:pt>
                <c:pt idx="7865">
                  <c:v>1.1313322197902891</c:v>
                </c:pt>
                <c:pt idx="7866">
                  <c:v>1.1310446234216744</c:v>
                </c:pt>
                <c:pt idx="7867">
                  <c:v>1.1307571367040921</c:v>
                </c:pt>
                <c:pt idx="7868">
                  <c:v>1.1304697595817901</c:v>
                </c:pt>
                <c:pt idx="7869">
                  <c:v>1.1301824919990899</c:v>
                </c:pt>
                <c:pt idx="7870">
                  <c:v>1.1298953339003102</c:v>
                </c:pt>
                <c:pt idx="7871">
                  <c:v>1.1296082852298297</c:v>
                </c:pt>
                <c:pt idx="7872">
                  <c:v>1.129321345932061</c:v>
                </c:pt>
                <c:pt idx="7873">
                  <c:v>1.1290345159514457</c:v>
                </c:pt>
                <c:pt idx="7874">
                  <c:v>1.1287477952324518</c:v>
                </c:pt>
                <c:pt idx="7875">
                  <c:v>1.1284611837195968</c:v>
                </c:pt>
                <c:pt idx="7876">
                  <c:v>1.1281746813574278</c:v>
                </c:pt>
                <c:pt idx="7877">
                  <c:v>1.1278882880905297</c:v>
                </c:pt>
                <c:pt idx="7878">
                  <c:v>1.1276020038635228</c:v>
                </c:pt>
                <c:pt idx="7879">
                  <c:v>1.1273158286210549</c:v>
                </c:pt>
                <c:pt idx="7880">
                  <c:v>1.1270297623078078</c:v>
                </c:pt>
                <c:pt idx="7881">
                  <c:v>1.1267438048685277</c:v>
                </c:pt>
                <c:pt idx="7882">
                  <c:v>1.1264579562479502</c:v>
                </c:pt>
                <c:pt idx="7883">
                  <c:v>1.1261722163908747</c:v>
                </c:pt>
                <c:pt idx="7884">
                  <c:v>1.1258865852421378</c:v>
                </c:pt>
                <c:pt idx="7885">
                  <c:v>1.1256010627465989</c:v>
                </c:pt>
                <c:pt idx="7886">
                  <c:v>1.1253156488491556</c:v>
                </c:pt>
                <c:pt idx="7887">
                  <c:v>1.1250303434947417</c:v>
                </c:pt>
                <c:pt idx="7888">
                  <c:v>1.1247451466283311</c:v>
                </c:pt>
                <c:pt idx="7889">
                  <c:v>1.1244600581949098</c:v>
                </c:pt>
                <c:pt idx="7890">
                  <c:v>1.1241750781395361</c:v>
                </c:pt>
                <c:pt idx="7891">
                  <c:v>1.1238902064072698</c:v>
                </c:pt>
                <c:pt idx="7892">
                  <c:v>1.1236054429432265</c:v>
                </c:pt>
                <c:pt idx="7893">
                  <c:v>1.12332078769254</c:v>
                </c:pt>
                <c:pt idx="7894">
                  <c:v>1.1230362406003978</c:v>
                </c:pt>
                <c:pt idx="7895">
                  <c:v>1.1227518016120142</c:v>
                </c:pt>
                <c:pt idx="7896">
                  <c:v>1.1224674706726161</c:v>
                </c:pt>
                <c:pt idx="7897">
                  <c:v>1.122183247727502</c:v>
                </c:pt>
                <c:pt idx="7898">
                  <c:v>1.1218991327219818</c:v>
                </c:pt>
                <c:pt idx="7899">
                  <c:v>1.1216151256014117</c:v>
                </c:pt>
                <c:pt idx="7900">
                  <c:v>1.1213312263111639</c:v>
                </c:pt>
                <c:pt idx="7901">
                  <c:v>1.1210474347966783</c:v>
                </c:pt>
                <c:pt idx="7902">
                  <c:v>1.1207637510033817</c:v>
                </c:pt>
                <c:pt idx="7903">
                  <c:v>1.1204801748767965</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1.1179328257612884</c:v>
                </c:pt>
                <c:pt idx="7913">
                  <c:v>1.1176503233110717</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1.1153941536654588</c:v>
                </c:pt>
                <c:pt idx="7922">
                  <c:v>1.1151126128945799</c:v>
                </c:pt>
                <c:pt idx="7923">
                  <c:v>1.1148311787073693</c:v>
                </c:pt>
                <c:pt idx="7924">
                  <c:v>1.1145498510500373</c:v>
                </c:pt>
                <c:pt idx="7925">
                  <c:v>1.1142686298688309</c:v>
                </c:pt>
                <c:pt idx="7926">
                  <c:v>1.11398751511001</c:v>
                </c:pt>
                <c:pt idx="7927">
                  <c:v>1.1137065067198972</c:v>
                </c:pt>
                <c:pt idx="7928">
                  <c:v>1.1134256046448319</c:v>
                </c:pt>
                <c:pt idx="7929">
                  <c:v>1.1131448088311908</c:v>
                </c:pt>
                <c:pt idx="7930">
                  <c:v>1.1128641192253836</c:v>
                </c:pt>
                <c:pt idx="7931">
                  <c:v>1.1125835357738603</c:v>
                </c:pt>
                <c:pt idx="7932">
                  <c:v>1.112303058423082</c:v>
                </c:pt>
                <c:pt idx="7933">
                  <c:v>1.1120226871195731</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1.1089455866367468</c:v>
                </c:pt>
                <c:pt idx="7945">
                  <c:v>1.1086664837406035</c:v>
                </c:pt>
                <c:pt idx="7946">
                  <c:v>1.108387486199446</c:v>
                </c:pt>
                <c:pt idx="7947">
                  <c:v>1.1081085939602506</c:v>
                </c:pt>
                <c:pt idx="7948">
                  <c:v>1.1078298069700199</c:v>
                </c:pt>
                <c:pt idx="7949">
                  <c:v>1.1075511251758161</c:v>
                </c:pt>
                <c:pt idx="7950">
                  <c:v>1.1072725485247141</c:v>
                </c:pt>
                <c:pt idx="7951">
                  <c:v>1.1069940769638273</c:v>
                </c:pt>
                <c:pt idx="7952">
                  <c:v>1.106715710440306</c:v>
                </c:pt>
                <c:pt idx="7953">
                  <c:v>1.1064374489013349</c:v>
                </c:pt>
                <c:pt idx="7954">
                  <c:v>1.106159292294109</c:v>
                </c:pt>
                <c:pt idx="7955">
                  <c:v>1.1058812405659038</c:v>
                </c:pt>
                <c:pt idx="7956">
                  <c:v>1.1056032936639766</c:v>
                </c:pt>
                <c:pt idx="7957">
                  <c:v>1.1053254515356594</c:v>
                </c:pt>
                <c:pt idx="7958">
                  <c:v>1.1050477141282891</c:v>
                </c:pt>
                <c:pt idx="7959">
                  <c:v>1.104770081389238</c:v>
                </c:pt>
                <c:pt idx="7960">
                  <c:v>1.1044925532659295</c:v>
                </c:pt>
                <c:pt idx="7961">
                  <c:v>1.1042151297058174</c:v>
                </c:pt>
                <c:pt idx="7962">
                  <c:v>1.10393781065635</c:v>
                </c:pt>
                <c:pt idx="7963">
                  <c:v>1.1036605960650678</c:v>
                </c:pt>
                <c:pt idx="7964">
                  <c:v>1.1033834858795075</c:v>
                </c:pt>
                <c:pt idx="7965">
                  <c:v>1.1031064800472454</c:v>
                </c:pt>
                <c:pt idx="7966">
                  <c:v>1.1028295785158919</c:v>
                </c:pt>
                <c:pt idx="7967">
                  <c:v>1.1025527812330953</c:v>
                </c:pt>
                <c:pt idx="7968">
                  <c:v>1.1022760881465201</c:v>
                </c:pt>
                <c:pt idx="7969">
                  <c:v>1.10199949920388</c:v>
                </c:pt>
                <c:pt idx="7970">
                  <c:v>1.1017230143529249</c:v>
                </c:pt>
                <c:pt idx="7971">
                  <c:v>1.1014466335414279</c:v>
                </c:pt>
                <c:pt idx="7972">
                  <c:v>1.1011703567171878</c:v>
                </c:pt>
                <c:pt idx="7973">
                  <c:v>1.1008941838280508</c:v>
                </c:pt>
                <c:pt idx="7974">
                  <c:v>1.1006181148218941</c:v>
                </c:pt>
                <c:pt idx="7975">
                  <c:v>1.1003421496466121</c:v>
                </c:pt>
                <c:pt idx="7976">
                  <c:v>1.1000662882501349</c:v>
                </c:pt>
                <c:pt idx="7977">
                  <c:v>1.0997905305804618</c:v>
                </c:pt>
                <c:pt idx="7978">
                  <c:v>1.0995148765855787</c:v>
                </c:pt>
                <c:pt idx="7979">
                  <c:v>1.0992393262135227</c:v>
                </c:pt>
                <c:pt idx="7980">
                  <c:v>1.0989638794123633</c:v>
                </c:pt>
                <c:pt idx="7981">
                  <c:v>1.098688536130209</c:v>
                </c:pt>
                <c:pt idx="7982">
                  <c:v>1.0984132963151712</c:v>
                </c:pt>
                <c:pt idx="7983">
                  <c:v>1.0981381599154381</c:v>
                </c:pt>
                <c:pt idx="7984">
                  <c:v>1.0978631268792005</c:v>
                </c:pt>
                <c:pt idx="7985">
                  <c:v>1.0975881971546848</c:v>
                </c:pt>
                <c:pt idx="7986">
                  <c:v>1.0973133706901679</c:v>
                </c:pt>
                <c:pt idx="7987">
                  <c:v>1.0970386474339318</c:v>
                </c:pt>
                <c:pt idx="7988">
                  <c:v>1.0967640273343098</c:v>
                </c:pt>
                <c:pt idx="7989">
                  <c:v>1.0964895103396628</c:v>
                </c:pt>
                <c:pt idx="7990">
                  <c:v>1.0962150963983821</c:v>
                </c:pt>
                <c:pt idx="7991">
                  <c:v>1.0959407854588916</c:v>
                </c:pt>
                <c:pt idx="7992">
                  <c:v>1.0956665774696457</c:v>
                </c:pt>
                <c:pt idx="7993">
                  <c:v>1.0953924723791437</c:v>
                </c:pt>
                <c:pt idx="7994">
                  <c:v>1.0951184701359051</c:v>
                </c:pt>
                <c:pt idx="7995">
                  <c:v>1.0948445706884764</c:v>
                </c:pt>
                <c:pt idx="7996">
                  <c:v>1.0945707739854473</c:v>
                </c:pt>
                <c:pt idx="7997">
                  <c:v>1.0942970799754363</c:v>
                </c:pt>
                <c:pt idx="7998">
                  <c:v>1.0940234886070936</c:v>
                </c:pt>
                <c:pt idx="7999">
                  <c:v>1.0937499998291016</c:v>
                </c:pt>
                <c:pt idx="8000">
                  <c:v>1.0934766135901697</c:v>
                </c:pt>
                <c:pt idx="8001">
                  <c:v>1.0932033298390593</c:v>
                </c:pt>
                <c:pt idx="8002">
                  <c:v>1.0929301485245342</c:v>
                </c:pt>
                <c:pt idx="8003">
                  <c:v>1.0926570695954161</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1.0896599442032415</c:v>
                </c:pt>
                <c:pt idx="8015">
                  <c:v>1.0893880899177566</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1.0866751334566467</c:v>
                </c:pt>
                <c:pt idx="8026">
                  <c:v>1.0864043953366598</c:v>
                </c:pt>
                <c:pt idx="8027">
                  <c:v>1.0861337583830699</c:v>
                </c:pt>
                <c:pt idx="8028">
                  <c:v>1.085863222545465</c:v>
                </c:pt>
                <c:pt idx="8029">
                  <c:v>1.0855927877734914</c:v>
                </c:pt>
                <c:pt idx="8030">
                  <c:v>1.0853224540168145</c:v>
                </c:pt>
                <c:pt idx="8031">
                  <c:v>1.0850522212251201</c:v>
                </c:pt>
                <c:pt idx="8032">
                  <c:v>1.0847820893481421</c:v>
                </c:pt>
                <c:pt idx="8033">
                  <c:v>1.0845120583356385</c:v>
                </c:pt>
                <c:pt idx="8034">
                  <c:v>1.0842421281374053</c:v>
                </c:pt>
                <c:pt idx="8035">
                  <c:v>1.0839722987032514</c:v>
                </c:pt>
                <c:pt idx="8036">
                  <c:v>1.0837025699830474</c:v>
                </c:pt>
                <c:pt idx="8037">
                  <c:v>1.0834329419266624</c:v>
                </c:pt>
                <c:pt idx="8038">
                  <c:v>1.0831634144840139</c:v>
                </c:pt>
                <c:pt idx="8039">
                  <c:v>1.0828939876050572</c:v>
                </c:pt>
                <c:pt idx="8040">
                  <c:v>1.0826246612397639</c:v>
                </c:pt>
                <c:pt idx="8041">
                  <c:v>1.0823554353381493</c:v>
                </c:pt>
                <c:pt idx="8042">
                  <c:v>1.0820863098502431</c:v>
                </c:pt>
                <c:pt idx="8043">
                  <c:v>1.081817284726116</c:v>
                </c:pt>
                <c:pt idx="8044">
                  <c:v>1.0815483599158791</c:v>
                </c:pt>
                <c:pt idx="8045">
                  <c:v>1.0812795353696598</c:v>
                </c:pt>
                <c:pt idx="8046">
                  <c:v>1.0810108110376253</c:v>
                </c:pt>
                <c:pt idx="8047">
                  <c:v>1.0807421868699671</c:v>
                </c:pt>
                <c:pt idx="8048">
                  <c:v>1.0804736628169123</c:v>
                </c:pt>
                <c:pt idx="8049">
                  <c:v>1.0802052388287222</c:v>
                </c:pt>
                <c:pt idx="8050">
                  <c:v>1.0799369148556697</c:v>
                </c:pt>
                <c:pt idx="8051">
                  <c:v>1.0796686908480835</c:v>
                </c:pt>
                <c:pt idx="8052">
                  <c:v>1.0794005667563267</c:v>
                </c:pt>
                <c:pt idx="8053">
                  <c:v>1.0791325425307521</c:v>
                </c:pt>
                <c:pt idx="8054">
                  <c:v>1.0788646181217858</c:v>
                </c:pt>
                <c:pt idx="8055">
                  <c:v>1.0785967934798657</c:v>
                </c:pt>
                <c:pt idx="8056">
                  <c:v>1.0783290685554738</c:v>
                </c:pt>
                <c:pt idx="8057">
                  <c:v>1.0780614432991018</c:v>
                </c:pt>
                <c:pt idx="8058">
                  <c:v>1.0777939176612878</c:v>
                </c:pt>
                <c:pt idx="8059">
                  <c:v>1.0775264915925913</c:v>
                </c:pt>
                <c:pt idx="8060">
                  <c:v>1.0772591650436205</c:v>
                </c:pt>
                <c:pt idx="8061">
                  <c:v>1.0769919379649844</c:v>
                </c:pt>
                <c:pt idx="8062">
                  <c:v>1.0767248103073517</c:v>
                </c:pt>
                <c:pt idx="8063">
                  <c:v>1.0764577820214121</c:v>
                </c:pt>
                <c:pt idx="8064">
                  <c:v>1.076190853057871</c:v>
                </c:pt>
                <c:pt idx="8065">
                  <c:v>1.0759240233674765</c:v>
                </c:pt>
                <c:pt idx="8066">
                  <c:v>1.0756572929010264</c:v>
                </c:pt>
                <c:pt idx="8067">
                  <c:v>1.0753906616093099</c:v>
                </c:pt>
                <c:pt idx="8068">
                  <c:v>1.0751241294431753</c:v>
                </c:pt>
                <c:pt idx="8069">
                  <c:v>1.0748576963534904</c:v>
                </c:pt>
                <c:pt idx="8070">
                  <c:v>1.0745913622911558</c:v>
                </c:pt>
                <c:pt idx="8071">
                  <c:v>1.074325127207105</c:v>
                </c:pt>
                <c:pt idx="8072">
                  <c:v>1.0740589910523013</c:v>
                </c:pt>
                <c:pt idx="8073">
                  <c:v>1.0737929537777244</c:v>
                </c:pt>
                <c:pt idx="8074">
                  <c:v>1.0735270153344036</c:v>
                </c:pt>
                <c:pt idx="8075">
                  <c:v>1.0732611756734038</c:v>
                </c:pt>
                <c:pt idx="8076">
                  <c:v>1.0729954347457953</c:v>
                </c:pt>
                <c:pt idx="8077">
                  <c:v>1.0727297925026753</c:v>
                </c:pt>
                <c:pt idx="8078">
                  <c:v>1.0724642488952256</c:v>
                </c:pt>
                <c:pt idx="8079">
                  <c:v>1.07219880387459</c:v>
                </c:pt>
                <c:pt idx="8080">
                  <c:v>1.0719334573919748</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1.0698142270544266</c:v>
                </c:pt>
                <c:pt idx="8089">
                  <c:v>1.0695497652231998</c:v>
                </c:pt>
                <c:pt idx="8090">
                  <c:v>1.0692854014436841</c:v>
                </c:pt>
                <c:pt idx="8091">
                  <c:v>1.0690211356674184</c:v>
                </c:pt>
                <c:pt idx="8092">
                  <c:v>1.0687569678459801</c:v>
                </c:pt>
                <c:pt idx="8093">
                  <c:v>1.0684928979309498</c:v>
                </c:pt>
                <c:pt idx="8094">
                  <c:v>1.0682289258739581</c:v>
                </c:pt>
                <c:pt idx="8095">
                  <c:v>1.0679650516266566</c:v>
                </c:pt>
                <c:pt idx="8096">
                  <c:v>1.0677012751407298</c:v>
                </c:pt>
                <c:pt idx="8097">
                  <c:v>1.0674375963678946</c:v>
                </c:pt>
                <c:pt idx="8098">
                  <c:v>1.0671740152598856</c:v>
                </c:pt>
                <c:pt idx="8099">
                  <c:v>1.0669105317684981</c:v>
                </c:pt>
                <c:pt idx="8100">
                  <c:v>1.0666471458455111</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1.0645435651505428</c:v>
                </c:pt>
                <c:pt idx="8109">
                  <c:v>1.064281055179281</c:v>
                </c:pt>
                <c:pt idx="8110">
                  <c:v>1.0640186422960971</c:v>
                </c:pt>
                <c:pt idx="8111">
                  <c:v>1.063756326453116</c:v>
                </c:pt>
                <c:pt idx="8112">
                  <c:v>1.063494107602488</c:v>
                </c:pt>
                <c:pt idx="8113">
                  <c:v>1.0632319856964259</c:v>
                </c:pt>
                <c:pt idx="8114">
                  <c:v>1.0629699606871235</c:v>
                </c:pt>
                <c:pt idx="8115">
                  <c:v>1.0627080325268361</c:v>
                </c:pt>
                <c:pt idx="8116">
                  <c:v>1.0624462011678368</c:v>
                </c:pt>
                <c:pt idx="8117">
                  <c:v>1.062184466562436</c:v>
                </c:pt>
                <c:pt idx="8118">
                  <c:v>1.0619228286629654</c:v>
                </c:pt>
                <c:pt idx="8119">
                  <c:v>1.061661287421787</c:v>
                </c:pt>
                <c:pt idx="8120">
                  <c:v>1.0613998427913078</c:v>
                </c:pt>
                <c:pt idx="8121">
                  <c:v>1.0611384947239377</c:v>
                </c:pt>
                <c:pt idx="8122">
                  <c:v>1.0608772431721332</c:v>
                </c:pt>
                <c:pt idx="8123">
                  <c:v>1.0606160880883759</c:v>
                </c:pt>
                <c:pt idx="8124">
                  <c:v>1.0603550294251816</c:v>
                </c:pt>
                <c:pt idx="8125">
                  <c:v>1.0600940671350758</c:v>
                </c:pt>
                <c:pt idx="8126">
                  <c:v>1.0598332011706402</c:v>
                </c:pt>
                <c:pt idx="8127">
                  <c:v>1.0595724314844779</c:v>
                </c:pt>
                <c:pt idx="8128">
                  <c:v>1.0593117580292026</c:v>
                </c:pt>
                <c:pt idx="8129">
                  <c:v>1.0590511807574858</c:v>
                </c:pt>
                <c:pt idx="8130">
                  <c:v>1.0587906996220018</c:v>
                </c:pt>
                <c:pt idx="8131">
                  <c:v>1.058530314575471</c:v>
                </c:pt>
                <c:pt idx="8132">
                  <c:v>1.0582700255706361</c:v>
                </c:pt>
                <c:pt idx="8133">
                  <c:v>1.0580098325602691</c:v>
                </c:pt>
                <c:pt idx="8134">
                  <c:v>1.0577497354971692</c:v>
                </c:pt>
                <c:pt idx="8135">
                  <c:v>1.0574897343341818</c:v>
                </c:pt>
                <c:pt idx="8136">
                  <c:v>1.0572298290241489</c:v>
                </c:pt>
                <c:pt idx="8137">
                  <c:v>1.0569700195199758</c:v>
                </c:pt>
                <c:pt idx="8138">
                  <c:v>1.0567103057745686</c:v>
                </c:pt>
                <c:pt idx="8139">
                  <c:v>1.0564506877408779</c:v>
                </c:pt>
                <c:pt idx="8140">
                  <c:v>1.0561911653718807</c:v>
                </c:pt>
                <c:pt idx="8141">
                  <c:v>1.0559317386205798</c:v>
                </c:pt>
                <c:pt idx="8142">
                  <c:v>1.0556724074400119</c:v>
                </c:pt>
                <c:pt idx="8143">
                  <c:v>1.0554131717832422</c:v>
                </c:pt>
                <c:pt idx="8144">
                  <c:v>1.0551540316033481</c:v>
                </c:pt>
                <c:pt idx="8145">
                  <c:v>1.0548949868534618</c:v>
                </c:pt>
                <c:pt idx="8146">
                  <c:v>1.0546360374867321</c:v>
                </c:pt>
                <c:pt idx="8147">
                  <c:v>1.0543771834563369</c:v>
                </c:pt>
                <c:pt idx="8148">
                  <c:v>1.054118424715474</c:v>
                </c:pt>
                <c:pt idx="8149">
                  <c:v>1.0538597612173797</c:v>
                </c:pt>
                <c:pt idx="8150">
                  <c:v>1.0536011929153224</c:v>
                </c:pt>
                <c:pt idx="8151">
                  <c:v>1.053342719762602</c:v>
                </c:pt>
                <c:pt idx="8152">
                  <c:v>1.0530843417125273</c:v>
                </c:pt>
                <c:pt idx="8153">
                  <c:v>1.052826058718447</c:v>
                </c:pt>
                <c:pt idx="8154">
                  <c:v>1.0525678707337587</c:v>
                </c:pt>
                <c:pt idx="8155">
                  <c:v>1.05230977771184</c:v>
                </c:pt>
                <c:pt idx="8156">
                  <c:v>1.0520517796061499</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1.0499912061661434</c:v>
                </c:pt>
                <c:pt idx="8165">
                  <c:v>1.0497340602157248</c:v>
                </c:pt>
                <c:pt idx="8166">
                  <c:v>1.0494770087174392</c:v>
                </c:pt>
                <c:pt idx="8167">
                  <c:v>1.049220051625041</c:v>
                </c:pt>
                <c:pt idx="8168">
                  <c:v>1.0489631888923066</c:v>
                </c:pt>
                <c:pt idx="8169">
                  <c:v>1.0487064204730405</c:v>
                </c:pt>
                <c:pt idx="8170">
                  <c:v>1.048449746321076</c:v>
                </c:pt>
                <c:pt idx="8171">
                  <c:v>1.0481931663902784</c:v>
                </c:pt>
                <c:pt idx="8172">
                  <c:v>1.0479366806345181</c:v>
                </c:pt>
                <c:pt idx="8173">
                  <c:v>1.0476802890077439</c:v>
                </c:pt>
                <c:pt idx="8174">
                  <c:v>1.0474239914638799</c:v>
                </c:pt>
                <c:pt idx="8175">
                  <c:v>1.047167787956905</c:v>
                </c:pt>
                <c:pt idx="8176">
                  <c:v>1.0469116784408219</c:v>
                </c:pt>
                <c:pt idx="8177">
                  <c:v>1.0466556628696608</c:v>
                </c:pt>
                <c:pt idx="8178">
                  <c:v>1.0463997411974753</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1.0438456788324728</c:v>
                </c:pt>
                <c:pt idx="8189">
                  <c:v>1.0435907870249383</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1.0387655273315108</c:v>
                </c:pt>
                <c:pt idx="8209">
                  <c:v>1.0385124938930261</c:v>
                </c:pt>
                <c:pt idx="8210">
                  <c:v>1.0382595528981067</c:v>
                </c:pt>
                <c:pt idx="8211">
                  <c:v>1.0380067043017294</c:v>
                </c:pt>
                <c:pt idx="8212">
                  <c:v>1.03775394805888</c:v>
                </c:pt>
                <c:pt idx="8213">
                  <c:v>1.0375012841245972</c:v>
                </c:pt>
                <c:pt idx="8214">
                  <c:v>1.0372487124539478</c:v>
                </c:pt>
                <c:pt idx="8215">
                  <c:v>1.0369962330019986</c:v>
                </c:pt>
                <c:pt idx="8216">
                  <c:v>1.0367438457238747</c:v>
                </c:pt>
                <c:pt idx="8217">
                  <c:v>1.0364915505747032</c:v>
                </c:pt>
                <c:pt idx="8218">
                  <c:v>1.0362393475096487</c:v>
                </c:pt>
                <c:pt idx="8219">
                  <c:v>1.0359872364839204</c:v>
                </c:pt>
                <c:pt idx="8220">
                  <c:v>1.0357352174527172</c:v>
                </c:pt>
                <c:pt idx="8221">
                  <c:v>1.0354832903713058</c:v>
                </c:pt>
                <c:pt idx="8222">
                  <c:v>1.0352314551949406</c:v>
                </c:pt>
                <c:pt idx="8223">
                  <c:v>1.0349797118789499</c:v>
                </c:pt>
                <c:pt idx="8224">
                  <c:v>1.0347280603786397</c:v>
                </c:pt>
                <c:pt idx="8225">
                  <c:v>1.0344765006493739</c:v>
                </c:pt>
                <c:pt idx="8226">
                  <c:v>1.0342250326465361</c:v>
                </c:pt>
                <c:pt idx="8227">
                  <c:v>1.0339736563255315</c:v>
                </c:pt>
                <c:pt idx="8228">
                  <c:v>1.0337223716418111</c:v>
                </c:pt>
                <c:pt idx="8229">
                  <c:v>1.0334711785508266</c:v>
                </c:pt>
                <c:pt idx="8230">
                  <c:v>1.0332200770080697</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1.0304639895187044</c:v>
                </c:pt>
                <c:pt idx="8242">
                  <c:v>1.030213983092892</c:v>
                </c:pt>
                <c:pt idx="8243">
                  <c:v>1.0299640676391497</c:v>
                </c:pt>
                <c:pt idx="8244">
                  <c:v>1.0297142431133635</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1.0272209892024766</c:v>
                </c:pt>
                <c:pt idx="8255">
                  <c:v>1.0269721619790169</c:v>
                </c:pt>
                <c:pt idx="8256">
                  <c:v>1.0267234251559878</c:v>
                </c:pt>
                <c:pt idx="8257">
                  <c:v>1.0264747786896218</c:v>
                </c:pt>
                <c:pt idx="8258">
                  <c:v>1.0262262225361556</c:v>
                </c:pt>
                <c:pt idx="8259">
                  <c:v>1.0259777566518569</c:v>
                </c:pt>
                <c:pt idx="8260">
                  <c:v>1.0257293809930146</c:v>
                </c:pt>
                <c:pt idx="8261">
                  <c:v>1.025481095515959</c:v>
                </c:pt>
                <c:pt idx="8262">
                  <c:v>1.0252329001770368</c:v>
                </c:pt>
                <c:pt idx="8263">
                  <c:v>1.0249847949326119</c:v>
                </c:pt>
                <c:pt idx="8264">
                  <c:v>1.0247367797390894</c:v>
                </c:pt>
                <c:pt idx="8265">
                  <c:v>1.0244888545528945</c:v>
                </c:pt>
                <c:pt idx="8266">
                  <c:v>1.0242410193304798</c:v>
                </c:pt>
                <c:pt idx="8267">
                  <c:v>1.0239932740283209</c:v>
                </c:pt>
                <c:pt idx="8268">
                  <c:v>1.0237456186029292</c:v>
                </c:pt>
                <c:pt idx="8269">
                  <c:v>1.0234980530108349</c:v>
                </c:pt>
                <c:pt idx="8270">
                  <c:v>1.023250577208598</c:v>
                </c:pt>
                <c:pt idx="8271">
                  <c:v>1.0230031911527933</c:v>
                </c:pt>
                <c:pt idx="8272">
                  <c:v>1.0227558948000381</c:v>
                </c:pt>
                <c:pt idx="8273">
                  <c:v>1.0225086881069636</c:v>
                </c:pt>
                <c:pt idx="8274">
                  <c:v>1.0222615710302381</c:v>
                </c:pt>
                <c:pt idx="8275">
                  <c:v>1.0220145435265502</c:v>
                </c:pt>
                <c:pt idx="8276">
                  <c:v>1.021767605552601</c:v>
                </c:pt>
                <c:pt idx="8277">
                  <c:v>1.0215207570651463</c:v>
                </c:pt>
                <c:pt idx="8278">
                  <c:v>1.0212739980209602</c:v>
                </c:pt>
                <c:pt idx="8279">
                  <c:v>1.0210273283768261</c:v>
                </c:pt>
                <c:pt idx="8280">
                  <c:v>1.020780748089557</c:v>
                </c:pt>
                <c:pt idx="8281">
                  <c:v>1.0205342571160001</c:v>
                </c:pt>
                <c:pt idx="8282">
                  <c:v>1.0202878554130421</c:v>
                </c:pt>
                <c:pt idx="8283">
                  <c:v>1.0200415429375644</c:v>
                </c:pt>
                <c:pt idx="8284">
                  <c:v>1.0197953196464917</c:v>
                </c:pt>
                <c:pt idx="8285">
                  <c:v>1.0195491854967862</c:v>
                </c:pt>
                <c:pt idx="8286">
                  <c:v>1.0193031404454098</c:v>
                </c:pt>
                <c:pt idx="8287">
                  <c:v>1.0190571844493721</c:v>
                </c:pt>
                <c:pt idx="8288">
                  <c:v>1.0188113174656892</c:v>
                </c:pt>
                <c:pt idx="8289">
                  <c:v>1.0185655394514361</c:v>
                </c:pt>
                <c:pt idx="8290">
                  <c:v>1.0183198503636699</c:v>
                </c:pt>
                <c:pt idx="8291">
                  <c:v>1.0180742501595021</c:v>
                </c:pt>
                <c:pt idx="8292">
                  <c:v>1.0178287387960752</c:v>
                </c:pt>
                <c:pt idx="8293">
                  <c:v>1.0175833162305319</c:v>
                </c:pt>
                <c:pt idx="8294">
                  <c:v>1.0173379824200599</c:v>
                </c:pt>
                <c:pt idx="8295">
                  <c:v>1.0170927373218674</c:v>
                </c:pt>
                <c:pt idx="8296">
                  <c:v>1.0168475808931887</c:v>
                </c:pt>
                <c:pt idx="8297">
                  <c:v>1.0166025130912841</c:v>
                </c:pt>
                <c:pt idx="8298">
                  <c:v>1.016357533873445</c:v>
                </c:pt>
                <c:pt idx="8299">
                  <c:v>1.0161126431969643</c:v>
                </c:pt>
                <c:pt idx="8300">
                  <c:v>1.0158678410191933</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1.0139126044394886</c:v>
                </c:pt>
                <c:pt idx="8309">
                  <c:v>1.0136685968345058</c:v>
                </c:pt>
                <c:pt idx="8310">
                  <c:v>1.0134246773030013</c:v>
                </c:pt>
                <c:pt idx="8311">
                  <c:v>1.0131808458026204</c:v>
                </c:pt>
                <c:pt idx="8312">
                  <c:v>1.0129371022909848</c:v>
                </c:pt>
                <c:pt idx="8313">
                  <c:v>1.012693446725772</c:v>
                </c:pt>
                <c:pt idx="8314">
                  <c:v>1.0124498790646772</c:v>
                </c:pt>
                <c:pt idx="8315">
                  <c:v>1.0122063992654198</c:v>
                </c:pt>
                <c:pt idx="8316">
                  <c:v>1.0119630072857444</c:v>
                </c:pt>
                <c:pt idx="8317">
                  <c:v>1.0117197030834284</c:v>
                </c:pt>
                <c:pt idx="8318">
                  <c:v>1.0114764866162693</c:v>
                </c:pt>
                <c:pt idx="8319">
                  <c:v>1.0112333578420742</c:v>
                </c:pt>
                <c:pt idx="8320">
                  <c:v>1.0109903167187151</c:v>
                </c:pt>
                <c:pt idx="8321">
                  <c:v>1.0107473632040445</c:v>
                </c:pt>
                <c:pt idx="8322">
                  <c:v>1.0105044972559607</c:v>
                </c:pt>
                <c:pt idx="8323">
                  <c:v>1.0102617188324019</c:v>
                </c:pt>
                <c:pt idx="8324">
                  <c:v>1.0100190278913121</c:v>
                </c:pt>
                <c:pt idx="8325">
                  <c:v>1.0097764243906566</c:v>
                </c:pt>
                <c:pt idx="8326">
                  <c:v>1.0095339082884398</c:v>
                </c:pt>
                <c:pt idx="8327">
                  <c:v>1.0092914795426824</c:v>
                </c:pt>
                <c:pt idx="8328">
                  <c:v>1.0090491381114459</c:v>
                </c:pt>
                <c:pt idx="8329">
                  <c:v>1.0088068839527926</c:v>
                </c:pt>
                <c:pt idx="8330">
                  <c:v>1.0085647170248191</c:v>
                </c:pt>
                <c:pt idx="8331">
                  <c:v>1.0083226372856693</c:v>
                </c:pt>
                <c:pt idx="8332">
                  <c:v>1.0080806446934829</c:v>
                </c:pt>
                <c:pt idx="8333">
                  <c:v>1.0078387392064299</c:v>
                </c:pt>
                <c:pt idx="8334">
                  <c:v>1.0075969207827162</c:v>
                </c:pt>
                <c:pt idx="8335">
                  <c:v>1.0073551893805661</c:v>
                </c:pt>
                <c:pt idx="8336">
                  <c:v>1.0071135449582351</c:v>
                </c:pt>
                <c:pt idx="8337">
                  <c:v>1.0068719874739838</c:v>
                </c:pt>
                <c:pt idx="8338">
                  <c:v>1.0066305168861291</c:v>
                </c:pt>
                <c:pt idx="8339">
                  <c:v>1.0063891331529899</c:v>
                </c:pt>
                <c:pt idx="8340">
                  <c:v>1.0061478362329181</c:v>
                </c:pt>
                <c:pt idx="8341">
                  <c:v>1.0059066260842831</c:v>
                </c:pt>
                <c:pt idx="8342">
                  <c:v>1.0056655026654953</c:v>
                </c:pt>
                <c:pt idx="8343">
                  <c:v>1.0054244659349738</c:v>
                </c:pt>
                <c:pt idx="8344">
                  <c:v>1.0051835158511793</c:v>
                </c:pt>
                <c:pt idx="8345">
                  <c:v>1.0049426523725673</c:v>
                </c:pt>
                <c:pt idx="8346">
                  <c:v>1.0047018754576558</c:v>
                </c:pt>
                <c:pt idx="8347">
                  <c:v>1.0044611850649567</c:v>
                </c:pt>
                <c:pt idx="8348">
                  <c:v>1.0042205811530347</c:v>
                </c:pt>
                <c:pt idx="8349">
                  <c:v>1.0039800636804499</c:v>
                </c:pt>
                <c:pt idx="8350">
                  <c:v>1.0037396326058032</c:v>
                </c:pt>
                <c:pt idx="8351">
                  <c:v>1.0034992878877258</c:v>
                </c:pt>
                <c:pt idx="8352">
                  <c:v>1.003259029484872</c:v>
                </c:pt>
                <c:pt idx="8353">
                  <c:v>1.0030188573558998</c:v>
                </c:pt>
                <c:pt idx="8354">
                  <c:v>1.0027787714595153</c:v>
                </c:pt>
                <c:pt idx="8355">
                  <c:v>1.0025387717544414</c:v>
                </c:pt>
                <c:pt idx="8356">
                  <c:v>1.0022988581994203</c:v>
                </c:pt>
                <c:pt idx="8357">
                  <c:v>1.0020590307532451</c:v>
                </c:pt>
                <c:pt idx="8358">
                  <c:v>1.0018192893746756</c:v>
                </c:pt>
                <c:pt idx="8359">
                  <c:v>1.0015796340225738</c:v>
                </c:pt>
                <c:pt idx="8360">
                  <c:v>1.0013400646557684</c:v>
                </c:pt>
                <c:pt idx="8361">
                  <c:v>1.0011005812331195</c:v>
                </c:pt>
                <c:pt idx="8362">
                  <c:v>1.0008611837135377</c:v>
                </c:pt>
                <c:pt idx="8363">
                  <c:v>1.0006218720559337</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0.99775681447981468</c:v>
                </c:pt>
                <c:pt idx="8376">
                  <c:v>0.99751861530087271</c:v>
                </c:pt>
                <c:pt idx="8377">
                  <c:v>0.99728050141136526</c:v>
                </c:pt>
                <c:pt idx="8378">
                  <c:v>0.99704247277058811</c:v>
                </c:pt>
                <c:pt idx="8379">
                  <c:v>0.99680452933783636</c:v>
                </c:pt>
                <c:pt idx="8380">
                  <c:v>0.99656667107245078</c:v>
                </c:pt>
                <c:pt idx="8381">
                  <c:v>0.99632889793380064</c:v>
                </c:pt>
                <c:pt idx="8382">
                  <c:v>0.99609120988125521</c:v>
                </c:pt>
                <c:pt idx="8383">
                  <c:v>0.9958536068742333</c:v>
                </c:pt>
                <c:pt idx="8384">
                  <c:v>0.9956160888721568</c:v>
                </c:pt>
                <c:pt idx="8385">
                  <c:v>0.9953786558344947</c:v>
                </c:pt>
                <c:pt idx="8386">
                  <c:v>0.99514130772071696</c:v>
                </c:pt>
                <c:pt idx="8387">
                  <c:v>0.99490404449033154</c:v>
                </c:pt>
                <c:pt idx="8388">
                  <c:v>0.99466686610286759</c:v>
                </c:pt>
                <c:pt idx="8389">
                  <c:v>0.99442977251788012</c:v>
                </c:pt>
                <c:pt idx="8390">
                  <c:v>0.99419276369493859</c:v>
                </c:pt>
                <c:pt idx="8391">
                  <c:v>0.99395583959365263</c:v>
                </c:pt>
                <c:pt idx="8392">
                  <c:v>0.99371900017364267</c:v>
                </c:pt>
                <c:pt idx="8393">
                  <c:v>0.9934822453945571</c:v>
                </c:pt>
                <c:pt idx="8394">
                  <c:v>0.99324557521607593</c:v>
                </c:pt>
                <c:pt idx="8395">
                  <c:v>0.99300898959788908</c:v>
                </c:pt>
                <c:pt idx="8396">
                  <c:v>0.99277248849972033</c:v>
                </c:pt>
                <c:pt idx="8397">
                  <c:v>0.99253607188130999</c:v>
                </c:pt>
                <c:pt idx="8398">
                  <c:v>0.99229973970244056</c:v>
                </c:pt>
                <c:pt idx="8399">
                  <c:v>0.99206349192289256</c:v>
                </c:pt>
                <c:pt idx="8400">
                  <c:v>0.991827328502488</c:v>
                </c:pt>
                <c:pt idx="8401">
                  <c:v>0.99159124940106558</c:v>
                </c:pt>
                <c:pt idx="8402">
                  <c:v>0.99135525457849483</c:v>
                </c:pt>
                <c:pt idx="8403">
                  <c:v>0.99111934399465229</c:v>
                </c:pt>
                <c:pt idx="8404">
                  <c:v>0.99088351760946769</c:v>
                </c:pt>
                <c:pt idx="8405">
                  <c:v>0.99064777538286586</c:v>
                </c:pt>
                <c:pt idx="8406">
                  <c:v>0.99041211727481027</c:v>
                </c:pt>
                <c:pt idx="8407">
                  <c:v>0.99017654324528459</c:v>
                </c:pt>
                <c:pt idx="8408">
                  <c:v>0.98994105325430004</c:v>
                </c:pt>
                <c:pt idx="8409">
                  <c:v>0.98970564726188215</c:v>
                </c:pt>
                <c:pt idx="8410">
                  <c:v>0.98947032522808653</c:v>
                </c:pt>
                <c:pt idx="8411">
                  <c:v>0.98923508711299757</c:v>
                </c:pt>
                <c:pt idx="8412">
                  <c:v>0.98899993287671584</c:v>
                </c:pt>
                <c:pt idx="8413">
                  <c:v>0.98876486247936735</c:v>
                </c:pt>
                <c:pt idx="8414">
                  <c:v>0.98852987588110242</c:v>
                </c:pt>
                <c:pt idx="8415">
                  <c:v>0.98829497304209524</c:v>
                </c:pt>
                <c:pt idx="8416">
                  <c:v>0.98806015392254065</c:v>
                </c:pt>
                <c:pt idx="8417">
                  <c:v>0.98782541848266725</c:v>
                </c:pt>
                <c:pt idx="8418">
                  <c:v>0.98759076668271251</c:v>
                </c:pt>
                <c:pt idx="8419">
                  <c:v>0.98735619848294287</c:v>
                </c:pt>
                <c:pt idx="8420">
                  <c:v>0.98712171384366398</c:v>
                </c:pt>
                <c:pt idx="8421">
                  <c:v>0.98688731272517771</c:v>
                </c:pt>
                <c:pt idx="8422">
                  <c:v>0.98665299508782756</c:v>
                </c:pt>
                <c:pt idx="8423">
                  <c:v>0.986418760891973</c:v>
                </c:pt>
                <c:pt idx="8424">
                  <c:v>0.98618461009801162</c:v>
                </c:pt>
                <c:pt idx="8425">
                  <c:v>0.98595054266634052</c:v>
                </c:pt>
                <c:pt idx="8426">
                  <c:v>0.98571655855739759</c:v>
                </c:pt>
                <c:pt idx="8427">
                  <c:v>0.98548265773163668</c:v>
                </c:pt>
                <c:pt idx="8428">
                  <c:v>0.98524884014954772</c:v>
                </c:pt>
                <c:pt idx="8429">
                  <c:v>0.98501510577161933</c:v>
                </c:pt>
                <c:pt idx="8430">
                  <c:v>0.98478145455839761</c:v>
                </c:pt>
                <c:pt idx="8431">
                  <c:v>0.98454788647041214</c:v>
                </c:pt>
                <c:pt idx="8432">
                  <c:v>0.98431440146824856</c:v>
                </c:pt>
                <c:pt idx="8433">
                  <c:v>0.9840809995125025</c:v>
                </c:pt>
                <c:pt idx="8434">
                  <c:v>0.98384768056379668</c:v>
                </c:pt>
                <c:pt idx="8435">
                  <c:v>0.98361444458276659</c:v>
                </c:pt>
                <c:pt idx="8436">
                  <c:v>0.98338129153008769</c:v>
                </c:pt>
                <c:pt idx="8437">
                  <c:v>0.98314822136644731</c:v>
                </c:pt>
                <c:pt idx="8438">
                  <c:v>0.98291523405255976</c:v>
                </c:pt>
                <c:pt idx="8439">
                  <c:v>0.98268232954916157</c:v>
                </c:pt>
                <c:pt idx="8440">
                  <c:v>0.98244950781701357</c:v>
                </c:pt>
                <c:pt idx="8441">
                  <c:v>0.9822167688168959</c:v>
                </c:pt>
                <c:pt idx="8442">
                  <c:v>0.9819841125096257</c:v>
                </c:pt>
                <c:pt idx="8443">
                  <c:v>0.98175153885602151</c:v>
                </c:pt>
                <c:pt idx="8444">
                  <c:v>0.981519047816937</c:v>
                </c:pt>
                <c:pt idx="8445">
                  <c:v>0.98128663935325844</c:v>
                </c:pt>
                <c:pt idx="8446">
                  <c:v>0.98105431342588134</c:v>
                </c:pt>
                <c:pt idx="8447">
                  <c:v>0.98082206999571708</c:v>
                </c:pt>
                <c:pt idx="8448">
                  <c:v>0.98058990902372656</c:v>
                </c:pt>
                <c:pt idx="8449">
                  <c:v>0.98035783047087388</c:v>
                </c:pt>
                <c:pt idx="8450">
                  <c:v>0.98012583429814726</c:v>
                </c:pt>
                <c:pt idx="8451">
                  <c:v>0.97989392046656165</c:v>
                </c:pt>
                <c:pt idx="8452">
                  <c:v>0.97966208893715856</c:v>
                </c:pt>
                <c:pt idx="8453">
                  <c:v>0.97943033967099891</c:v>
                </c:pt>
                <c:pt idx="8454">
                  <c:v>0.97919867262917148</c:v>
                </c:pt>
                <c:pt idx="8455">
                  <c:v>0.97896708777276487</c:v>
                </c:pt>
                <c:pt idx="8456">
                  <c:v>0.97873558506293246</c:v>
                </c:pt>
                <c:pt idx="8457">
                  <c:v>0.97850416446081478</c:v>
                </c:pt>
                <c:pt idx="8458">
                  <c:v>0.97827282592759068</c:v>
                </c:pt>
                <c:pt idx="8459">
                  <c:v>0.97804156942445863</c:v>
                </c:pt>
                <c:pt idx="8460">
                  <c:v>0.97781039491263888</c:v>
                </c:pt>
                <c:pt idx="8461">
                  <c:v>0.9775793023533863</c:v>
                </c:pt>
                <c:pt idx="8462">
                  <c:v>0.97734829170795057</c:v>
                </c:pt>
                <c:pt idx="8463">
                  <c:v>0.97711736293763463</c:v>
                </c:pt>
                <c:pt idx="8464">
                  <c:v>0.97688651600375465</c:v>
                </c:pt>
                <c:pt idx="8465">
                  <c:v>0.97665575086763923</c:v>
                </c:pt>
                <c:pt idx="8466">
                  <c:v>0.97642506749065061</c:v>
                </c:pt>
                <c:pt idx="8467">
                  <c:v>0.97619446583417302</c:v>
                </c:pt>
                <c:pt idx="8468">
                  <c:v>0.97596394585960256</c:v>
                </c:pt>
                <c:pt idx="8469">
                  <c:v>0.97573350752838184</c:v>
                </c:pt>
                <c:pt idx="8470">
                  <c:v>0.97550315080194161</c:v>
                </c:pt>
                <c:pt idx="8471">
                  <c:v>0.97527287564177745</c:v>
                </c:pt>
                <c:pt idx="8472">
                  <c:v>0.97504268200936595</c:v>
                </c:pt>
                <c:pt idx="8473">
                  <c:v>0.97481256986623133</c:v>
                </c:pt>
                <c:pt idx="8474">
                  <c:v>0.97458253917392457</c:v>
                </c:pt>
                <c:pt idx="8475">
                  <c:v>0.97435258989399698</c:v>
                </c:pt>
                <c:pt idx="8476">
                  <c:v>0.97412272198804351</c:v>
                </c:pt>
                <c:pt idx="8477">
                  <c:v>0.9738929354176683</c:v>
                </c:pt>
                <c:pt idx="8478">
                  <c:v>0.97366323014450773</c:v>
                </c:pt>
                <c:pt idx="8479">
                  <c:v>0.97343360613020735</c:v>
                </c:pt>
                <c:pt idx="8480">
                  <c:v>0.9732040633364536</c:v>
                </c:pt>
                <c:pt idx="8481">
                  <c:v>0.97297460172494299</c:v>
                </c:pt>
                <c:pt idx="8482">
                  <c:v>0.97274522125740048</c:v>
                </c:pt>
                <c:pt idx="8483">
                  <c:v>0.97251592189556257</c:v>
                </c:pt>
                <c:pt idx="8484">
                  <c:v>0.9722867036012055</c:v>
                </c:pt>
                <c:pt idx="8485">
                  <c:v>0.97205756633611662</c:v>
                </c:pt>
                <c:pt idx="8486">
                  <c:v>0.97182851006210946</c:v>
                </c:pt>
                <c:pt idx="8487">
                  <c:v>0.97159953474101268</c:v>
                </c:pt>
                <c:pt idx="8488">
                  <c:v>0.971370640334693</c:v>
                </c:pt>
                <c:pt idx="8489">
                  <c:v>0.97114182680502348</c:v>
                </c:pt>
                <c:pt idx="8490">
                  <c:v>0.97091309411390569</c:v>
                </c:pt>
                <c:pt idx="8491">
                  <c:v>0.97068444222327299</c:v>
                </c:pt>
                <c:pt idx="8492">
                  <c:v>0.97045587109505982</c:v>
                </c:pt>
                <c:pt idx="8493">
                  <c:v>0.97022738069124559</c:v>
                </c:pt>
                <c:pt idx="8494">
                  <c:v>0.96999897097382304</c:v>
                </c:pt>
                <c:pt idx="8495">
                  <c:v>0.969770641904799</c:v>
                </c:pt>
                <c:pt idx="8496">
                  <c:v>0.96954239344621151</c:v>
                </c:pt>
                <c:pt idx="8497">
                  <c:v>0.9693142255601247</c:v>
                </c:pt>
                <c:pt idx="8498">
                  <c:v>0.96908613820861655</c:v>
                </c:pt>
                <c:pt idx="8499">
                  <c:v>0.96885813135379451</c:v>
                </c:pt>
                <c:pt idx="8500">
                  <c:v>0.96863020495777463</c:v>
                </c:pt>
                <c:pt idx="8501">
                  <c:v>0.96840235898271221</c:v>
                </c:pt>
                <c:pt idx="8502">
                  <c:v>0.9681745933907846</c:v>
                </c:pt>
                <c:pt idx="8503">
                  <c:v>0.96794690814416884</c:v>
                </c:pt>
                <c:pt idx="8504">
                  <c:v>0.96771930320509325</c:v>
                </c:pt>
                <c:pt idx="8505">
                  <c:v>0.96749177853578694</c:v>
                </c:pt>
                <c:pt idx="8506">
                  <c:v>0.96726433409850965</c:v>
                </c:pt>
                <c:pt idx="8507">
                  <c:v>0.96703696985554399</c:v>
                </c:pt>
                <c:pt idx="8508">
                  <c:v>0.96680968576920001</c:v>
                </c:pt>
                <c:pt idx="8509">
                  <c:v>0.96658248180179229</c:v>
                </c:pt>
                <c:pt idx="8510">
                  <c:v>0.96635535791568061</c:v>
                </c:pt>
                <c:pt idx="8511">
                  <c:v>0.96612831407322564</c:v>
                </c:pt>
                <c:pt idx="8512">
                  <c:v>0.96590135023682511</c:v>
                </c:pt>
                <c:pt idx="8513">
                  <c:v>0.96567446636889287</c:v>
                </c:pt>
                <c:pt idx="8514">
                  <c:v>0.96544766243185265</c:v>
                </c:pt>
                <c:pt idx="8515">
                  <c:v>0.96522093838818435</c:v>
                </c:pt>
                <c:pt idx="8516">
                  <c:v>0.96499429420034999</c:v>
                </c:pt>
                <c:pt idx="8517">
                  <c:v>0.96476772983085957</c:v>
                </c:pt>
                <c:pt idx="8518">
                  <c:v>0.9645412452422395</c:v>
                </c:pt>
                <c:pt idx="8519">
                  <c:v>0.96431484039703397</c:v>
                </c:pt>
                <c:pt idx="8520">
                  <c:v>0.96408851525781103</c:v>
                </c:pt>
                <c:pt idx="8521">
                  <c:v>0.96386226978715817</c:v>
                </c:pt>
                <c:pt idx="8522">
                  <c:v>0.9636361039476965</c:v>
                </c:pt>
                <c:pt idx="8523">
                  <c:v>0.96341001770205159</c:v>
                </c:pt>
                <c:pt idx="8524">
                  <c:v>0.96318401101288365</c:v>
                </c:pt>
                <c:pt idx="8525">
                  <c:v>0.96295808384286752</c:v>
                </c:pt>
                <c:pt idx="8526">
                  <c:v>0.96273223615470882</c:v>
                </c:pt>
                <c:pt idx="8527">
                  <c:v>0.96250646791111949</c:v>
                </c:pt>
                <c:pt idx="8528">
                  <c:v>0.96228077907485243</c:v>
                </c:pt>
                <c:pt idx="8529">
                  <c:v>0.96205516960866966</c:v>
                </c:pt>
                <c:pt idx="8530">
                  <c:v>0.96182963947536115</c:v>
                </c:pt>
                <c:pt idx="8531">
                  <c:v>0.96160418863772834</c:v>
                </c:pt>
                <c:pt idx="8532">
                  <c:v>0.96137881705861283</c:v>
                </c:pt>
                <c:pt idx="8533">
                  <c:v>0.96115352470085558</c:v>
                </c:pt>
                <c:pt idx="8534">
                  <c:v>0.96092831152734015</c:v>
                </c:pt>
                <c:pt idx="8535">
                  <c:v>0.96070317750095968</c:v>
                </c:pt>
                <c:pt idx="8536">
                  <c:v>0.96047812258463205</c:v>
                </c:pt>
                <c:pt idx="8537">
                  <c:v>0.96025314674129658</c:v>
                </c:pt>
                <c:pt idx="8538">
                  <c:v>0.96002824993391533</c:v>
                </c:pt>
                <c:pt idx="8539">
                  <c:v>0.95980343212547536</c:v>
                </c:pt>
                <c:pt idx="8540">
                  <c:v>0.95957869327896705</c:v>
                </c:pt>
                <c:pt idx="8541">
                  <c:v>0.95935403335743163</c:v>
                </c:pt>
                <c:pt idx="8542">
                  <c:v>0.95912945232391578</c:v>
                </c:pt>
                <c:pt idx="8543">
                  <c:v>0.95890495014147892</c:v>
                </c:pt>
                <c:pt idx="8544">
                  <c:v>0.95868052677321769</c:v>
                </c:pt>
                <c:pt idx="8545">
                  <c:v>0.95845618218224471</c:v>
                </c:pt>
                <c:pt idx="8546">
                  <c:v>0.95823191633170435</c:v>
                </c:pt>
                <c:pt idx="8547">
                  <c:v>0.95800772918473542</c:v>
                </c:pt>
                <c:pt idx="8548">
                  <c:v>0.95778362070452572</c:v>
                </c:pt>
                <c:pt idx="8549">
                  <c:v>0.95755959085427178</c:v>
                </c:pt>
                <c:pt idx="8550">
                  <c:v>0.95733563959719703</c:v>
                </c:pt>
                <c:pt idx="8551">
                  <c:v>0.9571117668965351</c:v>
                </c:pt>
                <c:pt idx="8552">
                  <c:v>0.9568879727155577</c:v>
                </c:pt>
                <c:pt idx="8553">
                  <c:v>0.95666425701754765</c:v>
                </c:pt>
                <c:pt idx="8554">
                  <c:v>0.95644061976581063</c:v>
                </c:pt>
                <c:pt idx="8555">
                  <c:v>0.95621706092367387</c:v>
                </c:pt>
                <c:pt idx="8556">
                  <c:v>0.95599358045449045</c:v>
                </c:pt>
                <c:pt idx="8557">
                  <c:v>0.9557701783216237</c:v>
                </c:pt>
                <c:pt idx="8558">
                  <c:v>0.95554685448847598</c:v>
                </c:pt>
                <c:pt idx="8559">
                  <c:v>0.9553236089184477</c:v>
                </c:pt>
                <c:pt idx="8560">
                  <c:v>0.95510044157498464</c:v>
                </c:pt>
                <c:pt idx="8561">
                  <c:v>0.95487735242154215</c:v>
                </c:pt>
                <c:pt idx="8562">
                  <c:v>0.95465434142159178</c:v>
                </c:pt>
                <c:pt idx="8563">
                  <c:v>0.95443140853863362</c:v>
                </c:pt>
                <c:pt idx="8564">
                  <c:v>0.95420855373619262</c:v>
                </c:pt>
                <c:pt idx="8565">
                  <c:v>0.95398577697780662</c:v>
                </c:pt>
                <c:pt idx="8566">
                  <c:v>0.95376307822703954</c:v>
                </c:pt>
                <c:pt idx="8567">
                  <c:v>0.95354045744747828</c:v>
                </c:pt>
                <c:pt idx="8568">
                  <c:v>0.95331791460271842</c:v>
                </c:pt>
                <c:pt idx="8569">
                  <c:v>0.95309544965639892</c:v>
                </c:pt>
                <c:pt idx="8570">
                  <c:v>0.95287306257215665</c:v>
                </c:pt>
                <c:pt idx="8571">
                  <c:v>0.95265075331366833</c:v>
                </c:pt>
                <c:pt idx="8572">
                  <c:v>0.95242852184461757</c:v>
                </c:pt>
                <c:pt idx="8573">
                  <c:v>0.9522063681287215</c:v>
                </c:pt>
                <c:pt idx="8574">
                  <c:v>0.95198429212971281</c:v>
                </c:pt>
                <c:pt idx="8575">
                  <c:v>0.95176229381133659</c:v>
                </c:pt>
                <c:pt idx="8576">
                  <c:v>0.9515403731373766</c:v>
                </c:pt>
                <c:pt idx="8577">
                  <c:v>0.95131853007162459</c:v>
                </c:pt>
                <c:pt idx="8578">
                  <c:v>0.95109676457789871</c:v>
                </c:pt>
                <c:pt idx="8579">
                  <c:v>0.95087507662004112</c:v>
                </c:pt>
                <c:pt idx="8580">
                  <c:v>0.95065346616189961</c:v>
                </c:pt>
                <c:pt idx="8581">
                  <c:v>0.95043193316736008</c:v>
                </c:pt>
                <c:pt idx="8582">
                  <c:v>0.95021047760032762</c:v>
                </c:pt>
                <c:pt idx="8583">
                  <c:v>0.94998909942472065</c:v>
                </c:pt>
                <c:pt idx="8584">
                  <c:v>0.9497677986044859</c:v>
                </c:pt>
                <c:pt idx="8585">
                  <c:v>0.94954657510358065</c:v>
                </c:pt>
                <c:pt idx="8586">
                  <c:v>0.9493254288859948</c:v>
                </c:pt>
                <c:pt idx="8587">
                  <c:v>0.9491043599157345</c:v>
                </c:pt>
                <c:pt idx="8588">
                  <c:v>0.9488833681568265</c:v>
                </c:pt>
                <c:pt idx="8589">
                  <c:v>0.9486624535733208</c:v>
                </c:pt>
                <c:pt idx="8590">
                  <c:v>0.94844161612928402</c:v>
                </c:pt>
                <c:pt idx="8591">
                  <c:v>0.94822085578880089</c:v>
                </c:pt>
                <c:pt idx="8592">
                  <c:v>0.94800017251599034</c:v>
                </c:pt>
                <c:pt idx="8593">
                  <c:v>0.9477795662749815</c:v>
                </c:pt>
                <c:pt idx="8594">
                  <c:v>0.94755903702992261</c:v>
                </c:pt>
                <c:pt idx="8595">
                  <c:v>0.94733858474499133</c:v>
                </c:pt>
                <c:pt idx="8596">
                  <c:v>0.94711820938438573</c:v>
                </c:pt>
                <c:pt idx="8597">
                  <c:v>0.94689791091231423</c:v>
                </c:pt>
                <c:pt idx="8598">
                  <c:v>0.94667768929301688</c:v>
                </c:pt>
                <c:pt idx="8599">
                  <c:v>0.94645754449074349</c:v>
                </c:pt>
                <c:pt idx="8600">
                  <c:v>0.9462374764697824</c:v>
                </c:pt>
                <c:pt idx="8601">
                  <c:v>0.94601748519441853</c:v>
                </c:pt>
                <c:pt idx="8602">
                  <c:v>0.94579757062898406</c:v>
                </c:pt>
                <c:pt idx="8603">
                  <c:v>0.9455777327378061</c:v>
                </c:pt>
                <c:pt idx="8604">
                  <c:v>0.94535797148525358</c:v>
                </c:pt>
                <c:pt idx="8605">
                  <c:v>0.94513828683570644</c:v>
                </c:pt>
                <c:pt idx="8606">
                  <c:v>0.94491867875356461</c:v>
                </c:pt>
                <c:pt idx="8607">
                  <c:v>0.94469914720325165</c:v>
                </c:pt>
                <c:pt idx="8608">
                  <c:v>0.94447969214921068</c:v>
                </c:pt>
                <c:pt idx="8609">
                  <c:v>0.94426031355590079</c:v>
                </c:pt>
                <c:pt idx="8610">
                  <c:v>0.94404101138781549</c:v>
                </c:pt>
                <c:pt idx="8611">
                  <c:v>0.94382178560944963</c:v>
                </c:pt>
                <c:pt idx="8612">
                  <c:v>0.94360263618533802</c:v>
                </c:pt>
                <c:pt idx="8613">
                  <c:v>0.94338356308001758</c:v>
                </c:pt>
                <c:pt idx="8614">
                  <c:v>0.94316456625806333</c:v>
                </c:pt>
                <c:pt idx="8615">
                  <c:v>0.94294564568406158</c:v>
                </c:pt>
                <c:pt idx="8616">
                  <c:v>0.94272680132261244</c:v>
                </c:pt>
                <c:pt idx="8617">
                  <c:v>0.94250803313835263</c:v>
                </c:pt>
                <c:pt idx="8618">
                  <c:v>0.94228934109592566</c:v>
                </c:pt>
                <c:pt idx="8619">
                  <c:v>0.94207072516000789</c:v>
                </c:pt>
                <c:pt idx="8620">
                  <c:v>0.94185218529528258</c:v>
                </c:pt>
                <c:pt idx="8621">
                  <c:v>0.94163372146646251</c:v>
                </c:pt>
                <c:pt idx="8622">
                  <c:v>0.94141533363828045</c:v>
                </c:pt>
                <c:pt idx="8623">
                  <c:v>0.94119702177548092</c:v>
                </c:pt>
                <c:pt idx="8624">
                  <c:v>0.94097878584284256</c:v>
                </c:pt>
                <c:pt idx="8625">
                  <c:v>0.94076062580515529</c:v>
                </c:pt>
                <c:pt idx="8626">
                  <c:v>0.94054254162722872</c:v>
                </c:pt>
                <c:pt idx="8627">
                  <c:v>0.94032453327390464</c:v>
                </c:pt>
                <c:pt idx="8628">
                  <c:v>0.9401066007100265</c:v>
                </c:pt>
                <c:pt idx="8629">
                  <c:v>0.93988874390047261</c:v>
                </c:pt>
                <c:pt idx="8630">
                  <c:v>0.93967096281013662</c:v>
                </c:pt>
                <c:pt idx="8631">
                  <c:v>0.9394532574039316</c:v>
                </c:pt>
                <c:pt idx="8632">
                  <c:v>0.93923562764679591</c:v>
                </c:pt>
                <c:pt idx="8633">
                  <c:v>0.93901807350367905</c:v>
                </c:pt>
                <c:pt idx="8634">
                  <c:v>0.93880059493955625</c:v>
                </c:pt>
                <c:pt idx="8635">
                  <c:v>0.93858319191942596</c:v>
                </c:pt>
                <c:pt idx="8636">
                  <c:v>0.93836586440830883</c:v>
                </c:pt>
                <c:pt idx="8637">
                  <c:v>0.93814861237123603</c:v>
                </c:pt>
                <c:pt idx="8638">
                  <c:v>0.9379314357732581</c:v>
                </c:pt>
                <c:pt idx="8639">
                  <c:v>0.93771433457946063</c:v>
                </c:pt>
                <c:pt idx="8640">
                  <c:v>0.9374973087549332</c:v>
                </c:pt>
                <c:pt idx="8641">
                  <c:v>0.93728035826480161</c:v>
                </c:pt>
                <c:pt idx="8642">
                  <c:v>0.93706348307419562</c:v>
                </c:pt>
                <c:pt idx="8643">
                  <c:v>0.93684668314827635</c:v>
                </c:pt>
                <c:pt idx="8644">
                  <c:v>0.93662995845221564</c:v>
                </c:pt>
                <c:pt idx="8645">
                  <c:v>0.93641330895121166</c:v>
                </c:pt>
                <c:pt idx="8646">
                  <c:v>0.93619673461049668</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0.93446684148745929</c:v>
                </c:pt>
                <c:pt idx="8655">
                  <c:v>0.93425094202734649</c:v>
                </c:pt>
                <c:pt idx="8656">
                  <c:v>0.93403511738079181</c:v>
                </c:pt>
                <c:pt idx="8657">
                  <c:v>0.93381936751322769</c:v>
                </c:pt>
                <c:pt idx="8658">
                  <c:v>0.93360369239012353</c:v>
                </c:pt>
                <c:pt idx="8659">
                  <c:v>0.9333880919769415</c:v>
                </c:pt>
                <c:pt idx="8660">
                  <c:v>0.93317256623919864</c:v>
                </c:pt>
                <c:pt idx="8661">
                  <c:v>0.93295711514240087</c:v>
                </c:pt>
                <c:pt idx="8662">
                  <c:v>0.93274173865209242</c:v>
                </c:pt>
                <c:pt idx="8663">
                  <c:v>0.93252643673381963</c:v>
                </c:pt>
                <c:pt idx="8664">
                  <c:v>0.93231120935317346</c:v>
                </c:pt>
                <c:pt idx="8665">
                  <c:v>0.93209605647574301</c:v>
                </c:pt>
                <c:pt idx="8666">
                  <c:v>0.93188097806714532</c:v>
                </c:pt>
                <c:pt idx="8667">
                  <c:v>0.93166597409302265</c:v>
                </c:pt>
                <c:pt idx="8668">
                  <c:v>0.9314510445190286</c:v>
                </c:pt>
                <c:pt idx="8669">
                  <c:v>0.93123618931083796</c:v>
                </c:pt>
                <c:pt idx="8670">
                  <c:v>0.93102140843415726</c:v>
                </c:pt>
                <c:pt idx="8671">
                  <c:v>0.93080670185468728</c:v>
                </c:pt>
                <c:pt idx="8672">
                  <c:v>0.93059206953817464</c:v>
                </c:pt>
                <c:pt idx="8673">
                  <c:v>0.93037751145037173</c:v>
                </c:pt>
                <c:pt idx="8674">
                  <c:v>0.93016302755705449</c:v>
                </c:pt>
                <c:pt idx="8675">
                  <c:v>0.92994861782402116</c:v>
                </c:pt>
                <c:pt idx="8676">
                  <c:v>0.92973428221708021</c:v>
                </c:pt>
                <c:pt idx="8677">
                  <c:v>0.9295200207020653</c:v>
                </c:pt>
                <c:pt idx="8678">
                  <c:v>0.92930583324484584</c:v>
                </c:pt>
                <c:pt idx="8679">
                  <c:v>0.92909171981127603</c:v>
                </c:pt>
                <c:pt idx="8680">
                  <c:v>0.92887768036726159</c:v>
                </c:pt>
                <c:pt idx="8681">
                  <c:v>0.92866371487871269</c:v>
                </c:pt>
                <c:pt idx="8682">
                  <c:v>0.92844982331156434</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0.92674134786311202</c:v>
                </c:pt>
                <c:pt idx="8691">
                  <c:v>0.92652812005875551</c:v>
                </c:pt>
                <c:pt idx="8692">
                  <c:v>0.92631496583620065</c:v>
                </c:pt>
                <c:pt idx="8693">
                  <c:v>0.92610188516160641</c:v>
                </c:pt>
                <c:pt idx="8694">
                  <c:v>0.92588887800112663</c:v>
                </c:pt>
                <c:pt idx="8695">
                  <c:v>0.92567594432095213</c:v>
                </c:pt>
                <c:pt idx="8696">
                  <c:v>0.92546308408728706</c:v>
                </c:pt>
                <c:pt idx="8697">
                  <c:v>0.9252502972663651</c:v>
                </c:pt>
                <c:pt idx="8698">
                  <c:v>0.92503758382442258</c:v>
                </c:pt>
                <c:pt idx="8699">
                  <c:v>0.92482494372772828</c:v>
                </c:pt>
                <c:pt idx="8700">
                  <c:v>0.92461237694256437</c:v>
                </c:pt>
                <c:pt idx="8701">
                  <c:v>0.92439988343523483</c:v>
                </c:pt>
                <c:pt idx="8702">
                  <c:v>0.92418746317206157</c:v>
                </c:pt>
                <c:pt idx="8703">
                  <c:v>0.92397511611939198</c:v>
                </c:pt>
                <c:pt idx="8704">
                  <c:v>0.92376284224357763</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0.92079867276069061</c:v>
                </c:pt>
                <c:pt idx="8719">
                  <c:v>0.92058749251423133</c:v>
                </c:pt>
                <c:pt idx="8720">
                  <c:v>0.92037638490903051</c:v>
                </c:pt>
                <c:pt idx="8721">
                  <c:v>0.92016534991178156</c:v>
                </c:pt>
                <c:pt idx="8722">
                  <c:v>0.91995438748918601</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0.91784874755829904</c:v>
                </c:pt>
                <c:pt idx="8733">
                  <c:v>0.91763858126499276</c:v>
                </c:pt>
                <c:pt idx="8734">
                  <c:v>0.91742848714831071</c:v>
                </c:pt>
                <c:pt idx="8735">
                  <c:v>0.91721846517520356</c:v>
                </c:pt>
                <c:pt idx="8736">
                  <c:v>0.91700851531264549</c:v>
                </c:pt>
                <c:pt idx="8737">
                  <c:v>0.91679863752763058</c:v>
                </c:pt>
                <c:pt idx="8738">
                  <c:v>0.91658883178715866</c:v>
                </c:pt>
                <c:pt idx="8739">
                  <c:v>0.91637909805827611</c:v>
                </c:pt>
                <c:pt idx="8740">
                  <c:v>0.91616943630801928</c:v>
                </c:pt>
                <c:pt idx="8741">
                  <c:v>0.91595984650345763</c:v>
                </c:pt>
                <c:pt idx="8742">
                  <c:v>0.9157503286116746</c:v>
                </c:pt>
                <c:pt idx="8743">
                  <c:v>0.91554088259978494</c:v>
                </c:pt>
                <c:pt idx="8744">
                  <c:v>0.91533150843490008</c:v>
                </c:pt>
                <c:pt idx="8745">
                  <c:v>0.91512220608417405</c:v>
                </c:pt>
                <c:pt idx="8746">
                  <c:v>0.91491297551475748</c:v>
                </c:pt>
                <c:pt idx="8747">
                  <c:v>0.91470381669384282</c:v>
                </c:pt>
                <c:pt idx="8748">
                  <c:v>0.91449472958861222</c:v>
                </c:pt>
                <c:pt idx="8749">
                  <c:v>0.91428571416629734</c:v>
                </c:pt>
                <c:pt idx="8750">
                  <c:v>0.91407677039412982</c:v>
                </c:pt>
                <c:pt idx="8751">
                  <c:v>0.91386789823936454</c:v>
                </c:pt>
                <c:pt idx="8752">
                  <c:v>0.91365909766927966</c:v>
                </c:pt>
                <c:pt idx="8753">
                  <c:v>0.91345036865115448</c:v>
                </c:pt>
                <c:pt idx="8754">
                  <c:v>0.91324171115231312</c:v>
                </c:pt>
                <c:pt idx="8755">
                  <c:v>0.91303312514008106</c:v>
                </c:pt>
                <c:pt idx="8756">
                  <c:v>0.9128246105818103</c:v>
                </c:pt>
                <c:pt idx="8757">
                  <c:v>0.91261616744485652</c:v>
                </c:pt>
                <c:pt idx="8758">
                  <c:v>0.91240779569661656</c:v>
                </c:pt>
                <c:pt idx="8759">
                  <c:v>0.91219949530449562</c:v>
                </c:pt>
                <c:pt idx="8760">
                  <c:v>0.91199126623590565</c:v>
                </c:pt>
                <c:pt idx="8761">
                  <c:v>0.91178310845829624</c:v>
                </c:pt>
                <c:pt idx="8762">
                  <c:v>0.91157502193912676</c:v>
                </c:pt>
                <c:pt idx="8763">
                  <c:v>0.91136700664587689</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0.90929076399736108</c:v>
                </c:pt>
                <c:pt idx="8774">
                  <c:v>0.90908353004808962</c:v>
                </c:pt>
                <c:pt idx="8775">
                  <c:v>0.90887636693591956</c:v>
                </c:pt>
                <c:pt idx="8776">
                  <c:v>0.90866927462857761</c:v>
                </c:pt>
                <c:pt idx="8777">
                  <c:v>0.90846225309378603</c:v>
                </c:pt>
                <c:pt idx="8778">
                  <c:v>0.90825530229931561</c:v>
                </c:pt>
                <c:pt idx="8779">
                  <c:v>0.90804842221293369</c:v>
                </c:pt>
                <c:pt idx="8780">
                  <c:v>0.90784161280243691</c:v>
                </c:pt>
                <c:pt idx="8781">
                  <c:v>0.90763487403562693</c:v>
                </c:pt>
                <c:pt idx="8782">
                  <c:v>0.90742820588034057</c:v>
                </c:pt>
                <c:pt idx="8783">
                  <c:v>0.907221608304426</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0.90557136470204935</c:v>
                </c:pt>
                <c:pt idx="8792">
                  <c:v>0.90536540089659301</c:v>
                </c:pt>
                <c:pt idx="8793">
                  <c:v>0.90515950734997863</c:v>
                </c:pt>
                <c:pt idx="8794">
                  <c:v>0.90495368403025556</c:v>
                </c:pt>
                <c:pt idx="8795">
                  <c:v>0.90474793090549499</c:v>
                </c:pt>
                <c:pt idx="8796">
                  <c:v>0.90454224794377291</c:v>
                </c:pt>
                <c:pt idx="8797">
                  <c:v>0.90433663511319862</c:v>
                </c:pt>
                <c:pt idx="8798">
                  <c:v>0.90413109238189215</c:v>
                </c:pt>
                <c:pt idx="8799">
                  <c:v>0.9039256197179848</c:v>
                </c:pt>
                <c:pt idx="8800">
                  <c:v>0.90372021708964334</c:v>
                </c:pt>
                <c:pt idx="8801">
                  <c:v>0.90351488446503259</c:v>
                </c:pt>
                <c:pt idx="8802">
                  <c:v>0.90330962181235053</c:v>
                </c:pt>
                <c:pt idx="8803">
                  <c:v>0.9031044290998127</c:v>
                </c:pt>
                <c:pt idx="8804">
                  <c:v>0.90289930629563964</c:v>
                </c:pt>
                <c:pt idx="8805">
                  <c:v>0.9026942533680874</c:v>
                </c:pt>
                <c:pt idx="8806">
                  <c:v>0.90248927028540415</c:v>
                </c:pt>
                <c:pt idx="8807">
                  <c:v>0.9022843570158896</c:v>
                </c:pt>
                <c:pt idx="8808">
                  <c:v>0.90207951352784044</c:v>
                </c:pt>
                <c:pt idx="8809">
                  <c:v>0.90187473978957244</c:v>
                </c:pt>
                <c:pt idx="8810">
                  <c:v>0.90167003576942162</c:v>
                </c:pt>
                <c:pt idx="8811">
                  <c:v>0.90146540143574749</c:v>
                </c:pt>
                <c:pt idx="8812">
                  <c:v>0.90126083675692148</c:v>
                </c:pt>
                <c:pt idx="8813">
                  <c:v>0.90105634170132864</c:v>
                </c:pt>
                <c:pt idx="8814">
                  <c:v>0.90085191623739502</c:v>
                </c:pt>
                <c:pt idx="8815">
                  <c:v>0.90064756033352689</c:v>
                </c:pt>
                <c:pt idx="8816">
                  <c:v>0.90044327395817814</c:v>
                </c:pt>
                <c:pt idx="8817">
                  <c:v>0.900239057079809</c:v>
                </c:pt>
                <c:pt idx="8818">
                  <c:v>0.90003490966689892</c:v>
                </c:pt>
                <c:pt idx="8819">
                  <c:v>0.89983083168795008</c:v>
                </c:pt>
                <c:pt idx="8820">
                  <c:v>0.8996268231114789</c:v>
                </c:pt>
                <c:pt idx="8821">
                  <c:v>0.89942288390600966</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0.89738730034704173</c:v>
                </c:pt>
                <c:pt idx="8832">
                  <c:v>0.89718412215100507</c:v>
                </c:pt>
                <c:pt idx="8833">
                  <c:v>0.89698101294976862</c:v>
                </c:pt>
                <c:pt idx="8834">
                  <c:v>0.89677797271209969</c:v>
                </c:pt>
                <c:pt idx="8835">
                  <c:v>0.8965750014067807</c:v>
                </c:pt>
                <c:pt idx="8836">
                  <c:v>0.89637209900260895</c:v>
                </c:pt>
                <c:pt idx="8837">
                  <c:v>0.89616926546841069</c:v>
                </c:pt>
                <c:pt idx="8838">
                  <c:v>0.89596650077300988</c:v>
                </c:pt>
                <c:pt idx="8839">
                  <c:v>0.89576380488527008</c:v>
                </c:pt>
                <c:pt idx="8840">
                  <c:v>0.8955611777740522</c:v>
                </c:pt>
                <c:pt idx="8841">
                  <c:v>0.89535861940825412</c:v>
                </c:pt>
                <c:pt idx="8842">
                  <c:v>0.89515612975677128</c:v>
                </c:pt>
                <c:pt idx="8843">
                  <c:v>0.8949537087885383</c:v>
                </c:pt>
                <c:pt idx="8844">
                  <c:v>0.89475135647249004</c:v>
                </c:pt>
                <c:pt idx="8845">
                  <c:v>0.89454907277758222</c:v>
                </c:pt>
                <c:pt idx="8846">
                  <c:v>0.89434685767279265</c:v>
                </c:pt>
                <c:pt idx="8847">
                  <c:v>0.8941447111271168</c:v>
                </c:pt>
                <c:pt idx="8848">
                  <c:v>0.89394263310956834</c:v>
                </c:pt>
                <c:pt idx="8849">
                  <c:v>0.8937406235891715</c:v>
                </c:pt>
                <c:pt idx="8850">
                  <c:v>0.89353868253496838</c:v>
                </c:pt>
                <c:pt idx="8851">
                  <c:v>0.89333680991602826</c:v>
                </c:pt>
                <c:pt idx="8852">
                  <c:v>0.89313500570143756</c:v>
                </c:pt>
                <c:pt idx="8853">
                  <c:v>0.89293326986028343</c:v>
                </c:pt>
                <c:pt idx="8854">
                  <c:v>0.89273160236169435</c:v>
                </c:pt>
                <c:pt idx="8855">
                  <c:v>0.89253000317478914</c:v>
                </c:pt>
                <c:pt idx="8856">
                  <c:v>0.89232847226873102</c:v>
                </c:pt>
                <c:pt idx="8857">
                  <c:v>0.89212700961267788</c:v>
                </c:pt>
                <c:pt idx="8858">
                  <c:v>0.89192561517582591</c:v>
                </c:pt>
                <c:pt idx="8859">
                  <c:v>0.89172428892736511</c:v>
                </c:pt>
                <c:pt idx="8860">
                  <c:v>0.89152303083653051</c:v>
                </c:pt>
                <c:pt idx="8861">
                  <c:v>0.89132184087255051</c:v>
                </c:pt>
                <c:pt idx="8862">
                  <c:v>0.8911207190046837</c:v>
                </c:pt>
                <c:pt idx="8863">
                  <c:v>0.8909196652021999</c:v>
                </c:pt>
                <c:pt idx="8864">
                  <c:v>0.89071867943439165</c:v>
                </c:pt>
                <c:pt idx="8865">
                  <c:v>0.89051776167056107</c:v>
                </c:pt>
                <c:pt idx="8866">
                  <c:v>0.89031691188003881</c:v>
                </c:pt>
                <c:pt idx="8867">
                  <c:v>0.89011613003216461</c:v>
                </c:pt>
                <c:pt idx="8868">
                  <c:v>0.88991541609630065</c:v>
                </c:pt>
                <c:pt idx="8869">
                  <c:v>0.88971477004181476</c:v>
                </c:pt>
                <c:pt idx="8870">
                  <c:v>0.88951419183810321</c:v>
                </c:pt>
                <c:pt idx="8871">
                  <c:v>0.88931368145458367</c:v>
                </c:pt>
                <c:pt idx="8872">
                  <c:v>0.88911323886067639</c:v>
                </c:pt>
                <c:pt idx="8873">
                  <c:v>0.88891286402582936</c:v>
                </c:pt>
                <c:pt idx="8874">
                  <c:v>0.8887125569195049</c:v>
                </c:pt>
                <c:pt idx="8875">
                  <c:v>0.88851231751118254</c:v>
                </c:pt>
                <c:pt idx="8876">
                  <c:v>0.888312145770353</c:v>
                </c:pt>
                <c:pt idx="8877">
                  <c:v>0.88811204166654856</c:v>
                </c:pt>
                <c:pt idx="8878">
                  <c:v>0.88791200516928259</c:v>
                </c:pt>
                <c:pt idx="8879">
                  <c:v>0.88771203624811124</c:v>
                </c:pt>
                <c:pt idx="8880">
                  <c:v>0.88751213487259029</c:v>
                </c:pt>
                <c:pt idx="8881">
                  <c:v>0.88731230101231306</c:v>
                </c:pt>
                <c:pt idx="8882">
                  <c:v>0.88711253463688278</c:v>
                </c:pt>
                <c:pt idx="8883">
                  <c:v>0.88691283571590207</c:v>
                </c:pt>
                <c:pt idx="8884">
                  <c:v>0.88671320421901778</c:v>
                </c:pt>
                <c:pt idx="8885">
                  <c:v>0.88651364011587253</c:v>
                </c:pt>
                <c:pt idx="8886">
                  <c:v>0.88631414337613756</c:v>
                </c:pt>
                <c:pt idx="8887">
                  <c:v>0.88611471396949781</c:v>
                </c:pt>
                <c:pt idx="8888">
                  <c:v>0.88591535186565284</c:v>
                </c:pt>
                <c:pt idx="8889">
                  <c:v>0.88571605703432954</c:v>
                </c:pt>
                <c:pt idx="8890">
                  <c:v>0.88551682944525278</c:v>
                </c:pt>
                <c:pt idx="8891">
                  <c:v>0.88531766906818976</c:v>
                </c:pt>
                <c:pt idx="8892">
                  <c:v>0.88511857587289722</c:v>
                </c:pt>
                <c:pt idx="8893">
                  <c:v>0.88491954982917254</c:v>
                </c:pt>
                <c:pt idx="8894">
                  <c:v>0.88472059090681388</c:v>
                </c:pt>
                <c:pt idx="8895">
                  <c:v>0.88452169907564426</c:v>
                </c:pt>
                <c:pt idx="8896">
                  <c:v>0.88432287430550205</c:v>
                </c:pt>
                <c:pt idx="8897">
                  <c:v>0.88412411656624224</c:v>
                </c:pt>
                <c:pt idx="8898">
                  <c:v>0.88392542582773659</c:v>
                </c:pt>
                <c:pt idx="8899">
                  <c:v>0.88372680205987908</c:v>
                </c:pt>
                <c:pt idx="8900">
                  <c:v>0.88352824523256257</c:v>
                </c:pt>
                <c:pt idx="8901">
                  <c:v>0.88332975531572333</c:v>
                </c:pt>
                <c:pt idx="8902">
                  <c:v>0.88313133227929563</c:v>
                </c:pt>
                <c:pt idx="8903">
                  <c:v>0.88293297609323551</c:v>
                </c:pt>
                <c:pt idx="8904">
                  <c:v>0.88273468672751843</c:v>
                </c:pt>
                <c:pt idx="8905">
                  <c:v>0.88253646415213016</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0.88055790527645139</c:v>
                </c:pt>
                <c:pt idx="8916">
                  <c:v>0.88036041541889465</c:v>
                </c:pt>
                <c:pt idx="8917">
                  <c:v>0.88016299199285541</c:v>
                </c:pt>
                <c:pt idx="8918">
                  <c:v>0.87996563496856472</c:v>
                </c:pt>
                <c:pt idx="8919">
                  <c:v>0.87976834431622286</c:v>
                </c:pt>
                <c:pt idx="8920">
                  <c:v>0.87957112000608662</c:v>
                </c:pt>
                <c:pt idx="8921">
                  <c:v>0.87937396200841234</c:v>
                </c:pt>
                <c:pt idx="8922">
                  <c:v>0.87917687029347347</c:v>
                </c:pt>
                <c:pt idx="8923">
                  <c:v>0.87897984483155822</c:v>
                </c:pt>
                <c:pt idx="8924">
                  <c:v>0.87878288559297812</c:v>
                </c:pt>
                <c:pt idx="8925">
                  <c:v>0.87858599254806391</c:v>
                </c:pt>
                <c:pt idx="8926">
                  <c:v>0.87838916566714687</c:v>
                </c:pt>
                <c:pt idx="8927">
                  <c:v>0.87819240492059603</c:v>
                </c:pt>
                <c:pt idx="8928">
                  <c:v>0.87799571027878154</c:v>
                </c:pt>
                <c:pt idx="8929">
                  <c:v>0.87779908171208465</c:v>
                </c:pt>
                <c:pt idx="8930">
                  <c:v>0.87760251919092891</c:v>
                </c:pt>
                <c:pt idx="8931">
                  <c:v>0.87740602268573364</c:v>
                </c:pt>
                <c:pt idx="8932">
                  <c:v>0.87720959216693861</c:v>
                </c:pt>
                <c:pt idx="8933">
                  <c:v>0.87701322760500411</c:v>
                </c:pt>
                <c:pt idx="8934">
                  <c:v>0.87681692897039876</c:v>
                </c:pt>
                <c:pt idx="8935">
                  <c:v>0.87662069623362404</c:v>
                </c:pt>
                <c:pt idx="8936">
                  <c:v>0.8764245293651729</c:v>
                </c:pt>
                <c:pt idx="8937">
                  <c:v>0.87622842833558123</c:v>
                </c:pt>
                <c:pt idx="8938">
                  <c:v>0.87603239311537762</c:v>
                </c:pt>
                <c:pt idx="8939">
                  <c:v>0.87583642367513292</c:v>
                </c:pt>
                <c:pt idx="8940">
                  <c:v>0.87564051998541026</c:v>
                </c:pt>
                <c:pt idx="8941">
                  <c:v>0.87544468201680248</c:v>
                </c:pt>
                <c:pt idx="8942">
                  <c:v>0.87524890973991254</c:v>
                </c:pt>
                <c:pt idx="8943">
                  <c:v>0.87505320312536861</c:v>
                </c:pt>
                <c:pt idx="8944">
                  <c:v>0.87485756214380905</c:v>
                </c:pt>
                <c:pt idx="8945">
                  <c:v>0.87466198676588425</c:v>
                </c:pt>
                <c:pt idx="8946">
                  <c:v>0.87446647696226376</c:v>
                </c:pt>
                <c:pt idx="8947">
                  <c:v>0.87427103270365036</c:v>
                </c:pt>
                <c:pt idx="8948">
                  <c:v>0.8740756539607345</c:v>
                </c:pt>
                <c:pt idx="8949">
                  <c:v>0.87388034070423759</c:v>
                </c:pt>
                <c:pt idx="8950">
                  <c:v>0.87368509290490648</c:v>
                </c:pt>
                <c:pt idx="8951">
                  <c:v>0.87348991053348823</c:v>
                </c:pt>
                <c:pt idx="8952">
                  <c:v>0.87329479356074891</c:v>
                </c:pt>
                <c:pt idx="8953">
                  <c:v>0.87309974195747964</c:v>
                </c:pt>
                <c:pt idx="8954">
                  <c:v>0.87290475569448855</c:v>
                </c:pt>
                <c:pt idx="8955">
                  <c:v>0.87270983474258446</c:v>
                </c:pt>
                <c:pt idx="8956">
                  <c:v>0.87251497907260156</c:v>
                </c:pt>
                <c:pt idx="8957">
                  <c:v>0.87232018865540162</c:v>
                </c:pt>
                <c:pt idx="8958">
                  <c:v>0.8721254634618486</c:v>
                </c:pt>
                <c:pt idx="8959">
                  <c:v>0.87193080346282215</c:v>
                </c:pt>
                <c:pt idx="8960">
                  <c:v>0.87173620862922263</c:v>
                </c:pt>
                <c:pt idx="8961">
                  <c:v>0.87154167893197165</c:v>
                </c:pt>
                <c:pt idx="8962">
                  <c:v>0.87134721434200091</c:v>
                </c:pt>
                <c:pt idx="8963">
                  <c:v>0.87115281483025253</c:v>
                </c:pt>
                <c:pt idx="8964">
                  <c:v>0.87095848036769963</c:v>
                </c:pt>
                <c:pt idx="8965">
                  <c:v>0.87076421092531964</c:v>
                </c:pt>
                <c:pt idx="8966">
                  <c:v>0.87057000647411342</c:v>
                </c:pt>
                <c:pt idx="8967">
                  <c:v>0.87037586698508773</c:v>
                </c:pt>
                <c:pt idx="8968">
                  <c:v>0.87018179242927718</c:v>
                </c:pt>
                <c:pt idx="8969">
                  <c:v>0.86998778277772337</c:v>
                </c:pt>
                <c:pt idx="8970">
                  <c:v>0.86979383800149956</c:v>
                </c:pt>
                <c:pt idx="8971">
                  <c:v>0.86959995807166668</c:v>
                </c:pt>
                <c:pt idx="8972">
                  <c:v>0.8694061429593325</c:v>
                </c:pt>
                <c:pt idx="8973">
                  <c:v>0.8692123926356039</c:v>
                </c:pt>
                <c:pt idx="8974">
                  <c:v>0.86901870707160633</c:v>
                </c:pt>
                <c:pt idx="8975">
                  <c:v>0.86882508623848886</c:v>
                </c:pt>
                <c:pt idx="8976">
                  <c:v>0.86863153010739425</c:v>
                </c:pt>
                <c:pt idx="8977">
                  <c:v>0.8684380386495113</c:v>
                </c:pt>
                <c:pt idx="8978">
                  <c:v>0.86824461183602164</c:v>
                </c:pt>
                <c:pt idx="8979">
                  <c:v>0.86805124963814351</c:v>
                </c:pt>
                <c:pt idx="8980">
                  <c:v>0.86785795202708915</c:v>
                </c:pt>
                <c:pt idx="8981">
                  <c:v>0.86766471897410158</c:v>
                </c:pt>
                <c:pt idx="8982">
                  <c:v>0.867471550450435</c:v>
                </c:pt>
                <c:pt idx="8983">
                  <c:v>0.86727844642735863</c:v>
                </c:pt>
                <c:pt idx="8984">
                  <c:v>0.86708540687616265</c:v>
                </c:pt>
                <c:pt idx="8985">
                  <c:v>0.8668924317681509</c:v>
                </c:pt>
                <c:pt idx="8986">
                  <c:v>0.86669952107463677</c:v>
                </c:pt>
                <c:pt idx="8987">
                  <c:v>0.86650667476695342</c:v>
                </c:pt>
                <c:pt idx="8988">
                  <c:v>0.86631389281646287</c:v>
                </c:pt>
                <c:pt idx="8989">
                  <c:v>0.86612117519452481</c:v>
                </c:pt>
                <c:pt idx="8990">
                  <c:v>0.8659285218725159</c:v>
                </c:pt>
                <c:pt idx="8991">
                  <c:v>0.8657359328218458</c:v>
                </c:pt>
                <c:pt idx="8992">
                  <c:v>0.8655434080139176</c:v>
                </c:pt>
                <c:pt idx="8993">
                  <c:v>0.86535094742016994</c:v>
                </c:pt>
                <c:pt idx="8994">
                  <c:v>0.86515855101204597</c:v>
                </c:pt>
                <c:pt idx="8995">
                  <c:v>0.86496621876100777</c:v>
                </c:pt>
                <c:pt idx="8996">
                  <c:v>0.8647739506385379</c:v>
                </c:pt>
                <c:pt idx="8997">
                  <c:v>0.86458174661611575</c:v>
                </c:pt>
                <c:pt idx="8998">
                  <c:v>0.86438960666526565</c:v>
                </c:pt>
                <c:pt idx="8999">
                  <c:v>0.8641975307575066</c:v>
                </c:pt>
                <c:pt idx="9000">
                  <c:v>0.86400551886438381</c:v>
                </c:pt>
                <c:pt idx="9001">
                  <c:v>0.86381357095744549</c:v>
                </c:pt>
                <c:pt idx="9002">
                  <c:v>0.86362168700827824</c:v>
                </c:pt>
                <c:pt idx="9003">
                  <c:v>0.86342986698845525</c:v>
                </c:pt>
                <c:pt idx="9004">
                  <c:v>0.8632381108695899</c:v>
                </c:pt>
                <c:pt idx="9005">
                  <c:v>0.86304641862330289</c:v>
                </c:pt>
                <c:pt idx="9006">
                  <c:v>0.86285479022122069</c:v>
                </c:pt>
                <c:pt idx="9007">
                  <c:v>0.86266322563500664</c:v>
                </c:pt>
                <c:pt idx="9008">
                  <c:v>0.86247172483632206</c:v>
                </c:pt>
                <c:pt idx="9009">
                  <c:v>0.86228028779685151</c:v>
                </c:pt>
                <c:pt idx="9010">
                  <c:v>0.86208891448829639</c:v>
                </c:pt>
                <c:pt idx="9011">
                  <c:v>0.86189760488236211</c:v>
                </c:pt>
                <c:pt idx="9012">
                  <c:v>0.86170635895078762</c:v>
                </c:pt>
                <c:pt idx="9013">
                  <c:v>0.86151517666531563</c:v>
                </c:pt>
                <c:pt idx="9014">
                  <c:v>0.86132405799770773</c:v>
                </c:pt>
                <c:pt idx="9015">
                  <c:v>0.86113300291974115</c:v>
                </c:pt>
                <c:pt idx="9016">
                  <c:v>0.86094201140321125</c:v>
                </c:pt>
                <c:pt idx="9017">
                  <c:v>0.86075108341992101</c:v>
                </c:pt>
                <c:pt idx="9018">
                  <c:v>0.8605602189416951</c:v>
                </c:pt>
                <c:pt idx="9019">
                  <c:v>0.86036941794038024</c:v>
                </c:pt>
                <c:pt idx="9020">
                  <c:v>0.86017868038782175</c:v>
                </c:pt>
                <c:pt idx="9021">
                  <c:v>0.85998800625590133</c:v>
                </c:pt>
                <c:pt idx="9022">
                  <c:v>0.85979739551649614</c:v>
                </c:pt>
                <c:pt idx="9023">
                  <c:v>0.85960684814151189</c:v>
                </c:pt>
                <c:pt idx="9024">
                  <c:v>0.85941636410286093</c:v>
                </c:pt>
                <c:pt idx="9025">
                  <c:v>0.85922594337249281</c:v>
                </c:pt>
                <c:pt idx="9026">
                  <c:v>0.85903558592233409</c:v>
                </c:pt>
                <c:pt idx="9027">
                  <c:v>0.85884529172436763</c:v>
                </c:pt>
                <c:pt idx="9028">
                  <c:v>0.85865506075056264</c:v>
                </c:pt>
                <c:pt idx="9029">
                  <c:v>0.85846489297291728</c:v>
                </c:pt>
                <c:pt idx="9030">
                  <c:v>0.85827478836344262</c:v>
                </c:pt>
                <c:pt idx="9031">
                  <c:v>0.85808474689416414</c:v>
                </c:pt>
                <c:pt idx="9032">
                  <c:v>0.85789476853712465</c:v>
                </c:pt>
                <c:pt idx="9033">
                  <c:v>0.85770485326438539</c:v>
                </c:pt>
                <c:pt idx="9034">
                  <c:v>0.85751500104800404</c:v>
                </c:pt>
                <c:pt idx="9035">
                  <c:v>0.85732521186008714</c:v>
                </c:pt>
                <c:pt idx="9036">
                  <c:v>0.85713548567272502</c:v>
                </c:pt>
                <c:pt idx="9037">
                  <c:v>0.85694582245804996</c:v>
                </c:pt>
                <c:pt idx="9038">
                  <c:v>0.85675622218818237</c:v>
                </c:pt>
                <c:pt idx="9039">
                  <c:v>0.85656668483527176</c:v>
                </c:pt>
                <c:pt idx="9040">
                  <c:v>0.85637721037150183</c:v>
                </c:pt>
                <c:pt idx="9041">
                  <c:v>0.85618779876903339</c:v>
                </c:pt>
                <c:pt idx="9042">
                  <c:v>0.85599845000007757</c:v>
                </c:pt>
                <c:pt idx="9043">
                  <c:v>0.85580916403682961</c:v>
                </c:pt>
                <c:pt idx="9044">
                  <c:v>0.85561994085152882</c:v>
                </c:pt>
                <c:pt idx="9045">
                  <c:v>0.85543078041641407</c:v>
                </c:pt>
                <c:pt idx="9046">
                  <c:v>0.85524168270374457</c:v>
                </c:pt>
                <c:pt idx="9047">
                  <c:v>0.85505264768578904</c:v>
                </c:pt>
                <c:pt idx="9048">
                  <c:v>0.85486367533483465</c:v>
                </c:pt>
                <c:pt idx="9049">
                  <c:v>0.85467476562319389</c:v>
                </c:pt>
                <c:pt idx="9050">
                  <c:v>0.85448591852317501</c:v>
                </c:pt>
                <c:pt idx="9051">
                  <c:v>0.8542971340071116</c:v>
                </c:pt>
                <c:pt idx="9052">
                  <c:v>0.85410841204736165</c:v>
                </c:pt>
                <c:pt idx="9053">
                  <c:v>0.85391975261628839</c:v>
                </c:pt>
                <c:pt idx="9054">
                  <c:v>0.85373115568626345</c:v>
                </c:pt>
                <c:pt idx="9055">
                  <c:v>0.85354262122968971</c:v>
                </c:pt>
                <c:pt idx="9056">
                  <c:v>0.85335414921897501</c:v>
                </c:pt>
                <c:pt idx="9057">
                  <c:v>0.85316573962654474</c:v>
                </c:pt>
                <c:pt idx="9058">
                  <c:v>0.85297739242484238</c:v>
                </c:pt>
                <c:pt idx="9059">
                  <c:v>0.85278910758631665</c:v>
                </c:pt>
                <c:pt idx="9060">
                  <c:v>0.85260088508344645</c:v>
                </c:pt>
                <c:pt idx="9061">
                  <c:v>0.85241272488871056</c:v>
                </c:pt>
                <c:pt idx="9062">
                  <c:v>0.85222462697461865</c:v>
                </c:pt>
                <c:pt idx="9063">
                  <c:v>0.85203659131368215</c:v>
                </c:pt>
                <c:pt idx="9064">
                  <c:v>0.85184861787843935</c:v>
                </c:pt>
                <c:pt idx="9065">
                  <c:v>0.85166070664142524</c:v>
                </c:pt>
                <c:pt idx="9066">
                  <c:v>0.85147285757520885</c:v>
                </c:pt>
                <c:pt idx="9067">
                  <c:v>0.8512850706523698</c:v>
                </c:pt>
                <c:pt idx="9068">
                  <c:v>0.85109734584549812</c:v>
                </c:pt>
                <c:pt idx="9069">
                  <c:v>0.85090968312720161</c:v>
                </c:pt>
                <c:pt idx="9070">
                  <c:v>0.85072208247010506</c:v>
                </c:pt>
                <c:pt idx="9071">
                  <c:v>0.85053454384683758</c:v>
                </c:pt>
                <c:pt idx="9072">
                  <c:v>0.8503470672300617</c:v>
                </c:pt>
                <c:pt idx="9073">
                  <c:v>0.85015965259244408</c:v>
                </c:pt>
                <c:pt idx="9074">
                  <c:v>0.84997229990665757</c:v>
                </c:pt>
                <c:pt idx="9075">
                  <c:v>0.84978500914541444</c:v>
                </c:pt>
                <c:pt idx="9076">
                  <c:v>0.84959778028141597</c:v>
                </c:pt>
                <c:pt idx="9077">
                  <c:v>0.84941061328739764</c:v>
                </c:pt>
                <c:pt idx="9078">
                  <c:v>0.8492235081360987</c:v>
                </c:pt>
                <c:pt idx="9079">
                  <c:v>0.8490364648002775</c:v>
                </c:pt>
                <c:pt idx="9080">
                  <c:v>0.84884948325271181</c:v>
                </c:pt>
                <c:pt idx="9081">
                  <c:v>0.84866256346617963</c:v>
                </c:pt>
                <c:pt idx="9082">
                  <c:v>0.84847570541349515</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0.84679675648211172</c:v>
                </c:pt>
                <c:pt idx="9092">
                  <c:v>0.84661051427529765</c:v>
                </c:pt>
                <c:pt idx="9093">
                  <c:v>0.84642433350414958</c:v>
                </c:pt>
                <c:pt idx="9094">
                  <c:v>0.84623821414163969</c:v>
                </c:pt>
                <c:pt idx="9095">
                  <c:v>0.84605215616077389</c:v>
                </c:pt>
                <c:pt idx="9096">
                  <c:v>0.84586615953455491</c:v>
                </c:pt>
                <c:pt idx="9097">
                  <c:v>0.84568022423601663</c:v>
                </c:pt>
                <c:pt idx="9098">
                  <c:v>0.84549435023819997</c:v>
                </c:pt>
                <c:pt idx="9099">
                  <c:v>0.84530853751415436</c:v>
                </c:pt>
                <c:pt idx="9100">
                  <c:v>0.84512278603695346</c:v>
                </c:pt>
                <c:pt idx="9101">
                  <c:v>0.84493709577968679</c:v>
                </c:pt>
                <c:pt idx="9102">
                  <c:v>0.84475146671545265</c:v>
                </c:pt>
                <c:pt idx="9103">
                  <c:v>0.84456589881736366</c:v>
                </c:pt>
                <c:pt idx="9104">
                  <c:v>0.84438039205855664</c:v>
                </c:pt>
                <c:pt idx="9105">
                  <c:v>0.84419494641216963</c:v>
                </c:pt>
                <c:pt idx="9106">
                  <c:v>0.84400956185136256</c:v>
                </c:pt>
                <c:pt idx="9107">
                  <c:v>0.84382423834931974</c:v>
                </c:pt>
                <c:pt idx="9108">
                  <c:v>0.84363897587921199</c:v>
                </c:pt>
                <c:pt idx="9109">
                  <c:v>0.84345377441425706</c:v>
                </c:pt>
                <c:pt idx="9110">
                  <c:v>0.84326863392766926</c:v>
                </c:pt>
                <c:pt idx="9111">
                  <c:v>0.84308355439268168</c:v>
                </c:pt>
                <c:pt idx="9112">
                  <c:v>0.84289853578254215</c:v>
                </c:pt>
                <c:pt idx="9113">
                  <c:v>0.84271357807051361</c:v>
                </c:pt>
                <c:pt idx="9114">
                  <c:v>0.84252868122987412</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0.84105169467278384</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0.83884348638466233</c:v>
                </c:pt>
                <c:pt idx="9135">
                  <c:v>0.83865986169604623</c:v>
                </c:pt>
                <c:pt idx="9136">
                  <c:v>0.83847629729460271</c:v>
                </c:pt>
                <c:pt idx="9137">
                  <c:v>0.83829279315394867</c:v>
                </c:pt>
                <c:pt idx="9138">
                  <c:v>0.83810934924770752</c:v>
                </c:pt>
                <c:pt idx="9139">
                  <c:v>0.83792596554952326</c:v>
                </c:pt>
                <c:pt idx="9140">
                  <c:v>0.83774264203304516</c:v>
                </c:pt>
                <c:pt idx="9141">
                  <c:v>0.83755937867194297</c:v>
                </c:pt>
                <c:pt idx="9142">
                  <c:v>0.8373761754399055</c:v>
                </c:pt>
                <c:pt idx="9143">
                  <c:v>0.83719303231063125</c:v>
                </c:pt>
                <c:pt idx="9144">
                  <c:v>0.83700994925782513</c:v>
                </c:pt>
                <c:pt idx="9145">
                  <c:v>0.8368269262552217</c:v>
                </c:pt>
                <c:pt idx="9146">
                  <c:v>0.83664396327656065</c:v>
                </c:pt>
                <c:pt idx="9147">
                  <c:v>0.83646106029559564</c:v>
                </c:pt>
                <c:pt idx="9148">
                  <c:v>0.83627821728610174</c:v>
                </c:pt>
                <c:pt idx="9149">
                  <c:v>0.83609543422185573</c:v>
                </c:pt>
                <c:pt idx="9150">
                  <c:v>0.83591271107665543</c:v>
                </c:pt>
                <c:pt idx="9151">
                  <c:v>0.83573004782432603</c:v>
                </c:pt>
                <c:pt idx="9152">
                  <c:v>0.83554744443868789</c:v>
                </c:pt>
                <c:pt idx="9153">
                  <c:v>0.83536490089357762</c:v>
                </c:pt>
                <c:pt idx="9154">
                  <c:v>0.83518241716285768</c:v>
                </c:pt>
                <c:pt idx="9155">
                  <c:v>0.83499999322040031</c:v>
                </c:pt>
                <c:pt idx="9156">
                  <c:v>0.83481762904007861</c:v>
                </c:pt>
                <c:pt idx="9157">
                  <c:v>0.83463532459580492</c:v>
                </c:pt>
                <c:pt idx="9158">
                  <c:v>0.83445307986148054</c:v>
                </c:pt>
                <c:pt idx="9159">
                  <c:v>0.83427089481104111</c:v>
                </c:pt>
                <c:pt idx="9160">
                  <c:v>0.83408876941842491</c:v>
                </c:pt>
                <c:pt idx="9161">
                  <c:v>0.83390670365759023</c:v>
                </c:pt>
                <c:pt idx="9162">
                  <c:v>0.833724697502504</c:v>
                </c:pt>
                <c:pt idx="9163">
                  <c:v>0.83354275092714447</c:v>
                </c:pt>
                <c:pt idx="9164">
                  <c:v>0.83336086390552055</c:v>
                </c:pt>
                <c:pt idx="9165">
                  <c:v>0.83317903641164315</c:v>
                </c:pt>
                <c:pt idx="9166">
                  <c:v>0.83299726841953314</c:v>
                </c:pt>
                <c:pt idx="9167">
                  <c:v>0.83281555990323153</c:v>
                </c:pt>
                <c:pt idx="9168">
                  <c:v>0.83263391083679883</c:v>
                </c:pt>
                <c:pt idx="9169">
                  <c:v>0.83245232119430057</c:v>
                </c:pt>
                <c:pt idx="9170">
                  <c:v>0.83227079094982193</c:v>
                </c:pt>
                <c:pt idx="9171">
                  <c:v>0.83208932007745828</c:v>
                </c:pt>
                <c:pt idx="9172">
                  <c:v>0.83190790855132191</c:v>
                </c:pt>
                <c:pt idx="9173">
                  <c:v>0.83172655634554093</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0.82955494746457759</c:v>
                </c:pt>
                <c:pt idx="9186">
                  <c:v>0.82937436407520659</c:v>
                </c:pt>
                <c:pt idx="9187">
                  <c:v>0.82919383964542881</c:v>
                </c:pt>
                <c:pt idx="9188">
                  <c:v>0.82901337414956833</c:v>
                </c:pt>
                <c:pt idx="9189">
                  <c:v>0.82883296756198388</c:v>
                </c:pt>
                <c:pt idx="9190">
                  <c:v>0.82865261985703653</c:v>
                </c:pt>
                <c:pt idx="9191">
                  <c:v>0.82847233100910478</c:v>
                </c:pt>
                <c:pt idx="9192">
                  <c:v>0.82829210099257999</c:v>
                </c:pt>
                <c:pt idx="9193">
                  <c:v>0.82811192978186587</c:v>
                </c:pt>
                <c:pt idx="9194">
                  <c:v>0.82793181735139298</c:v>
                </c:pt>
                <c:pt idx="9195">
                  <c:v>0.82775176367558112</c:v>
                </c:pt>
                <c:pt idx="9196">
                  <c:v>0.82757176872887761</c:v>
                </c:pt>
                <c:pt idx="9197">
                  <c:v>0.82739183248575798</c:v>
                </c:pt>
                <c:pt idx="9198">
                  <c:v>0.82721195492068134</c:v>
                </c:pt>
                <c:pt idx="9199">
                  <c:v>0.82703213600814862</c:v>
                </c:pt>
                <c:pt idx="9200">
                  <c:v>0.82685237572265446</c:v>
                </c:pt>
                <c:pt idx="9201">
                  <c:v>0.82667267403873046</c:v>
                </c:pt>
                <c:pt idx="9202">
                  <c:v>0.82649303093089066</c:v>
                </c:pt>
                <c:pt idx="9203">
                  <c:v>0.82631344637368465</c:v>
                </c:pt>
                <c:pt idx="9204">
                  <c:v>0.82613392034167321</c:v>
                </c:pt>
                <c:pt idx="9205">
                  <c:v>0.82595445280943092</c:v>
                </c:pt>
                <c:pt idx="9206">
                  <c:v>0.82577504375153565</c:v>
                </c:pt>
                <c:pt idx="9207">
                  <c:v>0.82559569314259651</c:v>
                </c:pt>
                <c:pt idx="9208">
                  <c:v>0.82541640095721358</c:v>
                </c:pt>
                <c:pt idx="9209">
                  <c:v>0.82523716717003337</c:v>
                </c:pt>
                <c:pt idx="9210">
                  <c:v>0.82505799175568351</c:v>
                </c:pt>
                <c:pt idx="9211">
                  <c:v>0.8248788746888277</c:v>
                </c:pt>
                <c:pt idx="9212">
                  <c:v>0.82469981594412411</c:v>
                </c:pt>
                <c:pt idx="9213">
                  <c:v>0.82452081549625611</c:v>
                </c:pt>
                <c:pt idx="9214">
                  <c:v>0.82434187331993158</c:v>
                </c:pt>
                <c:pt idx="9215">
                  <c:v>0.82416298938984756</c:v>
                </c:pt>
                <c:pt idx="9216">
                  <c:v>0.82398416368073635</c:v>
                </c:pt>
                <c:pt idx="9217">
                  <c:v>0.82380539616733184</c:v>
                </c:pt>
                <c:pt idx="9218">
                  <c:v>0.82362668682438778</c:v>
                </c:pt>
                <c:pt idx="9219">
                  <c:v>0.8234480356266618</c:v>
                </c:pt>
                <c:pt idx="9220">
                  <c:v>0.82326944254893963</c:v>
                </c:pt>
                <c:pt idx="9221">
                  <c:v>0.82309090756601233</c:v>
                </c:pt>
                <c:pt idx="9222">
                  <c:v>0.8229124306526806</c:v>
                </c:pt>
                <c:pt idx="9223">
                  <c:v>0.8227340117837687</c:v>
                </c:pt>
                <c:pt idx="9224">
                  <c:v>0.82255565093410865</c:v>
                </c:pt>
                <c:pt idx="9225">
                  <c:v>0.82237734807854623</c:v>
                </c:pt>
                <c:pt idx="9226">
                  <c:v>0.82219910319194267</c:v>
                </c:pt>
                <c:pt idx="9227">
                  <c:v>0.82202091624917695</c:v>
                </c:pt>
                <c:pt idx="9228">
                  <c:v>0.82184278722512061</c:v>
                </c:pt>
                <c:pt idx="9229">
                  <c:v>0.82166471609469305</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0.82006467699918828</c:v>
                </c:pt>
                <c:pt idx="9239">
                  <c:v>0.81988718342751643</c:v>
                </c:pt>
                <c:pt idx="9240">
                  <c:v>0.81970974747427972</c:v>
                </c:pt>
                <c:pt idx="9241">
                  <c:v>0.81953236911452798</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0.81811541261439591</c:v>
                </c:pt>
                <c:pt idx="9250">
                  <c:v>0.81793855147616967</c:v>
                </c:pt>
                <c:pt idx="9251">
                  <c:v>0.81776174768281862</c:v>
                </c:pt>
                <c:pt idx="9252">
                  <c:v>0.81758500120954869</c:v>
                </c:pt>
                <c:pt idx="9253">
                  <c:v>0.81740831203158892</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0.81582068363747795</c:v>
                </c:pt>
                <c:pt idx="9263">
                  <c:v>0.8156445660528987</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0.81371103077557561</c:v>
                </c:pt>
                <c:pt idx="9275">
                  <c:v>0.8135355958532815</c:v>
                </c:pt>
                <c:pt idx="9276">
                  <c:v>0.81336021766014965</c:v>
                </c:pt>
                <c:pt idx="9277">
                  <c:v>0.81318489617171774</c:v>
                </c:pt>
                <c:pt idx="9278">
                  <c:v>0.81300963136354965</c:v>
                </c:pt>
                <c:pt idx="9279">
                  <c:v>0.81283442321120292</c:v>
                </c:pt>
                <c:pt idx="9280">
                  <c:v>0.81265927169027585</c:v>
                </c:pt>
                <c:pt idx="9281">
                  <c:v>0.81248417677634877</c:v>
                </c:pt>
                <c:pt idx="9282">
                  <c:v>0.8123091384450486</c:v>
                </c:pt>
                <c:pt idx="9283">
                  <c:v>0.81213415667198674</c:v>
                </c:pt>
                <c:pt idx="9284">
                  <c:v>0.81195923143280491</c:v>
                </c:pt>
                <c:pt idx="9285">
                  <c:v>0.81178436270314469</c:v>
                </c:pt>
                <c:pt idx="9286">
                  <c:v>0.811609550458679</c:v>
                </c:pt>
                <c:pt idx="9287">
                  <c:v>0.81143479467506852</c:v>
                </c:pt>
                <c:pt idx="9288">
                  <c:v>0.81126009532801469</c:v>
                </c:pt>
                <c:pt idx="9289">
                  <c:v>0.81108545239321672</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0.8096903368444055</c:v>
                </c:pt>
                <c:pt idx="9298">
                  <c:v>0.80951620052859863</c:v>
                </c:pt>
                <c:pt idx="9299">
                  <c:v>0.80934212038277931</c:v>
                </c:pt>
                <c:pt idx="9300">
                  <c:v>0.80916809638279064</c:v>
                </c:pt>
                <c:pt idx="9301">
                  <c:v>0.80899412850449093</c:v>
                </c:pt>
                <c:pt idx="9302">
                  <c:v>0.80882021672374715</c:v>
                </c:pt>
                <c:pt idx="9303">
                  <c:v>0.80864636101644249</c:v>
                </c:pt>
                <c:pt idx="9304">
                  <c:v>0.80847256135847967</c:v>
                </c:pt>
                <c:pt idx="9305">
                  <c:v>0.80829881772576462</c:v>
                </c:pt>
                <c:pt idx="9306">
                  <c:v>0.8081251300942206</c:v>
                </c:pt>
                <c:pt idx="9307">
                  <c:v>0.80795149843978575</c:v>
                </c:pt>
                <c:pt idx="9308">
                  <c:v>0.80777792273840043</c:v>
                </c:pt>
                <c:pt idx="9309">
                  <c:v>0.80760440296603064</c:v>
                </c:pt>
                <c:pt idx="9310">
                  <c:v>0.80743093909865249</c:v>
                </c:pt>
                <c:pt idx="9311">
                  <c:v>0.8072575311122494</c:v>
                </c:pt>
                <c:pt idx="9312">
                  <c:v>0.80708417898282858</c:v>
                </c:pt>
                <c:pt idx="9313">
                  <c:v>0.80691088268639766</c:v>
                </c:pt>
                <c:pt idx="9314">
                  <c:v>0.80673764219898081</c:v>
                </c:pt>
                <c:pt idx="9315">
                  <c:v>0.80656445749661509</c:v>
                </c:pt>
                <c:pt idx="9316">
                  <c:v>0.80639132855535822</c:v>
                </c:pt>
                <c:pt idx="9317">
                  <c:v>0.80621825535127167</c:v>
                </c:pt>
                <c:pt idx="9318">
                  <c:v>0.80604523786043514</c:v>
                </c:pt>
                <c:pt idx="9319">
                  <c:v>0.80587227605893164</c:v>
                </c:pt>
                <c:pt idx="9320">
                  <c:v>0.8056993699228695</c:v>
                </c:pt>
                <c:pt idx="9321">
                  <c:v>0.80552651942836451</c:v>
                </c:pt>
                <c:pt idx="9322">
                  <c:v>0.80535372455154386</c:v>
                </c:pt>
                <c:pt idx="9323">
                  <c:v>0.80518098526854887</c:v>
                </c:pt>
                <c:pt idx="9324">
                  <c:v>0.80500830155553382</c:v>
                </c:pt>
                <c:pt idx="9325">
                  <c:v>0.8048356733886679</c:v>
                </c:pt>
                <c:pt idx="9326">
                  <c:v>0.80466310074412339</c:v>
                </c:pt>
                <c:pt idx="9327">
                  <c:v>0.80449058359810199</c:v>
                </c:pt>
                <c:pt idx="9328">
                  <c:v>0.80431812192679797</c:v>
                </c:pt>
                <c:pt idx="9329">
                  <c:v>0.80414571570644255</c:v>
                </c:pt>
                <c:pt idx="9330">
                  <c:v>0.80397336491325488</c:v>
                </c:pt>
                <c:pt idx="9331">
                  <c:v>0.80380106952349051</c:v>
                </c:pt>
                <c:pt idx="9332">
                  <c:v>0.80362882951339321</c:v>
                </c:pt>
                <c:pt idx="9333">
                  <c:v>0.80345664485922963</c:v>
                </c:pt>
                <c:pt idx="9334">
                  <c:v>0.80328451553729729</c:v>
                </c:pt>
                <c:pt idx="9335">
                  <c:v>0.80311244152387873</c:v>
                </c:pt>
                <c:pt idx="9336">
                  <c:v>0.80294042279528566</c:v>
                </c:pt>
                <c:pt idx="9337">
                  <c:v>0.8027684593278317</c:v>
                </c:pt>
                <c:pt idx="9338">
                  <c:v>0.80259655109785233</c:v>
                </c:pt>
                <c:pt idx="9339">
                  <c:v>0.80242469808169781</c:v>
                </c:pt>
                <c:pt idx="9340">
                  <c:v>0.80225290025571849</c:v>
                </c:pt>
                <c:pt idx="9341">
                  <c:v>0.80208115759628862</c:v>
                </c:pt>
                <c:pt idx="9342">
                  <c:v>0.80190947007979185</c:v>
                </c:pt>
                <c:pt idx="9343">
                  <c:v>0.80173783768261564</c:v>
                </c:pt>
                <c:pt idx="9344">
                  <c:v>0.80156626038117729</c:v>
                </c:pt>
                <c:pt idx="9345">
                  <c:v>0.80139473815189666</c:v>
                </c:pt>
                <c:pt idx="9346">
                  <c:v>0.8012232709712005</c:v>
                </c:pt>
                <c:pt idx="9347">
                  <c:v>0.80105185881554264</c:v>
                </c:pt>
                <c:pt idx="9348">
                  <c:v>0.8008805016613777</c:v>
                </c:pt>
                <c:pt idx="9349">
                  <c:v>0.80070919948518005</c:v>
                </c:pt>
                <c:pt idx="9350">
                  <c:v>0.80053795226342583</c:v>
                </c:pt>
                <c:pt idx="9351">
                  <c:v>0.80036675997261475</c:v>
                </c:pt>
                <c:pt idx="9352">
                  <c:v>0.80019562258926924</c:v>
                </c:pt>
                <c:pt idx="9353">
                  <c:v>0.80002454008989188</c:v>
                </c:pt>
                <c:pt idx="9354">
                  <c:v>0.79985351245102265</c:v>
                </c:pt>
                <c:pt idx="9355">
                  <c:v>0.79968253964921054</c:v>
                </c:pt>
                <c:pt idx="9356">
                  <c:v>0.79951162166101397</c:v>
                </c:pt>
                <c:pt idx="9357">
                  <c:v>0.79934075846300656</c:v>
                </c:pt>
                <c:pt idx="9358">
                  <c:v>0.79916995003176527</c:v>
                </c:pt>
                <c:pt idx="9359">
                  <c:v>0.79899919634389882</c:v>
                </c:pt>
                <c:pt idx="9360">
                  <c:v>0.79882849737600192</c:v>
                </c:pt>
                <c:pt idx="9361">
                  <c:v>0.79865785310470561</c:v>
                </c:pt>
                <c:pt idx="9362">
                  <c:v>0.79848726350663857</c:v>
                </c:pt>
                <c:pt idx="9363">
                  <c:v>0.79831672855845359</c:v>
                </c:pt>
                <c:pt idx="9364">
                  <c:v>0.79814624823680702</c:v>
                </c:pt>
                <c:pt idx="9365">
                  <c:v>0.79797582251837484</c:v>
                </c:pt>
                <c:pt idx="9366">
                  <c:v>0.79780545137982928</c:v>
                </c:pt>
                <c:pt idx="9367">
                  <c:v>0.79763513479787262</c:v>
                </c:pt>
                <c:pt idx="9368">
                  <c:v>0.79746487274921751</c:v>
                </c:pt>
                <c:pt idx="9369">
                  <c:v>0.79729466521058556</c:v>
                </c:pt>
                <c:pt idx="9370">
                  <c:v>0.79712451215870572</c:v>
                </c:pt>
                <c:pt idx="9371">
                  <c:v>0.79695441357032448</c:v>
                </c:pt>
                <c:pt idx="9372">
                  <c:v>0.79678436942219955</c:v>
                </c:pt>
                <c:pt idx="9373">
                  <c:v>0.79661437969110682</c:v>
                </c:pt>
                <c:pt idx="9374">
                  <c:v>0.79644444435382888</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0.79474807754190013</c:v>
                </c:pt>
                <c:pt idx="9385">
                  <c:v>0.79457873900778853</c:v>
                </c:pt>
                <c:pt idx="9386">
                  <c:v>0.79440945458986023</c:v>
                </c:pt>
                <c:pt idx="9387">
                  <c:v>0.7942402242650467</c:v>
                </c:pt>
                <c:pt idx="9388">
                  <c:v>0.79407104801031025</c:v>
                </c:pt>
                <c:pt idx="9389">
                  <c:v>0.7939019258026152</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0.792045142048032</c:v>
                </c:pt>
                <c:pt idx="9401">
                  <c:v>0.79187666661283362</c:v>
                </c:pt>
                <c:pt idx="9402">
                  <c:v>0.79170824492637915</c:v>
                </c:pt>
                <c:pt idx="9403">
                  <c:v>0.79153987696580763</c:v>
                </c:pt>
                <c:pt idx="9404">
                  <c:v>0.79137156270826858</c:v>
                </c:pt>
                <c:pt idx="9405">
                  <c:v>0.79120330213092716</c:v>
                </c:pt>
                <c:pt idx="9406">
                  <c:v>0.7910350952109575</c:v>
                </c:pt>
                <c:pt idx="9407">
                  <c:v>0.79086694192554563</c:v>
                </c:pt>
                <c:pt idx="9408">
                  <c:v>0.79069884225190179</c:v>
                </c:pt>
                <c:pt idx="9409">
                  <c:v>0.79053079616721877</c:v>
                </c:pt>
                <c:pt idx="9410">
                  <c:v>0.7903628036487389</c:v>
                </c:pt>
                <c:pt idx="9411">
                  <c:v>0.79019486467369171</c:v>
                </c:pt>
                <c:pt idx="9412">
                  <c:v>0.79002697921931919</c:v>
                </c:pt>
                <c:pt idx="9413">
                  <c:v>0.78985914726289064</c:v>
                </c:pt>
                <c:pt idx="9414">
                  <c:v>0.78969136878167367</c:v>
                </c:pt>
                <c:pt idx="9415">
                  <c:v>0.78952364375295148</c:v>
                </c:pt>
                <c:pt idx="9416">
                  <c:v>0.78935597215402964</c:v>
                </c:pt>
                <c:pt idx="9417">
                  <c:v>0.78918835396220499</c:v>
                </c:pt>
                <c:pt idx="9418">
                  <c:v>0.78902078915480767</c:v>
                </c:pt>
                <c:pt idx="9419">
                  <c:v>0.78885327770916402</c:v>
                </c:pt>
                <c:pt idx="9420">
                  <c:v>0.78868581960262085</c:v>
                </c:pt>
                <c:pt idx="9421">
                  <c:v>0.78851841481253448</c:v>
                </c:pt>
                <c:pt idx="9422">
                  <c:v>0.7883510633162748</c:v>
                </c:pt>
                <c:pt idx="9423">
                  <c:v>0.78818376509121746</c:v>
                </c:pt>
                <c:pt idx="9424">
                  <c:v>0.78801652011476475</c:v>
                </c:pt>
                <c:pt idx="9425">
                  <c:v>0.78784932836431765</c:v>
                </c:pt>
                <c:pt idx="9426">
                  <c:v>0.78768218981728355</c:v>
                </c:pt>
                <c:pt idx="9427">
                  <c:v>0.78751510445110751</c:v>
                </c:pt>
                <c:pt idx="9428">
                  <c:v>0.78734807224322056</c:v>
                </c:pt>
                <c:pt idx="9429">
                  <c:v>0.78718109317107265</c:v>
                </c:pt>
                <c:pt idx="9430">
                  <c:v>0.78701416721213147</c:v>
                </c:pt>
                <c:pt idx="9431">
                  <c:v>0.78684729434388034</c:v>
                </c:pt>
                <c:pt idx="9432">
                  <c:v>0.78668047454379575</c:v>
                </c:pt>
                <c:pt idx="9433">
                  <c:v>0.78651370778938057</c:v>
                </c:pt>
                <c:pt idx="9434">
                  <c:v>0.78634699405815467</c:v>
                </c:pt>
                <c:pt idx="9435">
                  <c:v>0.78618033332763759</c:v>
                </c:pt>
                <c:pt idx="9436">
                  <c:v>0.78601372557536342</c:v>
                </c:pt>
                <c:pt idx="9437">
                  <c:v>0.78584717077888944</c:v>
                </c:pt>
                <c:pt idx="9438">
                  <c:v>0.78568066891576149</c:v>
                </c:pt>
                <c:pt idx="9439">
                  <c:v>0.78551421996356152</c:v>
                </c:pt>
                <c:pt idx="9440">
                  <c:v>0.78534782389987245</c:v>
                </c:pt>
                <c:pt idx="9441">
                  <c:v>0.78518148070228067</c:v>
                </c:pt>
                <c:pt idx="9442">
                  <c:v>0.78501519034840694</c:v>
                </c:pt>
                <c:pt idx="9443">
                  <c:v>0.78484895281586264</c:v>
                </c:pt>
                <c:pt idx="9444">
                  <c:v>0.78468276808227722</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0.78285821435869885</c:v>
                </c:pt>
                <c:pt idx="9456">
                  <c:v>0.78269266147218663</c:v>
                </c:pt>
                <c:pt idx="9457">
                  <c:v>0.78252716109491438</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0.78120504574745386</c:v>
                </c:pt>
                <c:pt idx="9466">
                  <c:v>0.78104001695559744</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0.77972166712516011</c:v>
                </c:pt>
                <c:pt idx="9475">
                  <c:v>0.7795571081287187</c:v>
                </c:pt>
                <c:pt idx="9476">
                  <c:v>0.77939260122164977</c:v>
                </c:pt>
                <c:pt idx="9477">
                  <c:v>0.77922814638196713</c:v>
                </c:pt>
                <c:pt idx="9478">
                  <c:v>0.77906374358770003</c:v>
                </c:pt>
                <c:pt idx="9479">
                  <c:v>0.77889939281689435</c:v>
                </c:pt>
                <c:pt idx="9480">
                  <c:v>0.77873509404759333</c:v>
                </c:pt>
                <c:pt idx="9481">
                  <c:v>0.77857084725786163</c:v>
                </c:pt>
                <c:pt idx="9482">
                  <c:v>0.7784066524257871</c:v>
                </c:pt>
                <c:pt idx="9483">
                  <c:v>0.77824250952944163</c:v>
                </c:pt>
                <c:pt idx="9484">
                  <c:v>0.77807841854693804</c:v>
                </c:pt>
                <c:pt idx="9485">
                  <c:v>0.77791437945637565</c:v>
                </c:pt>
                <c:pt idx="9486">
                  <c:v>0.77775039223588827</c:v>
                </c:pt>
                <c:pt idx="9487">
                  <c:v>0.77758645686359584</c:v>
                </c:pt>
                <c:pt idx="9488">
                  <c:v>0.77742257331764852</c:v>
                </c:pt>
                <c:pt idx="9489">
                  <c:v>0.77725874157620767</c:v>
                </c:pt>
                <c:pt idx="9490">
                  <c:v>0.77709496161743763</c:v>
                </c:pt>
                <c:pt idx="9491">
                  <c:v>0.77693123341952453</c:v>
                </c:pt>
                <c:pt idx="9492">
                  <c:v>0.7767675569606407</c:v>
                </c:pt>
                <c:pt idx="9493">
                  <c:v>0.77660393221901147</c:v>
                </c:pt>
                <c:pt idx="9494">
                  <c:v>0.77644035917283161</c:v>
                </c:pt>
                <c:pt idx="9495">
                  <c:v>0.77627683780033963</c:v>
                </c:pt>
                <c:pt idx="9496">
                  <c:v>0.77611336807976838</c:v>
                </c:pt>
                <c:pt idx="9497">
                  <c:v>0.77594994998936662</c:v>
                </c:pt>
                <c:pt idx="9498">
                  <c:v>0.77578658350739271</c:v>
                </c:pt>
                <c:pt idx="9499">
                  <c:v>0.77562326861212205</c:v>
                </c:pt>
                <c:pt idx="9500">
                  <c:v>0.77546000528182868</c:v>
                </c:pt>
                <c:pt idx="9501">
                  <c:v>0.77529679349481828</c:v>
                </c:pt>
                <c:pt idx="9502">
                  <c:v>0.775133633229388</c:v>
                </c:pt>
                <c:pt idx="9503">
                  <c:v>0.77497052446385528</c:v>
                </c:pt>
                <c:pt idx="9504">
                  <c:v>0.77480746717655091</c:v>
                </c:pt>
                <c:pt idx="9505">
                  <c:v>0.7746444613458161</c:v>
                </c:pt>
                <c:pt idx="9506">
                  <c:v>0.77448150694999462</c:v>
                </c:pt>
                <c:pt idx="9507">
                  <c:v>0.77431860396745822</c:v>
                </c:pt>
                <c:pt idx="9508">
                  <c:v>0.77415575237658274</c:v>
                </c:pt>
                <c:pt idx="9509">
                  <c:v>0.77399295215573982</c:v>
                </c:pt>
                <c:pt idx="9510">
                  <c:v>0.77383020328333696</c:v>
                </c:pt>
                <c:pt idx="9511">
                  <c:v>0.77366750573777598</c:v>
                </c:pt>
                <c:pt idx="9512">
                  <c:v>0.77350485949748526</c:v>
                </c:pt>
                <c:pt idx="9513">
                  <c:v>0.77334226454088795</c:v>
                </c:pt>
                <c:pt idx="9514">
                  <c:v>0.77317972084642461</c:v>
                </c:pt>
                <c:pt idx="9515">
                  <c:v>0.7730172283925546</c:v>
                </c:pt>
                <c:pt idx="9516">
                  <c:v>0.77285478715773981</c:v>
                </c:pt>
                <c:pt idx="9517">
                  <c:v>0.77269239712045901</c:v>
                </c:pt>
                <c:pt idx="9518">
                  <c:v>0.77253005825919541</c:v>
                </c:pt>
                <c:pt idx="9519">
                  <c:v>0.7723677705524451</c:v>
                </c:pt>
                <c:pt idx="9520">
                  <c:v>0.77220553397872793</c:v>
                </c:pt>
                <c:pt idx="9521">
                  <c:v>0.77204334851655365</c:v>
                </c:pt>
                <c:pt idx="9522">
                  <c:v>0.77188121414446675</c:v>
                </c:pt>
                <c:pt idx="9523">
                  <c:v>0.77171913084099664</c:v>
                </c:pt>
                <c:pt idx="9524">
                  <c:v>0.77155709858471211</c:v>
                </c:pt>
                <c:pt idx="9525">
                  <c:v>0.77139511735417488</c:v>
                </c:pt>
                <c:pt idx="9526">
                  <c:v>0.77123318712794908</c:v>
                </c:pt>
                <c:pt idx="9527">
                  <c:v>0.77107130788464573</c:v>
                </c:pt>
                <c:pt idx="9528">
                  <c:v>0.77090947960285472</c:v>
                </c:pt>
                <c:pt idx="9529">
                  <c:v>0.77074770226118605</c:v>
                </c:pt>
                <c:pt idx="9530">
                  <c:v>0.77058597583825628</c:v>
                </c:pt>
                <c:pt idx="9531">
                  <c:v>0.7704243003127107</c:v>
                </c:pt>
                <c:pt idx="9532">
                  <c:v>0.77026267566319151</c:v>
                </c:pt>
                <c:pt idx="9533">
                  <c:v>0.77010110186834668</c:v>
                </c:pt>
                <c:pt idx="9534">
                  <c:v>0.76993957890685194</c:v>
                </c:pt>
                <c:pt idx="9535">
                  <c:v>0.76977810675738534</c:v>
                </c:pt>
                <c:pt idx="9536">
                  <c:v>0.7696166853986296</c:v>
                </c:pt>
                <c:pt idx="9537">
                  <c:v>0.76945531480929164</c:v>
                </c:pt>
                <c:pt idx="9538">
                  <c:v>0.76929399496808415</c:v>
                </c:pt>
                <c:pt idx="9539">
                  <c:v>0.7691327258537225</c:v>
                </c:pt>
                <c:pt idx="9540">
                  <c:v>0.76897150744495146</c:v>
                </c:pt>
                <c:pt idx="9541">
                  <c:v>0.76881033972050594</c:v>
                </c:pt>
                <c:pt idx="9542">
                  <c:v>0.76864922265915703</c:v>
                </c:pt>
                <c:pt idx="9543">
                  <c:v>0.76848815623964861</c:v>
                </c:pt>
                <c:pt idx="9544">
                  <c:v>0.76832714044078165</c:v>
                </c:pt>
                <c:pt idx="9545">
                  <c:v>0.76816617524133557</c:v>
                </c:pt>
                <c:pt idx="9546">
                  <c:v>0.76800526062011998</c:v>
                </c:pt>
                <c:pt idx="9547">
                  <c:v>0.76784439655593528</c:v>
                </c:pt>
                <c:pt idx="9548">
                  <c:v>0.76768358302760786</c:v>
                </c:pt>
                <c:pt idx="9549">
                  <c:v>0.76752282001397765</c:v>
                </c:pt>
                <c:pt idx="9550">
                  <c:v>0.76736210749388833</c:v>
                </c:pt>
                <c:pt idx="9551">
                  <c:v>0.76720144544619329</c:v>
                </c:pt>
                <c:pt idx="9552">
                  <c:v>0.76704083384976063</c:v>
                </c:pt>
                <c:pt idx="9553">
                  <c:v>0.76688027268347125</c:v>
                </c:pt>
                <c:pt idx="9554">
                  <c:v>0.7667197619262055</c:v>
                </c:pt>
                <c:pt idx="9555">
                  <c:v>0.76655930155688001</c:v>
                </c:pt>
                <c:pt idx="9556">
                  <c:v>0.76639889155439733</c:v>
                </c:pt>
                <c:pt idx="9557">
                  <c:v>0.76623853189767399</c:v>
                </c:pt>
                <c:pt idx="9558">
                  <c:v>0.76607822256565783</c:v>
                </c:pt>
                <c:pt idx="9559">
                  <c:v>0.7659179635372807</c:v>
                </c:pt>
                <c:pt idx="9560">
                  <c:v>0.76575775479150765</c:v>
                </c:pt>
                <c:pt idx="9561">
                  <c:v>0.76559759630729995</c:v>
                </c:pt>
                <c:pt idx="9562">
                  <c:v>0.76543748806363798</c:v>
                </c:pt>
                <c:pt idx="9563">
                  <c:v>0.76527743003951343</c:v>
                </c:pt>
                <c:pt idx="9564">
                  <c:v>0.76511742221391565</c:v>
                </c:pt>
                <c:pt idx="9565">
                  <c:v>0.76495746456586566</c:v>
                </c:pt>
                <c:pt idx="9566">
                  <c:v>0.76479755707438302</c:v>
                </c:pt>
                <c:pt idx="9567">
                  <c:v>0.76463769971849405</c:v>
                </c:pt>
                <c:pt idx="9568">
                  <c:v>0.76447789247724662</c:v>
                </c:pt>
                <c:pt idx="9569">
                  <c:v>0.76431813532969761</c:v>
                </c:pt>
                <c:pt idx="9570">
                  <c:v>0.76415842825491165</c:v>
                </c:pt>
                <c:pt idx="9571">
                  <c:v>0.76399877123196269</c:v>
                </c:pt>
                <c:pt idx="9572">
                  <c:v>0.76383916423993992</c:v>
                </c:pt>
                <c:pt idx="9573">
                  <c:v>0.76367960725794404</c:v>
                </c:pt>
                <c:pt idx="9574">
                  <c:v>0.76352010026507777</c:v>
                </c:pt>
                <c:pt idx="9575">
                  <c:v>0.7633606432404636</c:v>
                </c:pt>
                <c:pt idx="9576">
                  <c:v>0.76320123616323898</c:v>
                </c:pt>
                <c:pt idx="9577">
                  <c:v>0.76304187901253606</c:v>
                </c:pt>
                <c:pt idx="9578">
                  <c:v>0.76288257176750951</c:v>
                </c:pt>
                <c:pt idx="9579">
                  <c:v>0.76272331440733065</c:v>
                </c:pt>
                <c:pt idx="9580">
                  <c:v>0.7625641069111645</c:v>
                </c:pt>
                <c:pt idx="9581">
                  <c:v>0.76240494925820368</c:v>
                </c:pt>
                <c:pt idx="9582">
                  <c:v>0.76224584142764062</c:v>
                </c:pt>
                <c:pt idx="9583">
                  <c:v>0.76208678339868363</c:v>
                </c:pt>
                <c:pt idx="9584">
                  <c:v>0.76192777515055188</c:v>
                </c:pt>
                <c:pt idx="9585">
                  <c:v>0.7617688166624742</c:v>
                </c:pt>
                <c:pt idx="9586">
                  <c:v>0.76160990791368388</c:v>
                </c:pt>
                <c:pt idx="9587">
                  <c:v>0.76145104888343362</c:v>
                </c:pt>
                <c:pt idx="9588">
                  <c:v>0.76129223955099268</c:v>
                </c:pt>
                <c:pt idx="9589">
                  <c:v>0.76113347989562319</c:v>
                </c:pt>
                <c:pt idx="9590">
                  <c:v>0.7609747698966145</c:v>
                </c:pt>
                <c:pt idx="9591">
                  <c:v>0.76081610953325851</c:v>
                </c:pt>
                <c:pt idx="9592">
                  <c:v>0.76065749878486177</c:v>
                </c:pt>
                <c:pt idx="9593">
                  <c:v>0.76049893763073573</c:v>
                </c:pt>
                <c:pt idx="9594">
                  <c:v>0.76034042605020602</c:v>
                </c:pt>
                <c:pt idx="9595">
                  <c:v>0.76018196402260951</c:v>
                </c:pt>
                <c:pt idx="9596">
                  <c:v>0.76002355152729784</c:v>
                </c:pt>
                <c:pt idx="9597">
                  <c:v>0.75986518854362761</c:v>
                </c:pt>
                <c:pt idx="9598">
                  <c:v>0.75970687505096612</c:v>
                </c:pt>
                <c:pt idx="9599">
                  <c:v>0.75954861102869875</c:v>
                </c:pt>
                <c:pt idx="9600">
                  <c:v>0.75939039645620465</c:v>
                </c:pt>
                <c:pt idx="9601">
                  <c:v>0.75923223131289463</c:v>
                </c:pt>
                <c:pt idx="9602">
                  <c:v>0.75907411557818327</c:v>
                </c:pt>
                <c:pt idx="9603">
                  <c:v>0.75891604923147871</c:v>
                </c:pt>
                <c:pt idx="9604">
                  <c:v>0.75875803225223126</c:v>
                </c:pt>
                <c:pt idx="9605">
                  <c:v>0.75860006461987795</c:v>
                </c:pt>
                <c:pt idx="9606">
                  <c:v>0.75844214631386564</c:v>
                </c:pt>
                <c:pt idx="9607">
                  <c:v>0.75828427731367598</c:v>
                </c:pt>
                <c:pt idx="9608">
                  <c:v>0.75812645759877439</c:v>
                </c:pt>
                <c:pt idx="9609">
                  <c:v>0.75796868714864463</c:v>
                </c:pt>
                <c:pt idx="9610">
                  <c:v>0.75781096594279396</c:v>
                </c:pt>
                <c:pt idx="9611">
                  <c:v>0.75765329396072911</c:v>
                </c:pt>
                <c:pt idx="9612">
                  <c:v>0.75749567118196182</c:v>
                </c:pt>
                <c:pt idx="9613">
                  <c:v>0.75733809758603043</c:v>
                </c:pt>
                <c:pt idx="9614">
                  <c:v>0.75718057315246667</c:v>
                </c:pt>
                <c:pt idx="9615">
                  <c:v>0.75702309786082966</c:v>
                </c:pt>
                <c:pt idx="9616">
                  <c:v>0.75686567169067642</c:v>
                </c:pt>
                <c:pt idx="9617">
                  <c:v>0.75670829462157929</c:v>
                </c:pt>
                <c:pt idx="9618">
                  <c:v>0.75655096663311672</c:v>
                </c:pt>
                <c:pt idx="9619">
                  <c:v>0.75639368770488846</c:v>
                </c:pt>
                <c:pt idx="9620">
                  <c:v>0.75623645781649462</c:v>
                </c:pt>
                <c:pt idx="9621">
                  <c:v>0.7560792769475565</c:v>
                </c:pt>
                <c:pt idx="9622">
                  <c:v>0.75592214507768796</c:v>
                </c:pt>
                <c:pt idx="9623">
                  <c:v>0.75576506218653683</c:v>
                </c:pt>
                <c:pt idx="9624">
                  <c:v>0.75560802825374085</c:v>
                </c:pt>
                <c:pt idx="9625">
                  <c:v>0.75545104325895585</c:v>
                </c:pt>
                <c:pt idx="9626">
                  <c:v>0.75529410718185663</c:v>
                </c:pt>
                <c:pt idx="9627">
                  <c:v>0.75513722000211603</c:v>
                </c:pt>
                <c:pt idx="9628">
                  <c:v>0.75498038169942461</c:v>
                </c:pt>
                <c:pt idx="9629">
                  <c:v>0.75482359225348561</c:v>
                </c:pt>
                <c:pt idx="9630">
                  <c:v>0.75466685164399583</c:v>
                </c:pt>
                <c:pt idx="9631">
                  <c:v>0.75451015985068259</c:v>
                </c:pt>
                <c:pt idx="9632">
                  <c:v>0.75435351685328333</c:v>
                </c:pt>
                <c:pt idx="9633">
                  <c:v>0.75419692263153049</c:v>
                </c:pt>
                <c:pt idx="9634">
                  <c:v>0.75404037716518024</c:v>
                </c:pt>
                <c:pt idx="9635">
                  <c:v>0.75388388043398835</c:v>
                </c:pt>
                <c:pt idx="9636">
                  <c:v>0.75372743241773621</c:v>
                </c:pt>
                <c:pt idx="9637">
                  <c:v>0.75357103309620066</c:v>
                </c:pt>
                <c:pt idx="9638">
                  <c:v>0.75341468244917809</c:v>
                </c:pt>
                <c:pt idx="9639">
                  <c:v>0.75325838045646831</c:v>
                </c:pt>
                <c:pt idx="9640">
                  <c:v>0.7531021270978937</c:v>
                </c:pt>
                <c:pt idx="9641">
                  <c:v>0.75294592235328051</c:v>
                </c:pt>
                <c:pt idx="9642">
                  <c:v>0.75278976620244864</c:v>
                </c:pt>
                <c:pt idx="9643">
                  <c:v>0.75263365862526188</c:v>
                </c:pt>
                <c:pt idx="9644">
                  <c:v>0.75247759960156568</c:v>
                </c:pt>
                <c:pt idx="9645">
                  <c:v>0.75232158911123248</c:v>
                </c:pt>
                <c:pt idx="9646">
                  <c:v>0.75216562713414081</c:v>
                </c:pt>
                <c:pt idx="9647">
                  <c:v>0.7520097136501761</c:v>
                </c:pt>
                <c:pt idx="9648">
                  <c:v>0.75185384863922844</c:v>
                </c:pt>
                <c:pt idx="9649">
                  <c:v>0.75169803208121999</c:v>
                </c:pt>
                <c:pt idx="9650">
                  <c:v>0.7515422639560575</c:v>
                </c:pt>
                <c:pt idx="9651">
                  <c:v>0.75138654424368068</c:v>
                </c:pt>
                <c:pt idx="9652">
                  <c:v>0.75123087292402746</c:v>
                </c:pt>
                <c:pt idx="9653">
                  <c:v>0.75107524997704123</c:v>
                </c:pt>
                <c:pt idx="9654">
                  <c:v>0.75091967538269155</c:v>
                </c:pt>
                <c:pt idx="9655">
                  <c:v>0.75076414912094058</c:v>
                </c:pt>
                <c:pt idx="9656">
                  <c:v>0.75060867117177998</c:v>
                </c:pt>
                <c:pt idx="9657">
                  <c:v>0.75045324151518977</c:v>
                </c:pt>
                <c:pt idx="9658">
                  <c:v>0.75029786013118005</c:v>
                </c:pt>
                <c:pt idx="9659">
                  <c:v>0.7501425269997577</c:v>
                </c:pt>
                <c:pt idx="9660">
                  <c:v>0.74998724210095091</c:v>
                </c:pt>
                <c:pt idx="9661">
                  <c:v>0.749832005414793</c:v>
                </c:pt>
                <c:pt idx="9662">
                  <c:v>0.74967681692132271</c:v>
                </c:pt>
                <c:pt idx="9663">
                  <c:v>0.74952167660059887</c:v>
                </c:pt>
                <c:pt idx="9664">
                  <c:v>0.74936658443267257</c:v>
                </c:pt>
                <c:pt idx="9665">
                  <c:v>0.74921154039763449</c:v>
                </c:pt>
                <c:pt idx="9666">
                  <c:v>0.74905654447556369</c:v>
                </c:pt>
                <c:pt idx="9667">
                  <c:v>0.7489015966465572</c:v>
                </c:pt>
                <c:pt idx="9668">
                  <c:v>0.74874669689071272</c:v>
                </c:pt>
                <c:pt idx="9669">
                  <c:v>0.74859184518815125</c:v>
                </c:pt>
                <c:pt idx="9670">
                  <c:v>0.7484370415189957</c:v>
                </c:pt>
                <c:pt idx="9671">
                  <c:v>0.74828228586338652</c:v>
                </c:pt>
                <c:pt idx="9672">
                  <c:v>0.74812757820146825</c:v>
                </c:pt>
                <c:pt idx="9673">
                  <c:v>0.74797291851340075</c:v>
                </c:pt>
                <c:pt idx="9674">
                  <c:v>0.74781830677933969</c:v>
                </c:pt>
                <c:pt idx="9675">
                  <c:v>0.74766374297947602</c:v>
                </c:pt>
                <c:pt idx="9676">
                  <c:v>0.74750922709398826</c:v>
                </c:pt>
                <c:pt idx="9677">
                  <c:v>0.7473547591030768</c:v>
                </c:pt>
                <c:pt idx="9678">
                  <c:v>0.74720033898694638</c:v>
                </c:pt>
                <c:pt idx="9679">
                  <c:v>0.74704596672582302</c:v>
                </c:pt>
                <c:pt idx="9680">
                  <c:v>0.74689164229992944</c:v>
                </c:pt>
                <c:pt idx="9681">
                  <c:v>0.74673736568950078</c:v>
                </c:pt>
                <c:pt idx="9682">
                  <c:v>0.74658313687478961</c:v>
                </c:pt>
                <c:pt idx="9683">
                  <c:v>0.74642895583605617</c:v>
                </c:pt>
                <c:pt idx="9684">
                  <c:v>0.74627482255357502</c:v>
                </c:pt>
                <c:pt idx="9685">
                  <c:v>0.74612073700760562</c:v>
                </c:pt>
                <c:pt idx="9686">
                  <c:v>0.7459666991784567</c:v>
                </c:pt>
                <c:pt idx="9687">
                  <c:v>0.74581270904642127</c:v>
                </c:pt>
                <c:pt idx="9688">
                  <c:v>0.74565876659181263</c:v>
                </c:pt>
                <c:pt idx="9689">
                  <c:v>0.74550487179494096</c:v>
                </c:pt>
                <c:pt idx="9690">
                  <c:v>0.745351024636148</c:v>
                </c:pt>
                <c:pt idx="9691">
                  <c:v>0.74519722509576469</c:v>
                </c:pt>
                <c:pt idx="9692">
                  <c:v>0.74504347315415098</c:v>
                </c:pt>
                <c:pt idx="9693">
                  <c:v>0.74488976879165447</c:v>
                </c:pt>
                <c:pt idx="9694">
                  <c:v>0.74473611198865697</c:v>
                </c:pt>
                <c:pt idx="9695">
                  <c:v>0.7445825027255355</c:v>
                </c:pt>
                <c:pt idx="9696">
                  <c:v>0.74442894098268053</c:v>
                </c:pt>
                <c:pt idx="9697">
                  <c:v>0.74427542674049696</c:v>
                </c:pt>
                <c:pt idx="9698">
                  <c:v>0.74412195997938824</c:v>
                </c:pt>
                <c:pt idx="9699">
                  <c:v>0.74396854067978069</c:v>
                </c:pt>
                <c:pt idx="9700">
                  <c:v>0.74381516882210152</c:v>
                </c:pt>
                <c:pt idx="9701">
                  <c:v>0.74366184438680039</c:v>
                </c:pt>
                <c:pt idx="9702">
                  <c:v>0.74350856735431803</c:v>
                </c:pt>
                <c:pt idx="9703">
                  <c:v>0.74335533770512463</c:v>
                </c:pt>
                <c:pt idx="9704">
                  <c:v>0.7432021554196877</c:v>
                </c:pt>
                <c:pt idx="9705">
                  <c:v>0.74304902047849586</c:v>
                </c:pt>
                <c:pt idx="9706">
                  <c:v>0.74289593286202493</c:v>
                </c:pt>
                <c:pt idx="9707">
                  <c:v>0.74274289255079273</c:v>
                </c:pt>
                <c:pt idx="9708">
                  <c:v>0.74258989952529664</c:v>
                </c:pt>
                <c:pt idx="9709">
                  <c:v>0.74243695376607122</c:v>
                </c:pt>
                <c:pt idx="9710">
                  <c:v>0.74228405525364383</c:v>
                </c:pt>
                <c:pt idx="9711">
                  <c:v>0.74213120396855881</c:v>
                </c:pt>
                <c:pt idx="9712">
                  <c:v>0.7419783998913595</c:v>
                </c:pt>
                <c:pt idx="9713">
                  <c:v>0.74182564300261877</c:v>
                </c:pt>
                <c:pt idx="9714">
                  <c:v>0.74167293328290063</c:v>
                </c:pt>
                <c:pt idx="9715">
                  <c:v>0.74152027071278825</c:v>
                </c:pt>
                <c:pt idx="9716">
                  <c:v>0.74136765527287662</c:v>
                </c:pt>
                <c:pt idx="9717">
                  <c:v>0.7412150869437657</c:v>
                </c:pt>
                <c:pt idx="9718">
                  <c:v>0.74106256570606333</c:v>
                </c:pt>
                <c:pt idx="9719">
                  <c:v>0.74091009154040599</c:v>
                </c:pt>
                <c:pt idx="9720">
                  <c:v>0.74075766442740665</c:v>
                </c:pt>
                <c:pt idx="9721">
                  <c:v>0.74060528434771933</c:v>
                </c:pt>
                <c:pt idx="9722">
                  <c:v>0.74045295128198751</c:v>
                </c:pt>
                <c:pt idx="9723">
                  <c:v>0.74030066521088189</c:v>
                </c:pt>
                <c:pt idx="9724">
                  <c:v>0.74014842611506693</c:v>
                </c:pt>
                <c:pt idx="9725">
                  <c:v>0.73999623397522363</c:v>
                </c:pt>
                <c:pt idx="9726">
                  <c:v>0.73984408877204855</c:v>
                </c:pt>
                <c:pt idx="9727">
                  <c:v>0.73969199048624334</c:v>
                </c:pt>
                <c:pt idx="9728">
                  <c:v>0.73953993909851434</c:v>
                </c:pt>
                <c:pt idx="9729">
                  <c:v>0.73938793458958596</c:v>
                </c:pt>
                <c:pt idx="9730">
                  <c:v>0.73923597694018772</c:v>
                </c:pt>
                <c:pt idx="9731">
                  <c:v>0.7390840661310587</c:v>
                </c:pt>
                <c:pt idx="9732">
                  <c:v>0.73893220214295452</c:v>
                </c:pt>
                <c:pt idx="9733">
                  <c:v>0.73878038495663456</c:v>
                </c:pt>
                <c:pt idx="9734">
                  <c:v>0.73862861455287543</c:v>
                </c:pt>
                <c:pt idx="9735">
                  <c:v>0.73847689091243851</c:v>
                </c:pt>
                <c:pt idx="9736">
                  <c:v>0.73832521401613604</c:v>
                </c:pt>
                <c:pt idx="9737">
                  <c:v>0.73817358384475329</c:v>
                </c:pt>
                <c:pt idx="9738">
                  <c:v>0.73802200037911181</c:v>
                </c:pt>
                <c:pt idx="9739">
                  <c:v>0.73787046360002351</c:v>
                </c:pt>
                <c:pt idx="9740">
                  <c:v>0.73771897348832005</c:v>
                </c:pt>
                <c:pt idx="9741">
                  <c:v>0.73756753002483921</c:v>
                </c:pt>
                <c:pt idx="9742">
                  <c:v>0.73741613319043586</c:v>
                </c:pt>
                <c:pt idx="9743">
                  <c:v>0.73726478296596409</c:v>
                </c:pt>
                <c:pt idx="9744">
                  <c:v>0.73711347933230009</c:v>
                </c:pt>
                <c:pt idx="9745">
                  <c:v>0.73696222227031594</c:v>
                </c:pt>
                <c:pt idx="9746">
                  <c:v>0.73681101176090269</c:v>
                </c:pt>
                <c:pt idx="9747">
                  <c:v>0.73665984778495863</c:v>
                </c:pt>
                <c:pt idx="9748">
                  <c:v>0.73650873032339514</c:v>
                </c:pt>
                <c:pt idx="9749">
                  <c:v>0.73635765935712261</c:v>
                </c:pt>
                <c:pt idx="9750">
                  <c:v>0.73620663486707583</c:v>
                </c:pt>
                <c:pt idx="9751">
                  <c:v>0.73605565683419583</c:v>
                </c:pt>
                <c:pt idx="9752">
                  <c:v>0.73590472523941564</c:v>
                </c:pt>
                <c:pt idx="9753">
                  <c:v>0.73575384006370881</c:v>
                </c:pt>
                <c:pt idx="9754">
                  <c:v>0.73560300128803269</c:v>
                </c:pt>
                <c:pt idx="9755">
                  <c:v>0.73545220889336416</c:v>
                </c:pt>
                <c:pt idx="9756">
                  <c:v>0.73530146286069564</c:v>
                </c:pt>
                <c:pt idx="9757">
                  <c:v>0.7351507631710188</c:v>
                </c:pt>
                <c:pt idx="9758">
                  <c:v>0.73500010980534136</c:v>
                </c:pt>
                <c:pt idx="9759">
                  <c:v>0.7348495027446823</c:v>
                </c:pt>
                <c:pt idx="9760">
                  <c:v>0.73469894197005603</c:v>
                </c:pt>
                <c:pt idx="9761">
                  <c:v>0.73454842746251126</c:v>
                </c:pt>
                <c:pt idx="9762">
                  <c:v>0.73439795920308415</c:v>
                </c:pt>
                <c:pt idx="9763">
                  <c:v>0.73424753717282965</c:v>
                </c:pt>
                <c:pt idx="9764">
                  <c:v>0.73409716135281555</c:v>
                </c:pt>
                <c:pt idx="9765">
                  <c:v>0.73394683172411734</c:v>
                </c:pt>
                <c:pt idx="9766">
                  <c:v>0.7337965482678116</c:v>
                </c:pt>
                <c:pt idx="9767">
                  <c:v>0.73364631096499955</c:v>
                </c:pt>
                <c:pt idx="9768">
                  <c:v>0.73349611979677676</c:v>
                </c:pt>
                <c:pt idx="9769">
                  <c:v>0.73334597474426177</c:v>
                </c:pt>
                <c:pt idx="9770">
                  <c:v>0.7331958757885797</c:v>
                </c:pt>
                <c:pt idx="9771">
                  <c:v>0.73304582291085141</c:v>
                </c:pt>
                <c:pt idx="9772">
                  <c:v>0.73289581609222698</c:v>
                </c:pt>
                <c:pt idx="9773">
                  <c:v>0.73274585531385661</c:v>
                </c:pt>
                <c:pt idx="9774">
                  <c:v>0.73259594055689625</c:v>
                </c:pt>
                <c:pt idx="9775">
                  <c:v>0.73244607180252053</c:v>
                </c:pt>
                <c:pt idx="9776">
                  <c:v>0.73229624903191259</c:v>
                </c:pt>
                <c:pt idx="9777">
                  <c:v>0.73214647222625961</c:v>
                </c:pt>
                <c:pt idx="9778">
                  <c:v>0.73199674136676018</c:v>
                </c:pt>
                <c:pt idx="9779">
                  <c:v>0.73184705643462866</c:v>
                </c:pt>
                <c:pt idx="9780">
                  <c:v>0.73169741741107686</c:v>
                </c:pt>
                <c:pt idx="9781">
                  <c:v>0.73154782427732712</c:v>
                </c:pt>
                <c:pt idx="9782">
                  <c:v>0.73139827701463411</c:v>
                </c:pt>
                <c:pt idx="9783">
                  <c:v>0.73124877560423263</c:v>
                </c:pt>
                <c:pt idx="9784">
                  <c:v>0.73109932002738565</c:v>
                </c:pt>
                <c:pt idx="9785">
                  <c:v>0.73094991026535994</c:v>
                </c:pt>
                <c:pt idx="9786">
                  <c:v>0.73080054629942748</c:v>
                </c:pt>
                <c:pt idx="9787">
                  <c:v>0.73065122811087846</c:v>
                </c:pt>
                <c:pt idx="9788">
                  <c:v>0.73050195568099963</c:v>
                </c:pt>
                <c:pt idx="9789">
                  <c:v>0.73035272899110559</c:v>
                </c:pt>
                <c:pt idx="9790">
                  <c:v>0.73020354802250853</c:v>
                </c:pt>
                <c:pt idx="9791">
                  <c:v>0.73005441275653404</c:v>
                </c:pt>
                <c:pt idx="9792">
                  <c:v>0.72990532317451018</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0.72871424890379322</c:v>
                </c:pt>
                <c:pt idx="9801">
                  <c:v>0.72856556963892349</c:v>
                </c:pt>
                <c:pt idx="9802">
                  <c:v>0.72841693587186485</c:v>
                </c:pt>
                <c:pt idx="9803">
                  <c:v>0.72826834758406045</c:v>
                </c:pt>
                <c:pt idx="9804">
                  <c:v>0.72811980475695026</c:v>
                </c:pt>
                <c:pt idx="9805">
                  <c:v>0.727971307371996</c:v>
                </c:pt>
                <c:pt idx="9806">
                  <c:v>0.72782285541065761</c:v>
                </c:pt>
                <c:pt idx="9807">
                  <c:v>0.7276744488544189</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0.72634083002574301</c:v>
                </c:pt>
                <c:pt idx="9817">
                  <c:v>0.72619287650370712</c:v>
                </c:pt>
                <c:pt idx="9818">
                  <c:v>0.72604496818361575</c:v>
                </c:pt>
                <c:pt idx="9819">
                  <c:v>0.7258971050470695</c:v>
                </c:pt>
                <c:pt idx="9820">
                  <c:v>0.725749287075664</c:v>
                </c:pt>
                <c:pt idx="9821">
                  <c:v>0.72560151425100317</c:v>
                </c:pt>
                <c:pt idx="9822">
                  <c:v>0.72545378655470161</c:v>
                </c:pt>
                <c:pt idx="9823">
                  <c:v>0.72530610396839168</c:v>
                </c:pt>
                <c:pt idx="9824">
                  <c:v>0.72515846647370963</c:v>
                </c:pt>
                <c:pt idx="9825">
                  <c:v>0.7250108740522907</c:v>
                </c:pt>
                <c:pt idx="9826">
                  <c:v>0.72486332668580089</c:v>
                </c:pt>
                <c:pt idx="9827">
                  <c:v>0.72471582435589776</c:v>
                </c:pt>
                <c:pt idx="9828">
                  <c:v>0.72456836704424676</c:v>
                </c:pt>
                <c:pt idx="9829">
                  <c:v>0.72442095473254653</c:v>
                </c:pt>
                <c:pt idx="9830">
                  <c:v>0.7242735874024786</c:v>
                </c:pt>
                <c:pt idx="9831">
                  <c:v>0.72412626503574451</c:v>
                </c:pt>
                <c:pt idx="9832">
                  <c:v>0.72397898761405799</c:v>
                </c:pt>
                <c:pt idx="9833">
                  <c:v>0.72383175511913378</c:v>
                </c:pt>
                <c:pt idx="9834">
                  <c:v>0.72368456753269983</c:v>
                </c:pt>
                <c:pt idx="9835">
                  <c:v>0.72353742483649941</c:v>
                </c:pt>
                <c:pt idx="9836">
                  <c:v>0.72339032701227735</c:v>
                </c:pt>
                <c:pt idx="9837">
                  <c:v>0.72324327404179245</c:v>
                </c:pt>
                <c:pt idx="9838">
                  <c:v>0.72309626590680376</c:v>
                </c:pt>
                <c:pt idx="9839">
                  <c:v>0.72294930258909873</c:v>
                </c:pt>
                <c:pt idx="9840">
                  <c:v>0.72280238407044251</c:v>
                </c:pt>
                <c:pt idx="9841">
                  <c:v>0.72265551033264663</c:v>
                </c:pt>
                <c:pt idx="9842">
                  <c:v>0.72250868135750701</c:v>
                </c:pt>
                <c:pt idx="9843">
                  <c:v>0.72236189712683663</c:v>
                </c:pt>
                <c:pt idx="9844">
                  <c:v>0.72221515762245581</c:v>
                </c:pt>
                <c:pt idx="9845">
                  <c:v>0.72206846282619663</c:v>
                </c:pt>
                <c:pt idx="9846">
                  <c:v>0.72192181271990186</c:v>
                </c:pt>
                <c:pt idx="9847">
                  <c:v>0.72177520728541233</c:v>
                </c:pt>
                <c:pt idx="9848">
                  <c:v>0.72162864650459302</c:v>
                </c:pt>
                <c:pt idx="9849">
                  <c:v>0.72148213035929998</c:v>
                </c:pt>
                <c:pt idx="9850">
                  <c:v>0.72133565883142581</c:v>
                </c:pt>
                <c:pt idx="9851">
                  <c:v>0.72118923190284945</c:v>
                </c:pt>
                <c:pt idx="9852">
                  <c:v>0.72104284955546594</c:v>
                </c:pt>
                <c:pt idx="9853">
                  <c:v>0.72089651177117964</c:v>
                </c:pt>
                <c:pt idx="9854">
                  <c:v>0.72075021853190624</c:v>
                </c:pt>
                <c:pt idx="9855">
                  <c:v>0.72060396981956121</c:v>
                </c:pt>
                <c:pt idx="9856">
                  <c:v>0.72045776561608332</c:v>
                </c:pt>
                <c:pt idx="9857">
                  <c:v>0.7203116059034117</c:v>
                </c:pt>
                <c:pt idx="9858">
                  <c:v>0.72016549066349944</c:v>
                </c:pt>
                <c:pt idx="9859">
                  <c:v>0.72001941987829465</c:v>
                </c:pt>
                <c:pt idx="9860">
                  <c:v>0.7198733935297803</c:v>
                </c:pt>
                <c:pt idx="9861">
                  <c:v>0.71972741159992271</c:v>
                </c:pt>
                <c:pt idx="9862">
                  <c:v>0.71958147407071105</c:v>
                </c:pt>
                <c:pt idx="9863">
                  <c:v>0.7194355809241455</c:v>
                </c:pt>
                <c:pt idx="9864">
                  <c:v>0.71928973214222824</c:v>
                </c:pt>
                <c:pt idx="9865">
                  <c:v>0.71914392770697344</c:v>
                </c:pt>
                <c:pt idx="9866">
                  <c:v>0.71899816760040691</c:v>
                </c:pt>
                <c:pt idx="9867">
                  <c:v>0.71885245180455271</c:v>
                </c:pt>
                <c:pt idx="9868">
                  <c:v>0.71870678030146007</c:v>
                </c:pt>
                <c:pt idx="9869">
                  <c:v>0.71856115307317991</c:v>
                </c:pt>
                <c:pt idx="9870">
                  <c:v>0.71841557010176327</c:v>
                </c:pt>
                <c:pt idx="9871">
                  <c:v>0.71827003136928969</c:v>
                </c:pt>
                <c:pt idx="9872">
                  <c:v>0.71812453685782662</c:v>
                </c:pt>
                <c:pt idx="9873">
                  <c:v>0.71797908654947229</c:v>
                </c:pt>
                <c:pt idx="9874">
                  <c:v>0.71783368042630769</c:v>
                </c:pt>
                <c:pt idx="9875">
                  <c:v>0.71768831847045278</c:v>
                </c:pt>
                <c:pt idx="9876">
                  <c:v>0.71754300066401211</c:v>
                </c:pt>
                <c:pt idx="9877">
                  <c:v>0.71739772698910964</c:v>
                </c:pt>
                <c:pt idx="9878">
                  <c:v>0.71725249742788322</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0.71609224688908102</c:v>
                </c:pt>
                <c:pt idx="9887">
                  <c:v>0.71594741354833713</c:v>
                </c:pt>
                <c:pt idx="9888">
                  <c:v>0.71580262414307805</c:v>
                </c:pt>
                <c:pt idx="9889">
                  <c:v>0.71565787865554265</c:v>
                </c:pt>
                <c:pt idx="9890">
                  <c:v>0.71551317706795958</c:v>
                </c:pt>
                <c:pt idx="9891">
                  <c:v>0.71536851936259682</c:v>
                </c:pt>
                <c:pt idx="9892">
                  <c:v>0.71522390552169879</c:v>
                </c:pt>
                <c:pt idx="9893">
                  <c:v>0.71507933552753811</c:v>
                </c:pt>
                <c:pt idx="9894">
                  <c:v>0.71493480936238463</c:v>
                </c:pt>
                <c:pt idx="9895">
                  <c:v>0.7147903270085324</c:v>
                </c:pt>
                <c:pt idx="9896">
                  <c:v>0.71464588844826693</c:v>
                </c:pt>
                <c:pt idx="9897">
                  <c:v>0.71450149366389737</c:v>
                </c:pt>
                <c:pt idx="9898">
                  <c:v>0.71435714263772587</c:v>
                </c:pt>
                <c:pt idx="9899">
                  <c:v>0.71421283535208524</c:v>
                </c:pt>
                <c:pt idx="9900">
                  <c:v>0.71406857178930017</c:v>
                </c:pt>
                <c:pt idx="9901">
                  <c:v>0.71392435193170967</c:v>
                </c:pt>
                <c:pt idx="9902">
                  <c:v>0.71378017576165831</c:v>
                </c:pt>
                <c:pt idx="9903">
                  <c:v>0.71363604326151064</c:v>
                </c:pt>
                <c:pt idx="9904">
                  <c:v>0.71349195441362612</c:v>
                </c:pt>
                <c:pt idx="9905">
                  <c:v>0.71334790920037561</c:v>
                </c:pt>
                <c:pt idx="9906">
                  <c:v>0.71320390760414865</c:v>
                </c:pt>
                <c:pt idx="9907">
                  <c:v>0.71305994960733421</c:v>
                </c:pt>
                <c:pt idx="9908">
                  <c:v>0.71291603519233449</c:v>
                </c:pt>
                <c:pt idx="9909">
                  <c:v>0.71277216434155921</c:v>
                </c:pt>
                <c:pt idx="9910">
                  <c:v>0.712628337037429</c:v>
                </c:pt>
                <c:pt idx="9911">
                  <c:v>0.71248455326236448</c:v>
                </c:pt>
                <c:pt idx="9912">
                  <c:v>0.71234081299881413</c:v>
                </c:pt>
                <c:pt idx="9913">
                  <c:v>0.71219711622920878</c:v>
                </c:pt>
                <c:pt idx="9914">
                  <c:v>0.71205346293600968</c:v>
                </c:pt>
                <c:pt idx="9915">
                  <c:v>0.71190985310168609</c:v>
                </c:pt>
                <c:pt idx="9916">
                  <c:v>0.71176628670869635</c:v>
                </c:pt>
                <c:pt idx="9917">
                  <c:v>0.7116227637395327</c:v>
                </c:pt>
                <c:pt idx="9918">
                  <c:v>0.7114792841766796</c:v>
                </c:pt>
                <c:pt idx="9919">
                  <c:v>0.71133584800263638</c:v>
                </c:pt>
                <c:pt idx="9920">
                  <c:v>0.7111924551999107</c:v>
                </c:pt>
                <c:pt idx="9921">
                  <c:v>0.7110491057510171</c:v>
                </c:pt>
                <c:pt idx="9922">
                  <c:v>0.71090579963848566</c:v>
                </c:pt>
                <c:pt idx="9923">
                  <c:v>0.71076253684483715</c:v>
                </c:pt>
                <c:pt idx="9924">
                  <c:v>0.71061931735262662</c:v>
                </c:pt>
                <c:pt idx="9925">
                  <c:v>0.7104761411444005</c:v>
                </c:pt>
                <c:pt idx="9926">
                  <c:v>0.71033300820271927</c:v>
                </c:pt>
                <c:pt idx="9927">
                  <c:v>0.71018991851015401</c:v>
                </c:pt>
                <c:pt idx="9928">
                  <c:v>0.71004687204927874</c:v>
                </c:pt>
                <c:pt idx="9929">
                  <c:v>0.70990386880267553</c:v>
                </c:pt>
                <c:pt idx="9930">
                  <c:v>0.70976090875294606</c:v>
                </c:pt>
                <c:pt idx="9931">
                  <c:v>0.70961799188269759</c:v>
                </c:pt>
                <c:pt idx="9932">
                  <c:v>0.7094751181745389</c:v>
                </c:pt>
                <c:pt idx="9933">
                  <c:v>0.7093322876110848</c:v>
                </c:pt>
                <c:pt idx="9934">
                  <c:v>0.70918950017497362</c:v>
                </c:pt>
                <c:pt idx="9935">
                  <c:v>0.70904675584884091</c:v>
                </c:pt>
                <c:pt idx="9936">
                  <c:v>0.70890405461533745</c:v>
                </c:pt>
                <c:pt idx="9937">
                  <c:v>0.70876139645711456</c:v>
                </c:pt>
                <c:pt idx="9938">
                  <c:v>0.7086187813568372</c:v>
                </c:pt>
                <c:pt idx="9939">
                  <c:v>0.70847620929718391</c:v>
                </c:pt>
                <c:pt idx="9940">
                  <c:v>0.70833368026083454</c:v>
                </c:pt>
                <c:pt idx="9941">
                  <c:v>0.70819119423048316</c:v>
                </c:pt>
                <c:pt idx="9942">
                  <c:v>0.70804875118882415</c:v>
                </c:pt>
                <c:pt idx="9943">
                  <c:v>0.7079063511185667</c:v>
                </c:pt>
                <c:pt idx="9944">
                  <c:v>0.70776399400243151</c:v>
                </c:pt>
                <c:pt idx="9945">
                  <c:v>0.70762167982314705</c:v>
                </c:pt>
                <c:pt idx="9946">
                  <c:v>0.70747940856344071</c:v>
                </c:pt>
                <c:pt idx="9947">
                  <c:v>0.70733718020605396</c:v>
                </c:pt>
                <c:pt idx="9948">
                  <c:v>0.70719499473375169</c:v>
                </c:pt>
                <c:pt idx="9949">
                  <c:v>0.70705285212928715</c:v>
                </c:pt>
                <c:pt idx="9950">
                  <c:v>0.706910752375426</c:v>
                </c:pt>
                <c:pt idx="9951">
                  <c:v>0.70676869545494769</c:v>
                </c:pt>
                <c:pt idx="9952">
                  <c:v>0.70662668135064233</c:v>
                </c:pt>
                <c:pt idx="9953">
                  <c:v>0.70648471004530378</c:v>
                </c:pt>
                <c:pt idx="9954">
                  <c:v>0.70634278152173557</c:v>
                </c:pt>
                <c:pt idx="9955">
                  <c:v>0.70620089576274958</c:v>
                </c:pt>
                <c:pt idx="9956">
                  <c:v>0.70605905275116965</c:v>
                </c:pt>
                <c:pt idx="9957">
                  <c:v>0.70591725246982429</c:v>
                </c:pt>
                <c:pt idx="9958">
                  <c:v>0.70577549490154812</c:v>
                </c:pt>
                <c:pt idx="9959">
                  <c:v>0.70563378002918964</c:v>
                </c:pt>
                <c:pt idx="9960">
                  <c:v>0.70549210783560756</c:v>
                </c:pt>
                <c:pt idx="9961">
                  <c:v>0.70535047830366615</c:v>
                </c:pt>
                <c:pt idx="9962">
                  <c:v>0.70520889141623577</c:v>
                </c:pt>
                <c:pt idx="9963">
                  <c:v>0.70506734715619879</c:v>
                </c:pt>
                <c:pt idx="9964">
                  <c:v>0.70492584550644721</c:v>
                </c:pt>
                <c:pt idx="9965">
                  <c:v>0.70478438644987651</c:v>
                </c:pt>
                <c:pt idx="9966">
                  <c:v>0.70464296996939069</c:v>
                </c:pt>
                <c:pt idx="9967">
                  <c:v>0.70450159604791296</c:v>
                </c:pt>
                <c:pt idx="9968">
                  <c:v>0.70436026466836432</c:v>
                </c:pt>
                <c:pt idx="9969">
                  <c:v>0.70421897581367787</c:v>
                </c:pt>
                <c:pt idx="9970">
                  <c:v>0.70407772946679481</c:v>
                </c:pt>
                <c:pt idx="9971">
                  <c:v>0.70393652561066322</c:v>
                </c:pt>
                <c:pt idx="9972">
                  <c:v>0.70379536422824773</c:v>
                </c:pt>
                <c:pt idx="9973">
                  <c:v>0.70365424530250964</c:v>
                </c:pt>
                <c:pt idx="9974">
                  <c:v>0.70351316881642179</c:v>
                </c:pt>
                <c:pt idx="9975">
                  <c:v>0.70337213475297877</c:v>
                </c:pt>
                <c:pt idx="9976">
                  <c:v>0.70323114309516754</c:v>
                </c:pt>
                <c:pt idx="9977">
                  <c:v>0.70309019382598725</c:v>
                </c:pt>
                <c:pt idx="9978">
                  <c:v>0.70294928692845193</c:v>
                </c:pt>
                <c:pt idx="9979">
                  <c:v>0.70280842238557739</c:v>
                </c:pt>
                <c:pt idx="9980">
                  <c:v>0.7026676001803841</c:v>
                </c:pt>
                <c:pt idx="9981">
                  <c:v>0.70252682029591451</c:v>
                </c:pt>
                <c:pt idx="9982">
                  <c:v>0.70238608271521175</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0.70084075653509037</c:v>
                </c:pt>
                <c:pt idx="9994">
                  <c:v>0.70070052528007964</c:v>
                </c:pt>
                <c:pt idx="9995">
                  <c:v>0.70056033610918</c:v>
                </c:pt>
                <c:pt idx="9996">
                  <c:v>0.70042018900554426</c:v>
                </c:pt>
                <c:pt idx="9997">
                  <c:v>0.7002800839523472</c:v>
                </c:pt>
                <c:pt idx="9998">
                  <c:v>0.70014002093277261</c:v>
                </c:pt>
                <c:pt idx="9999">
                  <c:v>0.69999999992999995</c:v>
                </c:pt>
                <c:pt idx="10000">
                  <c:v>0.69986002092722621</c:v>
                </c:pt>
                <c:pt idx="10001">
                  <c:v>0.69972008390766149</c:v>
                </c:pt>
                <c:pt idx="10002">
                  <c:v>0.69958018885451156</c:v>
                </c:pt>
                <c:pt idx="10003">
                  <c:v>0.6994403357510014</c:v>
                </c:pt>
                <c:pt idx="10004">
                  <c:v>0.69930052458035841</c:v>
                </c:pt>
                <c:pt idx="10005">
                  <c:v>0.699160755325821</c:v>
                </c:pt>
                <c:pt idx="10006">
                  <c:v>0.6990210279706357</c:v>
                </c:pt>
                <c:pt idx="10007">
                  <c:v>0.69888134249805811</c:v>
                </c:pt>
                <c:pt idx="10008">
                  <c:v>0.69874169889134563</c:v>
                </c:pt>
                <c:pt idx="10009">
                  <c:v>0.69860209713377885</c:v>
                </c:pt>
                <c:pt idx="10010">
                  <c:v>0.6984625372086245</c:v>
                </c:pt>
                <c:pt idx="10011">
                  <c:v>0.69832301909918493</c:v>
                </c:pt>
                <c:pt idx="10012">
                  <c:v>0.69818354278874351</c:v>
                </c:pt>
                <c:pt idx="10013">
                  <c:v>0.69804410826061369</c:v>
                </c:pt>
                <c:pt idx="10014">
                  <c:v>0.69790471549810851</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0.69679107496071735</c:v>
                </c:pt>
                <c:pt idx="10023">
                  <c:v>0.69665205733925661</c:v>
                </c:pt>
                <c:pt idx="10024">
                  <c:v>0.69651308131700285</c:v>
                </c:pt>
                <c:pt idx="10025">
                  <c:v>0.6963741468773651</c:v>
                </c:pt>
                <c:pt idx="10026">
                  <c:v>0.69623525400375463</c:v>
                </c:pt>
                <c:pt idx="10027">
                  <c:v>0.69609640267959261</c:v>
                </c:pt>
                <c:pt idx="10028">
                  <c:v>0.69595759288829595</c:v>
                </c:pt>
                <c:pt idx="10029">
                  <c:v>0.69581882461331901</c:v>
                </c:pt>
                <c:pt idx="10030">
                  <c:v>0.69568009783809825</c:v>
                </c:pt>
                <c:pt idx="10031">
                  <c:v>0.69554141254609136</c:v>
                </c:pt>
                <c:pt idx="10032">
                  <c:v>0.69540276872074747</c:v>
                </c:pt>
                <c:pt idx="10033">
                  <c:v>0.69526416634556076</c:v>
                </c:pt>
                <c:pt idx="10034">
                  <c:v>0.69512560540399604</c:v>
                </c:pt>
                <c:pt idx="10035">
                  <c:v>0.6949870858795355</c:v>
                </c:pt>
                <c:pt idx="10036">
                  <c:v>0.69484860775568547</c:v>
                </c:pt>
                <c:pt idx="10037">
                  <c:v>0.69471017101593757</c:v>
                </c:pt>
                <c:pt idx="10038">
                  <c:v>0.694571775643816</c:v>
                </c:pt>
                <c:pt idx="10039">
                  <c:v>0.69443342162282806</c:v>
                </c:pt>
                <c:pt idx="10040">
                  <c:v>0.69429510893650992</c:v>
                </c:pt>
                <c:pt idx="10041">
                  <c:v>0.69415683756839885</c:v>
                </c:pt>
                <c:pt idx="10042">
                  <c:v>0.69401860750202804</c:v>
                </c:pt>
                <c:pt idx="10043">
                  <c:v>0.69388041872096107</c:v>
                </c:pt>
                <c:pt idx="10044">
                  <c:v>0.69374227120875565</c:v>
                </c:pt>
                <c:pt idx="10045">
                  <c:v>0.6936041649489787</c:v>
                </c:pt>
                <c:pt idx="10046">
                  <c:v>0.6934660999252058</c:v>
                </c:pt>
                <c:pt idx="10047">
                  <c:v>0.69332807612103164</c:v>
                </c:pt>
                <c:pt idx="10048">
                  <c:v>0.69319009352004168</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0.69085067753198215</c:v>
                </c:pt>
                <c:pt idx="10066">
                  <c:v>0.69071343379207195</c:v>
                </c:pt>
                <c:pt idx="10067">
                  <c:v>0.69057623094516918</c:v>
                </c:pt>
                <c:pt idx="10068">
                  <c:v>0.69043906897502649</c:v>
                </c:pt>
                <c:pt idx="10069">
                  <c:v>0.69030194786540866</c:v>
                </c:pt>
                <c:pt idx="10070">
                  <c:v>0.69016486760008866</c:v>
                </c:pt>
                <c:pt idx="10071">
                  <c:v>0.6900278281628407</c:v>
                </c:pt>
                <c:pt idx="10072">
                  <c:v>0.68989082953745795</c:v>
                </c:pt>
                <c:pt idx="10073">
                  <c:v>0.68975387170773539</c:v>
                </c:pt>
                <c:pt idx="10074">
                  <c:v>0.68961695465747663</c:v>
                </c:pt>
                <c:pt idx="10075">
                  <c:v>0.68948007837049385</c:v>
                </c:pt>
                <c:pt idx="10076">
                  <c:v>0.68934324283060688</c:v>
                </c:pt>
                <c:pt idx="10077">
                  <c:v>0.68920644802164199</c:v>
                </c:pt>
                <c:pt idx="10078">
                  <c:v>0.68906969392744144</c:v>
                </c:pt>
                <c:pt idx="10079">
                  <c:v>0.68893298053184249</c:v>
                </c:pt>
                <c:pt idx="10080">
                  <c:v>0.6887963078187016</c:v>
                </c:pt>
                <c:pt idx="10081">
                  <c:v>0.68865967577187914</c:v>
                </c:pt>
                <c:pt idx="10082">
                  <c:v>0.68852308437523557</c:v>
                </c:pt>
                <c:pt idx="10083">
                  <c:v>0.68838653361265656</c:v>
                </c:pt>
                <c:pt idx="10084">
                  <c:v>0.68825002346802511</c:v>
                </c:pt>
                <c:pt idx="10085">
                  <c:v>0.68811355392522433</c:v>
                </c:pt>
                <c:pt idx="10086">
                  <c:v>0.68797712496816732</c:v>
                </c:pt>
                <c:pt idx="10087">
                  <c:v>0.68784073658075695</c:v>
                </c:pt>
                <c:pt idx="10088">
                  <c:v>0.68770438874689999</c:v>
                </c:pt>
                <c:pt idx="10089">
                  <c:v>0.6875680814505355</c:v>
                </c:pt>
                <c:pt idx="10090">
                  <c:v>0.68743181467559233</c:v>
                </c:pt>
                <c:pt idx="10091">
                  <c:v>0.68729558840599769</c:v>
                </c:pt>
                <c:pt idx="10092">
                  <c:v>0.68715940262571584</c:v>
                </c:pt>
                <c:pt idx="10093">
                  <c:v>0.68702325731869274</c:v>
                </c:pt>
                <c:pt idx="10094">
                  <c:v>0.68688715246889576</c:v>
                </c:pt>
                <c:pt idx="10095">
                  <c:v>0.68675108806029161</c:v>
                </c:pt>
                <c:pt idx="10096">
                  <c:v>0.68661506407686823</c:v>
                </c:pt>
                <c:pt idx="10097">
                  <c:v>0.68647908050260953</c:v>
                </c:pt>
                <c:pt idx="10098">
                  <c:v>0.68634313732151164</c:v>
                </c:pt>
                <c:pt idx="10099">
                  <c:v>0.68620723451757881</c:v>
                </c:pt>
                <c:pt idx="10100">
                  <c:v>0.68607137207481905</c:v>
                </c:pt>
                <c:pt idx="10101">
                  <c:v>0.6859355499772477</c:v>
                </c:pt>
                <c:pt idx="10102">
                  <c:v>0.68579976820890765</c:v>
                </c:pt>
                <c:pt idx="10103">
                  <c:v>0.68566402675382065</c:v>
                </c:pt>
                <c:pt idx="10104">
                  <c:v>0.68552832559603349</c:v>
                </c:pt>
                <c:pt idx="10105">
                  <c:v>0.6853926647195977</c:v>
                </c:pt>
                <c:pt idx="10106">
                  <c:v>0.68525704410857347</c:v>
                </c:pt>
                <c:pt idx="10107">
                  <c:v>0.68512146374702076</c:v>
                </c:pt>
                <c:pt idx="10108">
                  <c:v>0.68498592361902366</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0.683767870353026</c:v>
                </c:pt>
                <c:pt idx="10118">
                  <c:v>0.68363273168636707</c:v>
                </c:pt>
                <c:pt idx="10119">
                  <c:v>0.6834976330786029</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0.68201418775778144</c:v>
                </c:pt>
                <c:pt idx="10131">
                  <c:v>0.68187956862410148</c:v>
                </c:pt>
                <c:pt idx="10132">
                  <c:v>0.68174498934410765</c:v>
                </c:pt>
                <c:pt idx="10133">
                  <c:v>0.68161044990207886</c:v>
                </c:pt>
                <c:pt idx="10134">
                  <c:v>0.68147595028229169</c:v>
                </c:pt>
                <c:pt idx="10135">
                  <c:v>0.68134149046903381</c:v>
                </c:pt>
                <c:pt idx="10136">
                  <c:v>0.68120707044659301</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0.68013314085434329</c:v>
                </c:pt>
                <c:pt idx="10145">
                  <c:v>0.67999907824376837</c:v>
                </c:pt>
                <c:pt idx="10146">
                  <c:v>0.67986505526736063</c:v>
                </c:pt>
                <c:pt idx="10147">
                  <c:v>0.67973107190951798</c:v>
                </c:pt>
                <c:pt idx="10148">
                  <c:v>0.6795971281546116</c:v>
                </c:pt>
                <c:pt idx="10149">
                  <c:v>0.67946322398704528</c:v>
                </c:pt>
                <c:pt idx="10150">
                  <c:v>0.67932935939121764</c:v>
                </c:pt>
                <c:pt idx="10151">
                  <c:v>0.6791955343515419</c:v>
                </c:pt>
                <c:pt idx="10152">
                  <c:v>0.67906174885242088</c:v>
                </c:pt>
                <c:pt idx="10153">
                  <c:v>0.67892800287829791</c:v>
                </c:pt>
                <c:pt idx="10154">
                  <c:v>0.67879429641359545</c:v>
                </c:pt>
                <c:pt idx="10155">
                  <c:v>0.67866062944273964</c:v>
                </c:pt>
                <c:pt idx="10156">
                  <c:v>0.67852700195020033</c:v>
                </c:pt>
                <c:pt idx="10157">
                  <c:v>0.6783934139204274</c:v>
                </c:pt>
                <c:pt idx="10158">
                  <c:v>0.67825986533787719</c:v>
                </c:pt>
                <c:pt idx="10159">
                  <c:v>0.678126356187021</c:v>
                </c:pt>
                <c:pt idx="10160">
                  <c:v>0.67799288645234046</c:v>
                </c:pt>
                <c:pt idx="10161">
                  <c:v>0.67785945611832321</c:v>
                </c:pt>
                <c:pt idx="10162">
                  <c:v>0.67772606516945066</c:v>
                </c:pt>
                <c:pt idx="10163">
                  <c:v>0.67759271359023465</c:v>
                </c:pt>
                <c:pt idx="10164">
                  <c:v>0.67745940136518612</c:v>
                </c:pt>
                <c:pt idx="10165">
                  <c:v>0.6773261284788098</c:v>
                </c:pt>
                <c:pt idx="10166">
                  <c:v>0.67719289491563561</c:v>
                </c:pt>
                <c:pt idx="10167">
                  <c:v>0.67705970066020105</c:v>
                </c:pt>
                <c:pt idx="10168">
                  <c:v>0.67692654569703115</c:v>
                </c:pt>
                <c:pt idx="10169">
                  <c:v>0.67679343001068915</c:v>
                </c:pt>
                <c:pt idx="10170">
                  <c:v>0.6766603535857143</c:v>
                </c:pt>
                <c:pt idx="10171">
                  <c:v>0.67652731640667518</c:v>
                </c:pt>
                <c:pt idx="10172">
                  <c:v>0.67639431845814235</c:v>
                </c:pt>
                <c:pt idx="10173">
                  <c:v>0.6762613597246846</c:v>
                </c:pt>
                <c:pt idx="10174">
                  <c:v>0.67612844019090101</c:v>
                </c:pt>
                <c:pt idx="10175">
                  <c:v>0.67599555984136783</c:v>
                </c:pt>
                <c:pt idx="10176">
                  <c:v>0.67586271866069858</c:v>
                </c:pt>
                <c:pt idx="10177">
                  <c:v>0.67572991663349813</c:v>
                </c:pt>
                <c:pt idx="10178">
                  <c:v>0.67559715374436091</c:v>
                </c:pt>
                <c:pt idx="10179">
                  <c:v>0.67546442997793299</c:v>
                </c:pt>
                <c:pt idx="10180">
                  <c:v>0.67533174531884299</c:v>
                </c:pt>
                <c:pt idx="10181">
                  <c:v>0.67519909975171799</c:v>
                </c:pt>
                <c:pt idx="10182">
                  <c:v>0.67506649326120505</c:v>
                </c:pt>
                <c:pt idx="10183">
                  <c:v>0.67493392583195866</c:v>
                </c:pt>
                <c:pt idx="10184">
                  <c:v>0.6748013974486472</c:v>
                </c:pt>
                <c:pt idx="10185">
                  <c:v>0.67466890809592062</c:v>
                </c:pt>
                <c:pt idx="10186">
                  <c:v>0.6745364577584666</c:v>
                </c:pt>
                <c:pt idx="10187">
                  <c:v>0.67440404642096463</c:v>
                </c:pt>
                <c:pt idx="10188">
                  <c:v>0.67427167406810995</c:v>
                </c:pt>
                <c:pt idx="10189">
                  <c:v>0.67413934068458936</c:v>
                </c:pt>
                <c:pt idx="10190">
                  <c:v>0.67400704625511365</c:v>
                </c:pt>
                <c:pt idx="10191">
                  <c:v>0.67387479076439516</c:v>
                </c:pt>
                <c:pt idx="10192">
                  <c:v>0.673742574197155</c:v>
                </c:pt>
                <c:pt idx="10193">
                  <c:v>0.6736103965381236</c:v>
                </c:pt>
                <c:pt idx="10194">
                  <c:v>0.67347825777202563</c:v>
                </c:pt>
                <c:pt idx="10195">
                  <c:v>0.67334615788361563</c:v>
                </c:pt>
                <c:pt idx="10196">
                  <c:v>0.67321409685763811</c:v>
                </c:pt>
                <c:pt idx="10197">
                  <c:v>0.67308207467885528</c:v>
                </c:pt>
                <c:pt idx="10198">
                  <c:v>0.67295009133202421</c:v>
                </c:pt>
                <c:pt idx="10199">
                  <c:v>0.67281814680192054</c:v>
                </c:pt>
                <c:pt idx="10200">
                  <c:v>0.67268624107332764</c:v>
                </c:pt>
                <c:pt idx="10201">
                  <c:v>0.6725543741310307</c:v>
                </c:pt>
                <c:pt idx="10202">
                  <c:v>0.67242254595982431</c:v>
                </c:pt>
                <c:pt idx="10203">
                  <c:v>0.67229075654451753</c:v>
                </c:pt>
                <c:pt idx="10204">
                  <c:v>0.67215900586990163</c:v>
                </c:pt>
                <c:pt idx="10205">
                  <c:v>0.67202729392081473</c:v>
                </c:pt>
                <c:pt idx="10206">
                  <c:v>0.67189562068207087</c:v>
                </c:pt>
                <c:pt idx="10207">
                  <c:v>0.67176398613850286</c:v>
                </c:pt>
                <c:pt idx="10208">
                  <c:v>0.67163239027494792</c:v>
                </c:pt>
                <c:pt idx="10209">
                  <c:v>0.67150083307626063</c:v>
                </c:pt>
                <c:pt idx="10210">
                  <c:v>0.67136931452729065</c:v>
                </c:pt>
                <c:pt idx="10211">
                  <c:v>0.67123783461290165</c:v>
                </c:pt>
                <c:pt idx="10212">
                  <c:v>0.67110639331795952</c:v>
                </c:pt>
                <c:pt idx="10213">
                  <c:v>0.67097499062734689</c:v>
                </c:pt>
                <c:pt idx="10214">
                  <c:v>0.67084362652594243</c:v>
                </c:pt>
                <c:pt idx="10215">
                  <c:v>0.67071230099863388</c:v>
                </c:pt>
                <c:pt idx="10216">
                  <c:v>0.67058101403033099</c:v>
                </c:pt>
                <c:pt idx="10217">
                  <c:v>0.67044976560592995</c:v>
                </c:pt>
                <c:pt idx="10218">
                  <c:v>0.67031855571035059</c:v>
                </c:pt>
                <c:pt idx="10219">
                  <c:v>0.67018738432851388</c:v>
                </c:pt>
                <c:pt idx="10220">
                  <c:v>0.67005625144534264</c:v>
                </c:pt>
                <c:pt idx="10221">
                  <c:v>0.66992515704578137</c:v>
                </c:pt>
                <c:pt idx="10222">
                  <c:v>0.66979410111476134</c:v>
                </c:pt>
                <c:pt idx="10223">
                  <c:v>0.6696630836372397</c:v>
                </c:pt>
                <c:pt idx="10224">
                  <c:v>0.6695321045981788</c:v>
                </c:pt>
                <c:pt idx="10225">
                  <c:v>0.66940116398253369</c:v>
                </c:pt>
                <c:pt idx="10226">
                  <c:v>0.66927026177528481</c:v>
                </c:pt>
                <c:pt idx="10227">
                  <c:v>0.66913939796140964</c:v>
                </c:pt>
                <c:pt idx="10228">
                  <c:v>0.66900857252590029</c:v>
                </c:pt>
                <c:pt idx="10229">
                  <c:v>0.66887778545373744</c:v>
                </c:pt>
                <c:pt idx="10230">
                  <c:v>0.66874703672993618</c:v>
                </c:pt>
                <c:pt idx="10231">
                  <c:v>0.66861632633950052</c:v>
                </c:pt>
                <c:pt idx="10232">
                  <c:v>0.66848565426744544</c:v>
                </c:pt>
                <c:pt idx="10233">
                  <c:v>0.66835502049880124</c:v>
                </c:pt>
                <c:pt idx="10234">
                  <c:v>0.66822442501859225</c:v>
                </c:pt>
                <c:pt idx="10235">
                  <c:v>0.66809386781185465</c:v>
                </c:pt>
                <c:pt idx="10236">
                  <c:v>0.6679633488636435</c:v>
                </c:pt>
                <c:pt idx="10237">
                  <c:v>0.66783286815901011</c:v>
                </c:pt>
                <c:pt idx="10238">
                  <c:v>0.6677024256830113</c:v>
                </c:pt>
                <c:pt idx="10239">
                  <c:v>0.6675720214207107</c:v>
                </c:pt>
                <c:pt idx="10240">
                  <c:v>0.66744165535719602</c:v>
                </c:pt>
                <c:pt idx="10241">
                  <c:v>0.66731132747753263</c:v>
                </c:pt>
                <c:pt idx="10242">
                  <c:v>0.66718103776682613</c:v>
                </c:pt>
                <c:pt idx="10243">
                  <c:v>0.66705078621016334</c:v>
                </c:pt>
                <c:pt idx="10244">
                  <c:v>0.6669205727926496</c:v>
                </c:pt>
                <c:pt idx="10245">
                  <c:v>0.66679039749940483</c:v>
                </c:pt>
                <c:pt idx="10246">
                  <c:v>0.6666602603155336</c:v>
                </c:pt>
                <c:pt idx="10247">
                  <c:v>0.66653016122616848</c:v>
                </c:pt>
                <c:pt idx="10248">
                  <c:v>0.6664001002164458</c:v>
                </c:pt>
                <c:pt idx="10249">
                  <c:v>0.66627007727150778</c:v>
                </c:pt>
                <c:pt idx="10250">
                  <c:v>0.66614009237649408</c:v>
                </c:pt>
                <c:pt idx="10251">
                  <c:v>0.6660101455165558</c:v>
                </c:pt>
                <c:pt idx="10252">
                  <c:v>0.66588023667687368</c:v>
                </c:pt>
                <c:pt idx="10253">
                  <c:v>0.66575036584259462</c:v>
                </c:pt>
                <c:pt idx="10254">
                  <c:v>0.66562053299891522</c:v>
                </c:pt>
                <c:pt idx="10255">
                  <c:v>0.66549073813100446</c:v>
                </c:pt>
                <c:pt idx="10256">
                  <c:v>0.66536098122405851</c:v>
                </c:pt>
                <c:pt idx="10257">
                  <c:v>0.665231262263283</c:v>
                </c:pt>
                <c:pt idx="10258">
                  <c:v>0.66510158123386864</c:v>
                </c:pt>
                <c:pt idx="10259">
                  <c:v>0.66497193812104172</c:v>
                </c:pt>
                <c:pt idx="10260">
                  <c:v>0.66484233291001416</c:v>
                </c:pt>
                <c:pt idx="10261">
                  <c:v>0.66471276558601278</c:v>
                </c:pt>
                <c:pt idx="10262">
                  <c:v>0.66458323613427983</c:v>
                </c:pt>
                <c:pt idx="10263">
                  <c:v>0.66445374454004569</c:v>
                </c:pt>
                <c:pt idx="10264">
                  <c:v>0.66432429078857003</c:v>
                </c:pt>
                <c:pt idx="10265">
                  <c:v>0.66419487486510165</c:v>
                </c:pt>
                <c:pt idx="10266">
                  <c:v>0.66406549675490256</c:v>
                </c:pt>
                <c:pt idx="10267">
                  <c:v>0.66393615644324677</c:v>
                </c:pt>
                <c:pt idx="10268">
                  <c:v>0.66380685391541161</c:v>
                </c:pt>
                <c:pt idx="10269">
                  <c:v>0.66367758915667663</c:v>
                </c:pt>
                <c:pt idx="10270">
                  <c:v>0.66354836215234003</c:v>
                </c:pt>
                <c:pt idx="10271">
                  <c:v>0.66341917288769803</c:v>
                </c:pt>
                <c:pt idx="10272">
                  <c:v>0.66329002134805926</c:v>
                </c:pt>
                <c:pt idx="10273">
                  <c:v>0.66316090751873136</c:v>
                </c:pt>
                <c:pt idx="10274">
                  <c:v>0.66303183138503818</c:v>
                </c:pt>
                <c:pt idx="10275">
                  <c:v>0.6629027929323027</c:v>
                </c:pt>
                <c:pt idx="10276">
                  <c:v>0.6627737921458694</c:v>
                </c:pt>
                <c:pt idx="10277">
                  <c:v>0.66264482901107002</c:v>
                </c:pt>
                <c:pt idx="10278">
                  <c:v>0.66251590351325562</c:v>
                </c:pt>
                <c:pt idx="10279">
                  <c:v>0.66238701563778779</c:v>
                </c:pt>
                <c:pt idx="10280">
                  <c:v>0.66225816537002113</c:v>
                </c:pt>
                <c:pt idx="10281">
                  <c:v>0.66212935269533757</c:v>
                </c:pt>
                <c:pt idx="10282">
                  <c:v>0.66200057759910236</c:v>
                </c:pt>
                <c:pt idx="10283">
                  <c:v>0.66187184006670374</c:v>
                </c:pt>
                <c:pt idx="10284">
                  <c:v>0.66174314008353485</c:v>
                </c:pt>
                <c:pt idx="10285">
                  <c:v>0.6616144776349957</c:v>
                </c:pt>
                <c:pt idx="10286">
                  <c:v>0.66148585270648697</c:v>
                </c:pt>
                <c:pt idx="10287">
                  <c:v>0.66135726528342265</c:v>
                </c:pt>
                <c:pt idx="10288">
                  <c:v>0.66122871535122762</c:v>
                </c:pt>
                <c:pt idx="10289">
                  <c:v>0.66110020289532845</c:v>
                </c:pt>
                <c:pt idx="10290">
                  <c:v>0.66097172790115388</c:v>
                </c:pt>
                <c:pt idx="10291">
                  <c:v>0.66084329035415079</c:v>
                </c:pt>
                <c:pt idx="10292">
                  <c:v>0.6607148902397596</c:v>
                </c:pt>
                <c:pt idx="10293">
                  <c:v>0.66058652754343961</c:v>
                </c:pt>
                <c:pt idx="10294">
                  <c:v>0.66045820225065865</c:v>
                </c:pt>
                <c:pt idx="10295">
                  <c:v>0.6603299143468826</c:v>
                </c:pt>
                <c:pt idx="10296">
                  <c:v>0.66020166381758161</c:v>
                </c:pt>
                <c:pt idx="10297">
                  <c:v>0.66007345064824674</c:v>
                </c:pt>
                <c:pt idx="10298">
                  <c:v>0.6599452748243656</c:v>
                </c:pt>
                <c:pt idx="10299">
                  <c:v>0.65981713633143624</c:v>
                </c:pt>
                <c:pt idx="10300">
                  <c:v>0.65968903515496413</c:v>
                </c:pt>
                <c:pt idx="10301">
                  <c:v>0.65956097128045754</c:v>
                </c:pt>
                <c:pt idx="10302">
                  <c:v>0.6594329446934406</c:v>
                </c:pt>
                <c:pt idx="10303">
                  <c:v>0.65930495537943878</c:v>
                </c:pt>
                <c:pt idx="10304">
                  <c:v>0.65917700332398177</c:v>
                </c:pt>
                <c:pt idx="10305">
                  <c:v>0.65904908851260635</c:v>
                </c:pt>
                <c:pt idx="10306">
                  <c:v>0.65892121093086631</c:v>
                </c:pt>
                <c:pt idx="10307">
                  <c:v>0.65879337056431087</c:v>
                </c:pt>
                <c:pt idx="10308">
                  <c:v>0.65866556739850324</c:v>
                </c:pt>
                <c:pt idx="10309">
                  <c:v>0.65853780141900464</c:v>
                </c:pt>
                <c:pt idx="10310">
                  <c:v>0.65841007261140216</c:v>
                </c:pt>
                <c:pt idx="10311">
                  <c:v>0.65828238096126213</c:v>
                </c:pt>
                <c:pt idx="10312">
                  <c:v>0.65815472645419693</c:v>
                </c:pt>
                <c:pt idx="10313">
                  <c:v>0.65802710907577644</c:v>
                </c:pt>
                <c:pt idx="10314">
                  <c:v>0.65789952881161495</c:v>
                </c:pt>
                <c:pt idx="10315">
                  <c:v>0.65777198564732464</c:v>
                </c:pt>
                <c:pt idx="10316">
                  <c:v>0.65764447956852434</c:v>
                </c:pt>
                <c:pt idx="10317">
                  <c:v>0.65751701056082301</c:v>
                </c:pt>
                <c:pt idx="10318">
                  <c:v>0.65738957860986524</c:v>
                </c:pt>
                <c:pt idx="10319">
                  <c:v>0.6572621837012792</c:v>
                </c:pt>
                <c:pt idx="10320">
                  <c:v>0.65713482582072225</c:v>
                </c:pt>
                <c:pt idx="10321">
                  <c:v>0.65700750495383664</c:v>
                </c:pt>
                <c:pt idx="10322">
                  <c:v>0.65688022108628163</c:v>
                </c:pt>
                <c:pt idx="10323">
                  <c:v>0.65675297420372614</c:v>
                </c:pt>
                <c:pt idx="10324">
                  <c:v>0.65662576429183805</c:v>
                </c:pt>
                <c:pt idx="10325">
                  <c:v>0.65649859133629562</c:v>
                </c:pt>
                <c:pt idx="10326">
                  <c:v>0.65637145532279351</c:v>
                </c:pt>
                <c:pt idx="10327">
                  <c:v>0.65624435623701616</c:v>
                </c:pt>
                <c:pt idx="10328">
                  <c:v>0.65611729406466479</c:v>
                </c:pt>
                <c:pt idx="10329">
                  <c:v>0.65599026879145161</c:v>
                </c:pt>
                <c:pt idx="10330">
                  <c:v>0.65586328040309005</c:v>
                </c:pt>
                <c:pt idx="10331">
                  <c:v>0.65573632888529243</c:v>
                </c:pt>
                <c:pt idx="10332">
                  <c:v>0.65560941422380281</c:v>
                </c:pt>
                <c:pt idx="10333">
                  <c:v>0.65548253640433163</c:v>
                </c:pt>
                <c:pt idx="10334">
                  <c:v>0.65535569541264072</c:v>
                </c:pt>
                <c:pt idx="10335">
                  <c:v>0.65522889123447725</c:v>
                </c:pt>
                <c:pt idx="10336">
                  <c:v>0.65510212385558264</c:v>
                </c:pt>
                <c:pt idx="10337">
                  <c:v>0.65497539326173415</c:v>
                </c:pt>
                <c:pt idx="10338">
                  <c:v>0.6548486994386955</c:v>
                </c:pt>
                <c:pt idx="10339">
                  <c:v>0.65472204237223364</c:v>
                </c:pt>
                <c:pt idx="10340">
                  <c:v>0.65459542204814991</c:v>
                </c:pt>
                <c:pt idx="10341">
                  <c:v>0.6544688384522146</c:v>
                </c:pt>
                <c:pt idx="10342">
                  <c:v>0.65434229157023793</c:v>
                </c:pt>
                <c:pt idx="10343">
                  <c:v>0.65421578138801961</c:v>
                </c:pt>
                <c:pt idx="10344">
                  <c:v>0.65408930789136888</c:v>
                </c:pt>
                <c:pt idx="10345">
                  <c:v>0.65396287106610385</c:v>
                </c:pt>
                <c:pt idx="10346">
                  <c:v>0.65383647089804864</c:v>
                </c:pt>
                <c:pt idx="10347">
                  <c:v>0.65371010737303537</c:v>
                </c:pt>
                <c:pt idx="10348">
                  <c:v>0.65358378047689569</c:v>
                </c:pt>
                <c:pt idx="10349">
                  <c:v>0.65345749019548394</c:v>
                </c:pt>
                <c:pt idx="10350">
                  <c:v>0.65333123651464431</c:v>
                </c:pt>
                <c:pt idx="10351">
                  <c:v>0.65320501942023501</c:v>
                </c:pt>
                <c:pt idx="10352">
                  <c:v>0.6530788388981269</c:v>
                </c:pt>
                <c:pt idx="10353">
                  <c:v>0.65295269493418406</c:v>
                </c:pt>
                <c:pt idx="10354">
                  <c:v>0.65282658751429035</c:v>
                </c:pt>
                <c:pt idx="10355">
                  <c:v>0.65270051662433337</c:v>
                </c:pt>
                <c:pt idx="10356">
                  <c:v>0.65257448225019943</c:v>
                </c:pt>
                <c:pt idx="10357">
                  <c:v>0.65244848437779002</c:v>
                </c:pt>
                <c:pt idx="10358">
                  <c:v>0.65232252299301163</c:v>
                </c:pt>
                <c:pt idx="10359">
                  <c:v>0.65219659808177965</c:v>
                </c:pt>
                <c:pt idx="10360">
                  <c:v>0.65207070963001179</c:v>
                </c:pt>
                <c:pt idx="10361">
                  <c:v>0.6519448576236363</c:v>
                </c:pt>
                <c:pt idx="10362">
                  <c:v>0.65181904204858088</c:v>
                </c:pt>
                <c:pt idx="10363">
                  <c:v>0.65169326289078622</c:v>
                </c:pt>
                <c:pt idx="10364">
                  <c:v>0.65156752013619923</c:v>
                </c:pt>
                <c:pt idx="10365">
                  <c:v>0.65144181377078469</c:v>
                </c:pt>
                <c:pt idx="10366">
                  <c:v>0.6513161437804843</c:v>
                </c:pt>
                <c:pt idx="10367">
                  <c:v>0.65119051015128215</c:v>
                </c:pt>
                <c:pt idx="10368">
                  <c:v>0.65106491286914203</c:v>
                </c:pt>
                <c:pt idx="10369">
                  <c:v>0.6509393519200446</c:v>
                </c:pt>
                <c:pt idx="10370">
                  <c:v>0.65081382728998438</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0.64981093605536522</c:v>
                </c:pt>
                <c:pt idx="10379">
                  <c:v>0.64968573766714188</c:v>
                </c:pt>
                <c:pt idx="10380">
                  <c:v>0.64956057545819146</c:v>
                </c:pt>
                <c:pt idx="10381">
                  <c:v>0.64943544941458275</c:v>
                </c:pt>
                <c:pt idx="10382">
                  <c:v>0.6493103595223757</c:v>
                </c:pt>
                <c:pt idx="10383">
                  <c:v>0.64918530576765066</c:v>
                </c:pt>
                <c:pt idx="10384">
                  <c:v>0.64906028813649363</c:v>
                </c:pt>
                <c:pt idx="10385">
                  <c:v>0.64893530661498977</c:v>
                </c:pt>
                <c:pt idx="10386">
                  <c:v>0.64881036118922353</c:v>
                </c:pt>
                <c:pt idx="10387">
                  <c:v>0.6486854518453119</c:v>
                </c:pt>
                <c:pt idx="10388">
                  <c:v>0.64856057856935145</c:v>
                </c:pt>
                <c:pt idx="10389">
                  <c:v>0.64843574134746451</c:v>
                </c:pt>
                <c:pt idx="10390">
                  <c:v>0.64831094016577084</c:v>
                </c:pt>
                <c:pt idx="10391">
                  <c:v>0.64818617501039821</c:v>
                </c:pt>
                <c:pt idx="10392">
                  <c:v>0.64806144586748193</c:v>
                </c:pt>
                <c:pt idx="10393">
                  <c:v>0.64793675272316364</c:v>
                </c:pt>
                <c:pt idx="10394">
                  <c:v>0.64781209556359576</c:v>
                </c:pt>
                <c:pt idx="10395">
                  <c:v>0.64768747437492424</c:v>
                </c:pt>
                <c:pt idx="10396">
                  <c:v>0.6475628891433145</c:v>
                </c:pt>
                <c:pt idx="10397">
                  <c:v>0.64743833985493859</c:v>
                </c:pt>
                <c:pt idx="10398">
                  <c:v>0.64731382649597313</c:v>
                </c:pt>
                <c:pt idx="10399">
                  <c:v>0.64718934905258974</c:v>
                </c:pt>
                <c:pt idx="10400">
                  <c:v>0.64706490751098777</c:v>
                </c:pt>
                <c:pt idx="10401">
                  <c:v>0.64694050185735319</c:v>
                </c:pt>
                <c:pt idx="10402">
                  <c:v>0.64681613207789612</c:v>
                </c:pt>
                <c:pt idx="10403">
                  <c:v>0.64669179815882061</c:v>
                </c:pt>
                <c:pt idx="10404">
                  <c:v>0.64656750008633357</c:v>
                </c:pt>
                <c:pt idx="10405">
                  <c:v>0.64644323784666924</c:v>
                </c:pt>
                <c:pt idx="10406">
                  <c:v>0.64631901142605064</c:v>
                </c:pt>
                <c:pt idx="10407">
                  <c:v>0.64619482081071433</c:v>
                </c:pt>
                <c:pt idx="10408">
                  <c:v>0.64607066598689744</c:v>
                </c:pt>
                <c:pt idx="10409">
                  <c:v>0.64594654694084863</c:v>
                </c:pt>
                <c:pt idx="10410">
                  <c:v>0.64582246365882989</c:v>
                </c:pt>
                <c:pt idx="10411">
                  <c:v>0.64569841612709378</c:v>
                </c:pt>
                <c:pt idx="10412">
                  <c:v>0.64557440433190261</c:v>
                </c:pt>
                <c:pt idx="10413">
                  <c:v>0.64545042825954724</c:v>
                </c:pt>
                <c:pt idx="10414">
                  <c:v>0.64532648789629543</c:v>
                </c:pt>
                <c:pt idx="10415">
                  <c:v>0.6452025832284416</c:v>
                </c:pt>
                <c:pt idx="10416">
                  <c:v>0.64507871424228014</c:v>
                </c:pt>
                <c:pt idx="10417">
                  <c:v>0.64495488092410624</c:v>
                </c:pt>
                <c:pt idx="10418">
                  <c:v>0.64483108326022764</c:v>
                </c:pt>
                <c:pt idx="10419">
                  <c:v>0.64470732123696239</c:v>
                </c:pt>
                <c:pt idx="10420">
                  <c:v>0.64458359484062711</c:v>
                </c:pt>
                <c:pt idx="10421">
                  <c:v>0.6444599040575546</c:v>
                </c:pt>
                <c:pt idx="10422">
                  <c:v>0.64433624887407204</c:v>
                </c:pt>
                <c:pt idx="10423">
                  <c:v>0.64421262927652168</c:v>
                </c:pt>
                <c:pt idx="10424">
                  <c:v>0.64408904525124977</c:v>
                </c:pt>
                <c:pt idx="10425">
                  <c:v>0.64396549678461223</c:v>
                </c:pt>
                <c:pt idx="10426">
                  <c:v>0.64384198386296143</c:v>
                </c:pt>
                <c:pt idx="10427">
                  <c:v>0.64371850647267326</c:v>
                </c:pt>
                <c:pt idx="10428">
                  <c:v>0.64359506460011351</c:v>
                </c:pt>
                <c:pt idx="10429">
                  <c:v>0.64347165823165975</c:v>
                </c:pt>
                <c:pt idx="10430">
                  <c:v>0.64334828735370853</c:v>
                </c:pt>
                <c:pt idx="10431">
                  <c:v>0.64322495195263751</c:v>
                </c:pt>
                <c:pt idx="10432">
                  <c:v>0.6431016520148618</c:v>
                </c:pt>
                <c:pt idx="10433">
                  <c:v>0.64297838752676872</c:v>
                </c:pt>
                <c:pt idx="10434">
                  <c:v>0.64285515847478913</c:v>
                </c:pt>
                <c:pt idx="10435">
                  <c:v>0.64273196484532269</c:v>
                </c:pt>
                <c:pt idx="10436">
                  <c:v>0.64260880662481401</c:v>
                </c:pt>
                <c:pt idx="10437">
                  <c:v>0.64248568379967164</c:v>
                </c:pt>
                <c:pt idx="10438">
                  <c:v>0.64236259635635207</c:v>
                </c:pt>
                <c:pt idx="10439">
                  <c:v>0.6422395442812936</c:v>
                </c:pt>
                <c:pt idx="10440">
                  <c:v>0.64211652756094706</c:v>
                </c:pt>
                <c:pt idx="10441">
                  <c:v>0.64199354618176963</c:v>
                </c:pt>
                <c:pt idx="10442">
                  <c:v>0.6418706001302279</c:v>
                </c:pt>
                <c:pt idx="10443">
                  <c:v>0.64174768939278726</c:v>
                </c:pt>
                <c:pt idx="10444">
                  <c:v>0.64162481395592763</c:v>
                </c:pt>
                <c:pt idx="10445">
                  <c:v>0.64150197380612761</c:v>
                </c:pt>
                <c:pt idx="10446">
                  <c:v>0.64137916892988589</c:v>
                </c:pt>
                <c:pt idx="10447">
                  <c:v>0.64125639931368961</c:v>
                </c:pt>
                <c:pt idx="10448">
                  <c:v>0.64113366494404733</c:v>
                </c:pt>
                <c:pt idx="10449">
                  <c:v>0.64101096580746431</c:v>
                </c:pt>
                <c:pt idx="10450">
                  <c:v>0.6408883018904632</c:v>
                </c:pt>
                <c:pt idx="10451">
                  <c:v>0.64076567317956334</c:v>
                </c:pt>
                <c:pt idx="10452">
                  <c:v>0.64064307966128509</c:v>
                </c:pt>
                <c:pt idx="10453">
                  <c:v>0.64052052132216686</c:v>
                </c:pt>
                <c:pt idx="10454">
                  <c:v>0.64039799814875664</c:v>
                </c:pt>
                <c:pt idx="10455">
                  <c:v>0.64027551012760042</c:v>
                </c:pt>
                <c:pt idx="10456">
                  <c:v>0.64015305724524363</c:v>
                </c:pt>
                <c:pt idx="10457">
                  <c:v>0.64003063948825889</c:v>
                </c:pt>
                <c:pt idx="10458">
                  <c:v>0.63990825684320662</c:v>
                </c:pt>
                <c:pt idx="10459">
                  <c:v>0.63978590929665724</c:v>
                </c:pt>
                <c:pt idx="10460">
                  <c:v>0.63966359683520002</c:v>
                </c:pt>
                <c:pt idx="10461">
                  <c:v>0.63954131944541526</c:v>
                </c:pt>
                <c:pt idx="10462">
                  <c:v>0.63941907711389812</c:v>
                </c:pt>
                <c:pt idx="10463">
                  <c:v>0.6392968698272371</c:v>
                </c:pt>
                <c:pt idx="10464">
                  <c:v>0.63917469757205891</c:v>
                </c:pt>
                <c:pt idx="10465">
                  <c:v>0.6390525603349555</c:v>
                </c:pt>
                <c:pt idx="10466">
                  <c:v>0.638930458102559</c:v>
                </c:pt>
                <c:pt idx="10467">
                  <c:v>0.63880839086148589</c:v>
                </c:pt>
                <c:pt idx="10468">
                  <c:v>0.63868635859836864</c:v>
                </c:pt>
                <c:pt idx="10469">
                  <c:v>0.63856436129984651</c:v>
                </c:pt>
                <c:pt idx="10470">
                  <c:v>0.63844239895256349</c:v>
                </c:pt>
                <c:pt idx="10471">
                  <c:v>0.63832047154317517</c:v>
                </c:pt>
                <c:pt idx="10472">
                  <c:v>0.638198579058324</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0.637103116100732</c:v>
                </c:pt>
                <c:pt idx="10482">
                  <c:v>0.63698157212885498</c:v>
                </c:pt>
                <c:pt idx="10483">
                  <c:v>0.63686006293516162</c:v>
                </c:pt>
                <c:pt idx="10484">
                  <c:v>0.63673858850639264</c:v>
                </c:pt>
                <c:pt idx="10485">
                  <c:v>0.63661714882928311</c:v>
                </c:pt>
                <c:pt idx="10486">
                  <c:v>0.63649574389058317</c:v>
                </c:pt>
                <c:pt idx="10487">
                  <c:v>0.63637437367703464</c:v>
                </c:pt>
                <c:pt idx="10488">
                  <c:v>0.63625303817540702</c:v>
                </c:pt>
                <c:pt idx="10489">
                  <c:v>0.63613173737245565</c:v>
                </c:pt>
                <c:pt idx="10490">
                  <c:v>0.63601047125495613</c:v>
                </c:pt>
                <c:pt idx="10491">
                  <c:v>0.63588923980968792</c:v>
                </c:pt>
                <c:pt idx="10492">
                  <c:v>0.63576804302342815</c:v>
                </c:pt>
                <c:pt idx="10493">
                  <c:v>0.6356468808829665</c:v>
                </c:pt>
                <c:pt idx="10494">
                  <c:v>0.63552575337510853</c:v>
                </c:pt>
                <c:pt idx="10495">
                  <c:v>0.63540466048664179</c:v>
                </c:pt>
                <c:pt idx="10496">
                  <c:v>0.63528360220438973</c:v>
                </c:pt>
                <c:pt idx="10497">
                  <c:v>0.63516257851515368</c:v>
                </c:pt>
                <c:pt idx="10498">
                  <c:v>0.63504158940576461</c:v>
                </c:pt>
                <c:pt idx="10499">
                  <c:v>0.63492063486304884</c:v>
                </c:pt>
                <c:pt idx="10500">
                  <c:v>0.63479971487383635</c:v>
                </c:pt>
                <c:pt idx="10501">
                  <c:v>0.63467882942496423</c:v>
                </c:pt>
                <c:pt idx="10502">
                  <c:v>0.63455797850328466</c:v>
                </c:pt>
                <c:pt idx="10503">
                  <c:v>0.63443716209564627</c:v>
                </c:pt>
                <c:pt idx="10504">
                  <c:v>0.63431638018891157</c:v>
                </c:pt>
                <c:pt idx="10505">
                  <c:v>0.6341956327699465</c:v>
                </c:pt>
                <c:pt idx="10506">
                  <c:v>0.63407491982561281</c:v>
                </c:pt>
                <c:pt idx="10507">
                  <c:v>0.63395424134279765</c:v>
                </c:pt>
                <c:pt idx="10508">
                  <c:v>0.63383359730838418</c:v>
                </c:pt>
                <c:pt idx="10509">
                  <c:v>0.633712987709251</c:v>
                </c:pt>
                <c:pt idx="10510">
                  <c:v>0.6335924125323128</c:v>
                </c:pt>
                <c:pt idx="10511">
                  <c:v>0.63347187176445463</c:v>
                </c:pt>
                <c:pt idx="10512">
                  <c:v>0.63335136539259462</c:v>
                </c:pt>
                <c:pt idx="10513">
                  <c:v>0.63323089340364802</c:v>
                </c:pt>
                <c:pt idx="10514">
                  <c:v>0.63311045578452863</c:v>
                </c:pt>
                <c:pt idx="10515">
                  <c:v>0.63299005252217577</c:v>
                </c:pt>
                <c:pt idx="10516">
                  <c:v>0.6328696836035087</c:v>
                </c:pt>
                <c:pt idx="10517">
                  <c:v>0.63274934901547386</c:v>
                </c:pt>
                <c:pt idx="10518">
                  <c:v>0.63262904874501702</c:v>
                </c:pt>
                <c:pt idx="10519">
                  <c:v>0.63250878277908962</c:v>
                </c:pt>
                <c:pt idx="10520">
                  <c:v>0.63238855110465242</c:v>
                </c:pt>
                <c:pt idx="10521">
                  <c:v>0.63226835370866852</c:v>
                </c:pt>
                <c:pt idx="10522">
                  <c:v>0.63214819057811333</c:v>
                </c:pt>
                <c:pt idx="10523">
                  <c:v>0.63202806169994963</c:v>
                </c:pt>
                <c:pt idx="10524">
                  <c:v>0.63190796706117625</c:v>
                </c:pt>
                <c:pt idx="10525">
                  <c:v>0.63178790664877582</c:v>
                </c:pt>
                <c:pt idx="10526">
                  <c:v>0.63166788044973765</c:v>
                </c:pt>
                <c:pt idx="10527">
                  <c:v>0.63154788845107501</c:v>
                </c:pt>
                <c:pt idx="10528">
                  <c:v>0.63142793063978986</c:v>
                </c:pt>
                <c:pt idx="10529">
                  <c:v>0.63130800700289424</c:v>
                </c:pt>
                <c:pt idx="10530">
                  <c:v>0.631188117527411</c:v>
                </c:pt>
                <c:pt idx="10531">
                  <c:v>0.6310682622003646</c:v>
                </c:pt>
                <c:pt idx="10532">
                  <c:v>0.63094844100879488</c:v>
                </c:pt>
                <c:pt idx="10533">
                  <c:v>0.63082865393972976</c:v>
                </c:pt>
                <c:pt idx="10534">
                  <c:v>0.6307089009802157</c:v>
                </c:pt>
                <c:pt idx="10535">
                  <c:v>0.63058918211730952</c:v>
                </c:pt>
                <c:pt idx="10536">
                  <c:v>0.63046949733806834</c:v>
                </c:pt>
                <c:pt idx="10537">
                  <c:v>0.63034984662955273</c:v>
                </c:pt>
                <c:pt idx="10538">
                  <c:v>0.63023022997882305</c:v>
                </c:pt>
                <c:pt idx="10539">
                  <c:v>0.63011064737296851</c:v>
                </c:pt>
                <c:pt idx="10540">
                  <c:v>0.62999109879906823</c:v>
                </c:pt>
                <c:pt idx="10541">
                  <c:v>0.62987158424420264</c:v>
                </c:pt>
                <c:pt idx="10542">
                  <c:v>0.62975210369547474</c:v>
                </c:pt>
                <c:pt idx="10543">
                  <c:v>0.62963265713997696</c:v>
                </c:pt>
                <c:pt idx="10544">
                  <c:v>0.62951324456481561</c:v>
                </c:pt>
                <c:pt idx="10545">
                  <c:v>0.62939386595710778</c:v>
                </c:pt>
                <c:pt idx="10546">
                  <c:v>0.62927452130396988</c:v>
                </c:pt>
                <c:pt idx="10547">
                  <c:v>0.6291552105925301</c:v>
                </c:pt>
                <c:pt idx="10548">
                  <c:v>0.62903593380990663</c:v>
                </c:pt>
                <c:pt idx="10549">
                  <c:v>0.62891669094324776</c:v>
                </c:pt>
                <c:pt idx="10550">
                  <c:v>0.62879748197969365</c:v>
                </c:pt>
                <c:pt idx="10551">
                  <c:v>0.62867830690639326</c:v>
                </c:pt>
                <c:pt idx="10552">
                  <c:v>0.62855916571049553</c:v>
                </c:pt>
                <c:pt idx="10553">
                  <c:v>0.62844005837917305</c:v>
                </c:pt>
                <c:pt idx="10554">
                  <c:v>0.62832098489957999</c:v>
                </c:pt>
                <c:pt idx="10555">
                  <c:v>0.62820194525889805</c:v>
                </c:pt>
                <c:pt idx="10556">
                  <c:v>0.6280829394443006</c:v>
                </c:pt>
                <c:pt idx="10557">
                  <c:v>0.62796396744297811</c:v>
                </c:pt>
                <c:pt idx="10558">
                  <c:v>0.62784502924212304</c:v>
                </c:pt>
                <c:pt idx="10559">
                  <c:v>0.62772612482892431</c:v>
                </c:pt>
                <c:pt idx="10560">
                  <c:v>0.62760725419059826</c:v>
                </c:pt>
                <c:pt idx="10561">
                  <c:v>0.6274884173143398</c:v>
                </c:pt>
                <c:pt idx="10562">
                  <c:v>0.62736961418737414</c:v>
                </c:pt>
                <c:pt idx="10563">
                  <c:v>0.6272508447969174</c:v>
                </c:pt>
                <c:pt idx="10564">
                  <c:v>0.62713210913020256</c:v>
                </c:pt>
                <c:pt idx="10565">
                  <c:v>0.62701340717446175</c:v>
                </c:pt>
                <c:pt idx="10566">
                  <c:v>0.6268947389169337</c:v>
                </c:pt>
                <c:pt idx="10567">
                  <c:v>0.62677610434486464</c:v>
                </c:pt>
                <c:pt idx="10568">
                  <c:v>0.6266575034455093</c:v>
                </c:pt>
                <c:pt idx="10569">
                  <c:v>0.62653893620611778</c:v>
                </c:pt>
                <c:pt idx="10570">
                  <c:v>0.62642040261396015</c:v>
                </c:pt>
                <c:pt idx="10571">
                  <c:v>0.62630190265630459</c:v>
                </c:pt>
                <c:pt idx="10572">
                  <c:v>0.62618343632042772</c:v>
                </c:pt>
                <c:pt idx="10573">
                  <c:v>0.6260650035936105</c:v>
                </c:pt>
                <c:pt idx="10574">
                  <c:v>0.62594660446314221</c:v>
                </c:pt>
                <c:pt idx="10575">
                  <c:v>0.62582823891631345</c:v>
                </c:pt>
                <c:pt idx="10576">
                  <c:v>0.62570990694042894</c:v>
                </c:pt>
                <c:pt idx="10577">
                  <c:v>0.62559160852279194</c:v>
                </c:pt>
                <c:pt idx="10578">
                  <c:v>0.62547334365071261</c:v>
                </c:pt>
                <c:pt idx="10579">
                  <c:v>0.62535511231151686</c:v>
                </c:pt>
                <c:pt idx="10580">
                  <c:v>0.62523691449251584</c:v>
                </c:pt>
                <c:pt idx="10581">
                  <c:v>0.62511875018105068</c:v>
                </c:pt>
                <c:pt idx="10582">
                  <c:v>0.62500061936445628</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0.62382115063439036</c:v>
                </c:pt>
                <c:pt idx="10593">
                  <c:v>0.62370338742721398</c:v>
                </c:pt>
                <c:pt idx="10594">
                  <c:v>0.62358565756341189</c:v>
                </c:pt>
                <c:pt idx="10595">
                  <c:v>0.62346796103037838</c:v>
                </c:pt>
                <c:pt idx="10596">
                  <c:v>0.62335029781554763</c:v>
                </c:pt>
                <c:pt idx="10597">
                  <c:v>0.62323266790633858</c:v>
                </c:pt>
                <c:pt idx="10598">
                  <c:v>0.62311507129018773</c:v>
                </c:pt>
                <c:pt idx="10599">
                  <c:v>0.62299750795452413</c:v>
                </c:pt>
                <c:pt idx="10600">
                  <c:v>0.62287997788679572</c:v>
                </c:pt>
                <c:pt idx="10601">
                  <c:v>0.62276248107444732</c:v>
                </c:pt>
                <c:pt idx="10602">
                  <c:v>0.62264501750494528</c:v>
                </c:pt>
                <c:pt idx="10603">
                  <c:v>0.6225275871657322</c:v>
                </c:pt>
                <c:pt idx="10604">
                  <c:v>0.62241019004429021</c:v>
                </c:pt>
                <c:pt idx="10605">
                  <c:v>0.62229282612809156</c:v>
                </c:pt>
                <c:pt idx="10606">
                  <c:v>0.62217549540460315</c:v>
                </c:pt>
                <c:pt idx="10607">
                  <c:v>0.62205819786131611</c:v>
                </c:pt>
                <c:pt idx="10608">
                  <c:v>0.62194093348572765</c:v>
                </c:pt>
                <c:pt idx="10609">
                  <c:v>0.62182370226532191</c:v>
                </c:pt>
                <c:pt idx="10610">
                  <c:v>0.62170650418760576</c:v>
                </c:pt>
                <c:pt idx="10611">
                  <c:v>0.62158933924009063</c:v>
                </c:pt>
                <c:pt idx="10612">
                  <c:v>0.62147220741028864</c:v>
                </c:pt>
                <c:pt idx="10613">
                  <c:v>0.62135510868571764</c:v>
                </c:pt>
                <c:pt idx="10614">
                  <c:v>0.62123804305390562</c:v>
                </c:pt>
                <c:pt idx="10615">
                  <c:v>0.62112101050238666</c:v>
                </c:pt>
                <c:pt idx="10616">
                  <c:v>0.62100401101868985</c:v>
                </c:pt>
                <c:pt idx="10617">
                  <c:v>0.6208870445903617</c:v>
                </c:pt>
                <c:pt idx="10618">
                  <c:v>0.62077011120495562</c:v>
                </c:pt>
                <c:pt idx="10619">
                  <c:v>0.62065321085002656</c:v>
                </c:pt>
                <c:pt idx="10620">
                  <c:v>0.6205363435131287</c:v>
                </c:pt>
                <c:pt idx="10621">
                  <c:v>0.62041950918183453</c:v>
                </c:pt>
                <c:pt idx="10622">
                  <c:v>0.62030270784371599</c:v>
                </c:pt>
                <c:pt idx="10623">
                  <c:v>0.6201859394863507</c:v>
                </c:pt>
                <c:pt idx="10624">
                  <c:v>0.62006920409732269</c:v>
                </c:pt>
                <c:pt idx="10625">
                  <c:v>0.61995250166422244</c:v>
                </c:pt>
                <c:pt idx="10626">
                  <c:v>0.61983583217465021</c:v>
                </c:pt>
                <c:pt idx="10627">
                  <c:v>0.61971919561619782</c:v>
                </c:pt>
                <c:pt idx="10628">
                  <c:v>0.6196025919764776</c:v>
                </c:pt>
                <c:pt idx="10629">
                  <c:v>0.61948602124310614</c:v>
                </c:pt>
                <c:pt idx="10630">
                  <c:v>0.61936948340370335</c:v>
                </c:pt>
                <c:pt idx="10631">
                  <c:v>0.61925297844588922</c:v>
                </c:pt>
                <c:pt idx="10632">
                  <c:v>0.61913650635729489</c:v>
                </c:pt>
                <c:pt idx="10633">
                  <c:v>0.61902006712556401</c:v>
                </c:pt>
                <c:pt idx="10634">
                  <c:v>0.6189036607383297</c:v>
                </c:pt>
                <c:pt idx="10635">
                  <c:v>0.6187872871832476</c:v>
                </c:pt>
                <c:pt idx="10636">
                  <c:v>0.61867094644796961</c:v>
                </c:pt>
                <c:pt idx="10637">
                  <c:v>0.61855463852015713</c:v>
                </c:pt>
                <c:pt idx="10638">
                  <c:v>0.6184383633874706</c:v>
                </c:pt>
                <c:pt idx="10639">
                  <c:v>0.61832212103758677</c:v>
                </c:pt>
                <c:pt idx="10640">
                  <c:v>0.61820591145818682</c:v>
                </c:pt>
                <c:pt idx="10641">
                  <c:v>0.61808973463693961</c:v>
                </c:pt>
                <c:pt idx="10642">
                  <c:v>0.61797359056154899</c:v>
                </c:pt>
                <c:pt idx="10643">
                  <c:v>0.61785747921970291</c:v>
                </c:pt>
                <c:pt idx="10644">
                  <c:v>0.61774140059910587</c:v>
                </c:pt>
                <c:pt idx="10645">
                  <c:v>0.61762535468745416</c:v>
                </c:pt>
                <c:pt idx="10646">
                  <c:v>0.61750934147246728</c:v>
                </c:pt>
                <c:pt idx="10647">
                  <c:v>0.61739336094186559</c:v>
                </c:pt>
                <c:pt idx="10648">
                  <c:v>0.61727741308337403</c:v>
                </c:pt>
                <c:pt idx="10649">
                  <c:v>0.61716149788470964</c:v>
                </c:pt>
                <c:pt idx="10650">
                  <c:v>0.61704561533362312</c:v>
                </c:pt>
                <c:pt idx="10651">
                  <c:v>0.61692976541783895</c:v>
                </c:pt>
                <c:pt idx="10652">
                  <c:v>0.61681394812511769</c:v>
                </c:pt>
                <c:pt idx="10653">
                  <c:v>0.61669816344320882</c:v>
                </c:pt>
                <c:pt idx="10654">
                  <c:v>0.61658241135986303</c:v>
                </c:pt>
                <c:pt idx="10655">
                  <c:v>0.61646669186284986</c:v>
                </c:pt>
                <c:pt idx="10656">
                  <c:v>0.6163510049399431</c:v>
                </c:pt>
                <c:pt idx="10657">
                  <c:v>0.61623535057891332</c:v>
                </c:pt>
                <c:pt idx="10658">
                  <c:v>0.61611972876753751</c:v>
                </c:pt>
                <c:pt idx="10659">
                  <c:v>0.6160041394936111</c:v>
                </c:pt>
                <c:pt idx="10660">
                  <c:v>0.61588858274491809</c:v>
                </c:pt>
                <c:pt idx="10661">
                  <c:v>0.61577305850926523</c:v>
                </c:pt>
                <c:pt idx="10662">
                  <c:v>0.61565756677444772</c:v>
                </c:pt>
                <c:pt idx="10663">
                  <c:v>0.61554210752828264</c:v>
                </c:pt>
                <c:pt idx="10664">
                  <c:v>0.61542668075858165</c:v>
                </c:pt>
                <c:pt idx="10665">
                  <c:v>0.61531128645316913</c:v>
                </c:pt>
                <c:pt idx="10666">
                  <c:v>0.61519592459986805</c:v>
                </c:pt>
                <c:pt idx="10667">
                  <c:v>0.6150805951865097</c:v>
                </c:pt>
                <c:pt idx="10668">
                  <c:v>0.61496529820093704</c:v>
                </c:pt>
                <c:pt idx="10669">
                  <c:v>0.61485003363099666</c:v>
                </c:pt>
                <c:pt idx="10670">
                  <c:v>0.61473480146452908</c:v>
                </c:pt>
                <c:pt idx="10671">
                  <c:v>0.61461960168939556</c:v>
                </c:pt>
                <c:pt idx="10672">
                  <c:v>0.61450443429345292</c:v>
                </c:pt>
                <c:pt idx="10673">
                  <c:v>0.61438929926457375</c:v>
                </c:pt>
                <c:pt idx="10674">
                  <c:v>0.61427419659062465</c:v>
                </c:pt>
                <c:pt idx="10675">
                  <c:v>0.61415912625948976</c:v>
                </c:pt>
                <c:pt idx="10676">
                  <c:v>0.61404408825904633</c:v>
                </c:pt>
                <c:pt idx="10677">
                  <c:v>0.61392908257719137</c:v>
                </c:pt>
                <c:pt idx="10678">
                  <c:v>0.61381410920180801</c:v>
                </c:pt>
                <c:pt idx="10679">
                  <c:v>0.61369916812081204</c:v>
                </c:pt>
                <c:pt idx="10680">
                  <c:v>0.61358425932209715</c:v>
                </c:pt>
                <c:pt idx="10681">
                  <c:v>0.61346938279358365</c:v>
                </c:pt>
                <c:pt idx="10682">
                  <c:v>0.61335453852319011</c:v>
                </c:pt>
                <c:pt idx="10683">
                  <c:v>0.61323972649883118</c:v>
                </c:pt>
                <c:pt idx="10684">
                  <c:v>0.61312494670843964</c:v>
                </c:pt>
                <c:pt idx="10685">
                  <c:v>0.61301019913995258</c:v>
                </c:pt>
                <c:pt idx="10686">
                  <c:v>0.61289548378131065</c:v>
                </c:pt>
                <c:pt idx="10687">
                  <c:v>0.61278080062046081</c:v>
                </c:pt>
                <c:pt idx="10688">
                  <c:v>0.61266614964534649</c:v>
                </c:pt>
                <c:pt idx="10689">
                  <c:v>0.61255153084393399</c:v>
                </c:pt>
                <c:pt idx="10690">
                  <c:v>0.61243694420418271</c:v>
                </c:pt>
                <c:pt idx="10691">
                  <c:v>0.61232238971405839</c:v>
                </c:pt>
                <c:pt idx="10692">
                  <c:v>0.61220786736154464</c:v>
                </c:pt>
                <c:pt idx="10693">
                  <c:v>0.61209337713461065</c:v>
                </c:pt>
                <c:pt idx="10694">
                  <c:v>0.61197891902124668</c:v>
                </c:pt>
                <c:pt idx="10695">
                  <c:v>0.61186449300944501</c:v>
                </c:pt>
                <c:pt idx="10696">
                  <c:v>0.61175009908719791</c:v>
                </c:pt>
                <c:pt idx="10697">
                  <c:v>0.61163573724251108</c:v>
                </c:pt>
                <c:pt idx="10698">
                  <c:v>0.6115214074633909</c:v>
                </c:pt>
                <c:pt idx="10699">
                  <c:v>0.61140710973784296</c:v>
                </c:pt>
                <c:pt idx="10700">
                  <c:v>0.61129284405390405</c:v>
                </c:pt>
                <c:pt idx="10701">
                  <c:v>0.61117861039959287</c:v>
                </c:pt>
                <c:pt idx="10702">
                  <c:v>0.61106440876292256</c:v>
                </c:pt>
                <c:pt idx="10703">
                  <c:v>0.61095023913195023</c:v>
                </c:pt>
                <c:pt idx="10704">
                  <c:v>0.61083610149470868</c:v>
                </c:pt>
                <c:pt idx="10705">
                  <c:v>0.61072199583924514</c:v>
                </c:pt>
                <c:pt idx="10706">
                  <c:v>0.61060792215361526</c:v>
                </c:pt>
                <c:pt idx="10707">
                  <c:v>0.61049388042586961</c:v>
                </c:pt>
                <c:pt idx="10708">
                  <c:v>0.61037987064408461</c:v>
                </c:pt>
                <c:pt idx="10709">
                  <c:v>0.61026589279631105</c:v>
                </c:pt>
                <c:pt idx="10710">
                  <c:v>0.61015194687063989</c:v>
                </c:pt>
                <c:pt idx="10711">
                  <c:v>0.61003803285514868</c:v>
                </c:pt>
                <c:pt idx="10712">
                  <c:v>0.6099241507379155</c:v>
                </c:pt>
                <c:pt idx="10713">
                  <c:v>0.60981030050704066</c:v>
                </c:pt>
                <c:pt idx="10714">
                  <c:v>0.60969648215062</c:v>
                </c:pt>
                <c:pt idx="10715">
                  <c:v>0.60958269565674916</c:v>
                </c:pt>
                <c:pt idx="10716">
                  <c:v>0.60946894101354376</c:v>
                </c:pt>
                <c:pt idx="10717">
                  <c:v>0.60935521820911887</c:v>
                </c:pt>
                <c:pt idx="10718">
                  <c:v>0.60924152723158642</c:v>
                </c:pt>
                <c:pt idx="10719">
                  <c:v>0.60912786806907371</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c:v>
                </c:pt>
                <c:pt idx="10728">
                  <c:v>0.60810636532574458</c:v>
                </c:pt>
                <c:pt idx="10729">
                  <c:v>0.60799302366152885</c:v>
                </c:pt>
                <c:pt idx="10730">
                  <c:v>0.6078797136820685</c:v>
                </c:pt>
                <c:pt idx="10731">
                  <c:v>0.60776643537555564</c:v>
                </c:pt>
                <c:pt idx="10732">
                  <c:v>0.60765318873019203</c:v>
                </c:pt>
                <c:pt idx="10733">
                  <c:v>0.60753997373417989</c:v>
                </c:pt>
                <c:pt idx="10734">
                  <c:v>0.60742679037571934</c:v>
                </c:pt>
                <c:pt idx="10735">
                  <c:v>0.60731363864303312</c:v>
                </c:pt>
                <c:pt idx="10736">
                  <c:v>0.60720051852433232</c:v>
                </c:pt>
                <c:pt idx="10737">
                  <c:v>0.60708743000784193</c:v>
                </c:pt>
                <c:pt idx="10738">
                  <c:v>0.60697437308179802</c:v>
                </c:pt>
                <c:pt idx="10739">
                  <c:v>0.60686134773442524</c:v>
                </c:pt>
                <c:pt idx="10740">
                  <c:v>0.60674835395397608</c:v>
                </c:pt>
                <c:pt idx="10741">
                  <c:v>0.60663539172868364</c:v>
                </c:pt>
                <c:pt idx="10742">
                  <c:v>0.60652246104680752</c:v>
                </c:pt>
                <c:pt idx="10743">
                  <c:v>0.60640956189660356</c:v>
                </c:pt>
                <c:pt idx="10744">
                  <c:v>0.6062966942663347</c:v>
                </c:pt>
                <c:pt idx="10745">
                  <c:v>0.6061838581442669</c:v>
                </c:pt>
                <c:pt idx="10746">
                  <c:v>0.6060710535186794</c:v>
                </c:pt>
                <c:pt idx="10747">
                  <c:v>0.60595828037783483</c:v>
                </c:pt>
                <c:pt idx="10748">
                  <c:v>0.60584553871003588</c:v>
                </c:pt>
                <c:pt idx="10749">
                  <c:v>0.60573282850356291</c:v>
                </c:pt>
                <c:pt idx="10750">
                  <c:v>0.6056201497467093</c:v>
                </c:pt>
                <c:pt idx="10751">
                  <c:v>0.60550750242778173</c:v>
                </c:pt>
                <c:pt idx="10752">
                  <c:v>0.60539488653508744</c:v>
                </c:pt>
                <c:pt idx="10753">
                  <c:v>0.60528230205692546</c:v>
                </c:pt>
                <c:pt idx="10754">
                  <c:v>0.60516974898162457</c:v>
                </c:pt>
                <c:pt idx="10755">
                  <c:v>0.60505722729750666</c:v>
                </c:pt>
                <c:pt idx="10756">
                  <c:v>0.60494473699289508</c:v>
                </c:pt>
                <c:pt idx="10757">
                  <c:v>0.60483227805611883</c:v>
                </c:pt>
                <c:pt idx="10758">
                  <c:v>0.60471985047553012</c:v>
                </c:pt>
                <c:pt idx="10759">
                  <c:v>0.60460745423945794</c:v>
                </c:pt>
                <c:pt idx="10760">
                  <c:v>0.60449508933625717</c:v>
                </c:pt>
                <c:pt idx="10761">
                  <c:v>0.60438275575428657</c:v>
                </c:pt>
                <c:pt idx="10762">
                  <c:v>0.60427045348190589</c:v>
                </c:pt>
                <c:pt idx="10763">
                  <c:v>0.60415818250747555</c:v>
                </c:pt>
                <c:pt idx="10764">
                  <c:v>0.60404594281936763</c:v>
                </c:pt>
                <c:pt idx="10765">
                  <c:v>0.60393373440596221</c:v>
                </c:pt>
                <c:pt idx="10766">
                  <c:v>0.60382155725564146</c:v>
                </c:pt>
                <c:pt idx="10767">
                  <c:v>0.60370941135679035</c:v>
                </c:pt>
                <c:pt idx="10768">
                  <c:v>0.60359729669779716</c:v>
                </c:pt>
                <c:pt idx="10769">
                  <c:v>0.60348521326706361</c:v>
                </c:pt>
                <c:pt idx="10770">
                  <c:v>0.60337316105299343</c:v>
                </c:pt>
                <c:pt idx="10771">
                  <c:v>0.60326114004400044</c:v>
                </c:pt>
                <c:pt idx="10772">
                  <c:v>0.60314915022849624</c:v>
                </c:pt>
                <c:pt idx="10773">
                  <c:v>0.60303719159489078</c:v>
                </c:pt>
                <c:pt idx="10774">
                  <c:v>0.60292526413161662</c:v>
                </c:pt>
                <c:pt idx="10775">
                  <c:v>0.60281336782710537</c:v>
                </c:pt>
                <c:pt idx="10776">
                  <c:v>0.60270150266979605</c:v>
                </c:pt>
                <c:pt idx="10777">
                  <c:v>0.60258966864811714</c:v>
                </c:pt>
                <c:pt idx="10778">
                  <c:v>0.60247786575052176</c:v>
                </c:pt>
                <c:pt idx="10779">
                  <c:v>0.60236609396546459</c:v>
                </c:pt>
                <c:pt idx="10780">
                  <c:v>0.60225435328140164</c:v>
                </c:pt>
                <c:pt idx="10781">
                  <c:v>0.60214264368679504</c:v>
                </c:pt>
                <c:pt idx="10782">
                  <c:v>0.60203096517010668</c:v>
                </c:pt>
                <c:pt idx="10783">
                  <c:v>0.60191931771981899</c:v>
                </c:pt>
                <c:pt idx="10784">
                  <c:v>0.60180770132440264</c:v>
                </c:pt>
                <c:pt idx="10785">
                  <c:v>0.60169611597234518</c:v>
                </c:pt>
                <c:pt idx="10786">
                  <c:v>0.60158456165213559</c:v>
                </c:pt>
                <c:pt idx="10787">
                  <c:v>0.60147303835226851</c:v>
                </c:pt>
                <c:pt idx="10788">
                  <c:v>0.60136154606124359</c:v>
                </c:pt>
                <c:pt idx="10789">
                  <c:v>0.60125008476756459</c:v>
                </c:pt>
                <c:pt idx="10790">
                  <c:v>0.60113865445974679</c:v>
                </c:pt>
                <c:pt idx="10791">
                  <c:v>0.60102725512629662</c:v>
                </c:pt>
                <c:pt idx="10792">
                  <c:v>0.60091588675574292</c:v>
                </c:pt>
                <c:pt idx="10793">
                  <c:v>0.60080454933661009</c:v>
                </c:pt>
                <c:pt idx="10794">
                  <c:v>0.60069324285742964</c:v>
                </c:pt>
                <c:pt idx="10795">
                  <c:v>0.60058196730673852</c:v>
                </c:pt>
                <c:pt idx="10796">
                  <c:v>0.60047072267308377</c:v>
                </c:pt>
                <c:pt idx="10797">
                  <c:v>0.6003595089449999</c:v>
                </c:pt>
                <c:pt idx="10798">
                  <c:v>0.60024832611105272</c:v>
                </c:pt>
                <c:pt idx="10799">
                  <c:v>0.60013717415979662</c:v>
                </c:pt>
                <c:pt idx="10800">
                  <c:v>0.60002605307979706</c:v>
                </c:pt>
                <c:pt idx="10801">
                  <c:v>0.59991496285961232</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0.59858428312993694</c:v>
                </c:pt>
                <c:pt idx="10814">
                  <c:v>0.59847359304962711</c:v>
                </c:pt>
                <c:pt idx="10815">
                  <c:v>0.59836293366965732</c:v>
                </c:pt>
                <c:pt idx="10816">
                  <c:v>0.5982523049786771</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0.59736837889391647</c:v>
                </c:pt>
                <c:pt idx="10825">
                  <c:v>0.59725802589386057</c:v>
                </c:pt>
                <c:pt idx="10826">
                  <c:v>0.59714770346955803</c:v>
                </c:pt>
                <c:pt idx="10827">
                  <c:v>0.59703741160971679</c:v>
                </c:pt>
                <c:pt idx="10828">
                  <c:v>0.59692715030304777</c:v>
                </c:pt>
                <c:pt idx="10829">
                  <c:v>0.59681691953826466</c:v>
                </c:pt>
                <c:pt idx="10830">
                  <c:v>0.59670671930409513</c:v>
                </c:pt>
                <c:pt idx="10831">
                  <c:v>0.59659654958925501</c:v>
                </c:pt>
                <c:pt idx="10832">
                  <c:v>0.59648641038248951</c:v>
                </c:pt>
                <c:pt idx="10833">
                  <c:v>0.59637630167252165</c:v>
                </c:pt>
                <c:pt idx="10834">
                  <c:v>0.59626622344810398</c:v>
                </c:pt>
                <c:pt idx="10835">
                  <c:v>0.59615617569797397</c:v>
                </c:pt>
                <c:pt idx="10836">
                  <c:v>0.59604615841089414</c:v>
                </c:pt>
                <c:pt idx="10837">
                  <c:v>0.5959361715756113</c:v>
                </c:pt>
                <c:pt idx="10838">
                  <c:v>0.59582621518089895</c:v>
                </c:pt>
                <c:pt idx="10839">
                  <c:v>0.59571628921551656</c:v>
                </c:pt>
                <c:pt idx="10840">
                  <c:v>0.59560639366824053</c:v>
                </c:pt>
                <c:pt idx="10841">
                  <c:v>0.59549652852784596</c:v>
                </c:pt>
                <c:pt idx="10842">
                  <c:v>0.59538669378312359</c:v>
                </c:pt>
                <c:pt idx="10843">
                  <c:v>0.5952768894228524</c:v>
                </c:pt>
                <c:pt idx="10844">
                  <c:v>0.59516711543583556</c:v>
                </c:pt>
                <c:pt idx="10845">
                  <c:v>0.59505737181086282</c:v>
                </c:pt>
                <c:pt idx="10846">
                  <c:v>0.59494765853674814</c:v>
                </c:pt>
                <c:pt idx="10847">
                  <c:v>0.59483797560229157</c:v>
                </c:pt>
                <c:pt idx="10848">
                  <c:v>0.59472832299631251</c:v>
                </c:pt>
                <c:pt idx="10849">
                  <c:v>0.5946187007076249</c:v>
                </c:pt>
                <c:pt idx="10850">
                  <c:v>0.59450910872506135</c:v>
                </c:pt>
                <c:pt idx="10851">
                  <c:v>0.59439954703745157</c:v>
                </c:pt>
                <c:pt idx="10852">
                  <c:v>0.5942900156336236</c:v>
                </c:pt>
                <c:pt idx="10853">
                  <c:v>0.59418051450241949</c:v>
                </c:pt>
                <c:pt idx="10854">
                  <c:v>0.5940710436326877</c:v>
                </c:pt>
                <c:pt idx="10855">
                  <c:v>0.59396160301327572</c:v>
                </c:pt>
                <c:pt idx="10856">
                  <c:v>0.59385219263304023</c:v>
                </c:pt>
                <c:pt idx="10857">
                  <c:v>0.59374281248084448</c:v>
                </c:pt>
                <c:pt idx="10858">
                  <c:v>0.59363346254554661</c:v>
                </c:pt>
                <c:pt idx="10859">
                  <c:v>0.59352414281602139</c:v>
                </c:pt>
                <c:pt idx="10860">
                  <c:v>0.59341485328115151</c:v>
                </c:pt>
                <c:pt idx="10861">
                  <c:v>0.5933055939298103</c:v>
                </c:pt>
                <c:pt idx="10862">
                  <c:v>0.59319636475088378</c:v>
                </c:pt>
                <c:pt idx="10863">
                  <c:v>0.59308716573326459</c:v>
                </c:pt>
                <c:pt idx="10864">
                  <c:v>0.59297799686585906</c:v>
                </c:pt>
                <c:pt idx="10865">
                  <c:v>0.59286885813755452</c:v>
                </c:pt>
                <c:pt idx="10866">
                  <c:v>0.59275974953726085</c:v>
                </c:pt>
                <c:pt idx="10867">
                  <c:v>0.59265067105389968</c:v>
                </c:pt>
                <c:pt idx="10868">
                  <c:v>0.59254162267637545</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0.59156154021535035</c:v>
                </c:pt>
                <c:pt idx="10878">
                  <c:v>0.59145279228779857</c:v>
                </c:pt>
                <c:pt idx="10879">
                  <c:v>0.59134407434450864</c:v>
                </c:pt>
                <c:pt idx="10880">
                  <c:v>0.59123538637445849</c:v>
                </c:pt>
                <c:pt idx="10881">
                  <c:v>0.59112672836663105</c:v>
                </c:pt>
                <c:pt idx="10882">
                  <c:v>0.59101810031002056</c:v>
                </c:pt>
                <c:pt idx="10883">
                  <c:v>0.59090950219361571</c:v>
                </c:pt>
                <c:pt idx="10884">
                  <c:v>0.59080093400641309</c:v>
                </c:pt>
                <c:pt idx="10885">
                  <c:v>0.59069239573741439</c:v>
                </c:pt>
                <c:pt idx="10886">
                  <c:v>0.59058388737563405</c:v>
                </c:pt>
                <c:pt idx="10887">
                  <c:v>0.59047540891008532</c:v>
                </c:pt>
                <c:pt idx="10888">
                  <c:v>0.59036696032977809</c:v>
                </c:pt>
                <c:pt idx="10889">
                  <c:v>0.59025854162374558</c:v>
                </c:pt>
                <c:pt idx="10890">
                  <c:v>0.59015015278100957</c:v>
                </c:pt>
                <c:pt idx="10891">
                  <c:v>0.59004179379060551</c:v>
                </c:pt>
                <c:pt idx="10892">
                  <c:v>0.5899334646415727</c:v>
                </c:pt>
                <c:pt idx="10893">
                  <c:v>0.58982516532294971</c:v>
                </c:pt>
                <c:pt idx="10894">
                  <c:v>0.58971689582379627</c:v>
                </c:pt>
                <c:pt idx="10895">
                  <c:v>0.58960865613315838</c:v>
                </c:pt>
                <c:pt idx="10896">
                  <c:v>0.5895004462400899</c:v>
                </c:pt>
                <c:pt idx="10897">
                  <c:v>0.58939226613366247</c:v>
                </c:pt>
                <c:pt idx="10898">
                  <c:v>0.5892841158029366</c:v>
                </c:pt>
                <c:pt idx="10899">
                  <c:v>0.58917599523700226</c:v>
                </c:pt>
                <c:pt idx="10900">
                  <c:v>0.58906790442491908</c:v>
                </c:pt>
                <c:pt idx="10901">
                  <c:v>0.58895984335578622</c:v>
                </c:pt>
                <c:pt idx="10902">
                  <c:v>0.58885181201868186</c:v>
                </c:pt>
                <c:pt idx="10903">
                  <c:v>0.58874381040269763</c:v>
                </c:pt>
                <c:pt idx="10904">
                  <c:v>0.58863583849694068</c:v>
                </c:pt>
                <c:pt idx="10905">
                  <c:v>0.58852789629051161</c:v>
                </c:pt>
                <c:pt idx="10906">
                  <c:v>0.58841998377251525</c:v>
                </c:pt>
                <c:pt idx="10907">
                  <c:v>0.58831210093207065</c:v>
                </c:pt>
                <c:pt idx="10908">
                  <c:v>0.58820424775830049</c:v>
                </c:pt>
                <c:pt idx="10909">
                  <c:v>0.58809642424031838</c:v>
                </c:pt>
                <c:pt idx="10910">
                  <c:v>0.58798863036725657</c:v>
                </c:pt>
                <c:pt idx="10911">
                  <c:v>0.58788086612824941</c:v>
                </c:pt>
                <c:pt idx="10912">
                  <c:v>0.58777313151243449</c:v>
                </c:pt>
                <c:pt idx="10913">
                  <c:v>0.5876654265089577</c:v>
                </c:pt>
                <c:pt idx="10914">
                  <c:v>0.58755775110695951</c:v>
                </c:pt>
                <c:pt idx="10915">
                  <c:v>0.58745010529560693</c:v>
                </c:pt>
                <c:pt idx="10916">
                  <c:v>0.58734248906404996</c:v>
                </c:pt>
                <c:pt idx="10917">
                  <c:v>0.58723490240145559</c:v>
                </c:pt>
                <c:pt idx="10918">
                  <c:v>0.58712734529698463</c:v>
                </c:pt>
                <c:pt idx="10919">
                  <c:v>0.58701981773982104</c:v>
                </c:pt>
                <c:pt idx="10920">
                  <c:v>0.58691231971913216</c:v>
                </c:pt>
                <c:pt idx="10921">
                  <c:v>0.58680485122411363</c:v>
                </c:pt>
                <c:pt idx="10922">
                  <c:v>0.58669741224394512</c:v>
                </c:pt>
                <c:pt idx="10923">
                  <c:v>0.58659000276781736</c:v>
                </c:pt>
                <c:pt idx="10924">
                  <c:v>0.58648262278493135</c:v>
                </c:pt>
                <c:pt idx="10925">
                  <c:v>0.58637527228450181</c:v>
                </c:pt>
                <c:pt idx="10926">
                  <c:v>0.58626795125571429</c:v>
                </c:pt>
                <c:pt idx="10927">
                  <c:v>0.58616065968780207</c:v>
                </c:pt>
                <c:pt idx="10928">
                  <c:v>0.58605339756997199</c:v>
                </c:pt>
                <c:pt idx="10929">
                  <c:v>0.58594616489144591</c:v>
                </c:pt>
                <c:pt idx="10930">
                  <c:v>0.58583896164146021</c:v>
                </c:pt>
                <c:pt idx="10931">
                  <c:v>0.58573178780924096</c:v>
                </c:pt>
                <c:pt idx="10932">
                  <c:v>0.58562464338403064</c:v>
                </c:pt>
                <c:pt idx="10933">
                  <c:v>0.58551752835506066</c:v>
                </c:pt>
                <c:pt idx="10934">
                  <c:v>0.58541044271159526</c:v>
                </c:pt>
                <c:pt idx="10935">
                  <c:v>0.58530338644287327</c:v>
                </c:pt>
                <c:pt idx="10936">
                  <c:v>0.5851963595381563</c:v>
                </c:pt>
                <c:pt idx="10937">
                  <c:v>0.58508936198670347</c:v>
                </c:pt>
                <c:pt idx="10938">
                  <c:v>0.58498239377778805</c:v>
                </c:pt>
                <c:pt idx="10939">
                  <c:v>0.58487545490068182</c:v>
                </c:pt>
                <c:pt idx="10940">
                  <c:v>0.58476854534465295</c:v>
                </c:pt>
                <c:pt idx="10941">
                  <c:v>0.58466166509899431</c:v>
                </c:pt>
                <c:pt idx="10942">
                  <c:v>0.58455481415298438</c:v>
                </c:pt>
                <c:pt idx="10943">
                  <c:v>0.5844479924959175</c:v>
                </c:pt>
                <c:pt idx="10944">
                  <c:v>0.58434120011709023</c:v>
                </c:pt>
                <c:pt idx="10945">
                  <c:v>0.58423443700580369</c:v>
                </c:pt>
                <c:pt idx="10946">
                  <c:v>0.58412770315136187</c:v>
                </c:pt>
                <c:pt idx="10947">
                  <c:v>0.58402099854308365</c:v>
                </c:pt>
                <c:pt idx="10948">
                  <c:v>0.58391432317027558</c:v>
                </c:pt>
                <c:pt idx="10949">
                  <c:v>0.58380767702226122</c:v>
                </c:pt>
                <c:pt idx="10950">
                  <c:v>0.58370106008837175</c:v>
                </c:pt>
                <c:pt idx="10951">
                  <c:v>0.58359447235793149</c:v>
                </c:pt>
                <c:pt idx="10952">
                  <c:v>0.58348791382027587</c:v>
                </c:pt>
                <c:pt idx="10953">
                  <c:v>0.58338138446474919</c:v>
                </c:pt>
                <c:pt idx="10954">
                  <c:v>0.58327488428069818</c:v>
                </c:pt>
                <c:pt idx="10955">
                  <c:v>0.58316841325746649</c:v>
                </c:pt>
                <c:pt idx="10956">
                  <c:v>0.58306197138441251</c:v>
                </c:pt>
                <c:pt idx="10957">
                  <c:v>0.58295555865089665</c:v>
                </c:pt>
                <c:pt idx="10958">
                  <c:v>0.58284917504628098</c:v>
                </c:pt>
                <c:pt idx="10959">
                  <c:v>0.58274282055993731</c:v>
                </c:pt>
                <c:pt idx="10960">
                  <c:v>0.58263649518123672</c:v>
                </c:pt>
                <c:pt idx="10961">
                  <c:v>0.58253019889956326</c:v>
                </c:pt>
                <c:pt idx="10962">
                  <c:v>0.5824239317042994</c:v>
                </c:pt>
                <c:pt idx="10963">
                  <c:v>0.58231769358483576</c:v>
                </c:pt>
                <c:pt idx="10964">
                  <c:v>0.58221148453056049</c:v>
                </c:pt>
                <c:pt idx="10965">
                  <c:v>0.58210530453087661</c:v>
                </c:pt>
                <c:pt idx="10966">
                  <c:v>0.58199915357518783</c:v>
                </c:pt>
                <c:pt idx="10967">
                  <c:v>0.58189303165289563</c:v>
                </c:pt>
                <c:pt idx="10968">
                  <c:v>0.58178693875341958</c:v>
                </c:pt>
                <c:pt idx="10969">
                  <c:v>0.5816808748661777</c:v>
                </c:pt>
                <c:pt idx="10970">
                  <c:v>0.58157483998059045</c:v>
                </c:pt>
                <c:pt idx="10971">
                  <c:v>0.58146883408608607</c:v>
                </c:pt>
                <c:pt idx="10972">
                  <c:v>0.58136285717209657</c:v>
                </c:pt>
                <c:pt idx="10973">
                  <c:v>0.58125690922805706</c:v>
                </c:pt>
                <c:pt idx="10974">
                  <c:v>0.5811509902434171</c:v>
                </c:pt>
                <c:pt idx="10975">
                  <c:v>0.58104510020761457</c:v>
                </c:pt>
                <c:pt idx="10976">
                  <c:v>0.58093923911010603</c:v>
                </c:pt>
                <c:pt idx="10977">
                  <c:v>0.58083340694034558</c:v>
                </c:pt>
                <c:pt idx="10978">
                  <c:v>0.58072760368779563</c:v>
                </c:pt>
                <c:pt idx="10979">
                  <c:v>0.58062182934192141</c:v>
                </c:pt>
                <c:pt idx="10980">
                  <c:v>0.58051608389219023</c:v>
                </c:pt>
                <c:pt idx="10981">
                  <c:v>0.58041036732808926</c:v>
                </c:pt>
                <c:pt idx="10982">
                  <c:v>0.58030467963908761</c:v>
                </c:pt>
                <c:pt idx="10983">
                  <c:v>0.58019902081467312</c:v>
                </c:pt>
                <c:pt idx="10984">
                  <c:v>0.58009339084433442</c:v>
                </c:pt>
                <c:pt idx="10985">
                  <c:v>0.57998778971757259</c:v>
                </c:pt>
                <c:pt idx="10986">
                  <c:v>0.57988221742388624</c:v>
                </c:pt>
                <c:pt idx="10987">
                  <c:v>0.57977667395276622</c:v>
                </c:pt>
                <c:pt idx="10988">
                  <c:v>0.57967115929373914</c:v>
                </c:pt>
                <c:pt idx="10989">
                  <c:v>0.57956567343630572</c:v>
                </c:pt>
                <c:pt idx="10990">
                  <c:v>0.57946021636999512</c:v>
                </c:pt>
                <c:pt idx="10991">
                  <c:v>0.57935478808432117</c:v>
                </c:pt>
                <c:pt idx="10992">
                  <c:v>0.57924938856882124</c:v>
                </c:pt>
                <c:pt idx="10993">
                  <c:v>0.57914401781302116</c:v>
                </c:pt>
                <c:pt idx="10994">
                  <c:v>0.57903867580645807</c:v>
                </c:pt>
                <c:pt idx="10995">
                  <c:v>0.57893336253868199</c:v>
                </c:pt>
                <c:pt idx="10996">
                  <c:v>0.57882807799923164</c:v>
                </c:pt>
                <c:pt idx="10997">
                  <c:v>0.57872282217766369</c:v>
                </c:pt>
                <c:pt idx="10998">
                  <c:v>0.57861759506353405</c:v>
                </c:pt>
                <c:pt idx="10999">
                  <c:v>0.57851239664640397</c:v>
                </c:pt>
                <c:pt idx="11000">
                  <c:v>0.57840722691583923</c:v>
                </c:pt>
                <c:pt idx="11001">
                  <c:v>0.5783020858614083</c:v>
                </c:pt>
                <c:pt idx="11002">
                  <c:v>0.57819697347269483</c:v>
                </c:pt>
                <c:pt idx="11003">
                  <c:v>0.57809188973927095</c:v>
                </c:pt>
                <c:pt idx="11004">
                  <c:v>0.57798683465072465</c:v>
                </c:pt>
                <c:pt idx="11005">
                  <c:v>0.5778818081966457</c:v>
                </c:pt>
                <c:pt idx="11006">
                  <c:v>0.57777681036662865</c:v>
                </c:pt>
                <c:pt idx="11007">
                  <c:v>0.57767184115027526</c:v>
                </c:pt>
                <c:pt idx="11008">
                  <c:v>0.57756690053718207</c:v>
                </c:pt>
                <c:pt idx="11009">
                  <c:v>0.57746198851696251</c:v>
                </c:pt>
                <c:pt idx="11010">
                  <c:v>0.57735710507923377</c:v>
                </c:pt>
                <c:pt idx="11011">
                  <c:v>0.57725225021361204</c:v>
                </c:pt>
                <c:pt idx="11012">
                  <c:v>0.57714742390971663</c:v>
                </c:pt>
                <c:pt idx="11013">
                  <c:v>0.57704262615717994</c:v>
                </c:pt>
                <c:pt idx="11014">
                  <c:v>0.57693785694562605</c:v>
                </c:pt>
                <c:pt idx="11015">
                  <c:v>0.57683311626470268</c:v>
                </c:pt>
                <c:pt idx="11016">
                  <c:v>0.57672840410404413</c:v>
                </c:pt>
                <c:pt idx="11017">
                  <c:v>0.57662372045329846</c:v>
                </c:pt>
                <c:pt idx="11018">
                  <c:v>0.57651906530211527</c:v>
                </c:pt>
                <c:pt idx="11019">
                  <c:v>0.57641443864015485</c:v>
                </c:pt>
                <c:pt idx="11020">
                  <c:v>0.57630984045707745</c:v>
                </c:pt>
                <c:pt idx="11021">
                  <c:v>0.57620527074254169</c:v>
                </c:pt>
                <c:pt idx="11022">
                  <c:v>0.57610072948622348</c:v>
                </c:pt>
                <c:pt idx="11023">
                  <c:v>0.57599621667780054</c:v>
                </c:pt>
                <c:pt idx="11024">
                  <c:v>0.57589173230694102</c:v>
                </c:pt>
                <c:pt idx="11025">
                  <c:v>0.57578727636333715</c:v>
                </c:pt>
                <c:pt idx="11026">
                  <c:v>0.57568284883667253</c:v>
                </c:pt>
                <c:pt idx="11027">
                  <c:v>0.5755784497166434</c:v>
                </c:pt>
                <c:pt idx="11028">
                  <c:v>0.575474078992951</c:v>
                </c:pt>
                <c:pt idx="11029">
                  <c:v>0.57536973665529834</c:v>
                </c:pt>
                <c:pt idx="11030">
                  <c:v>0.57526542269338621</c:v>
                </c:pt>
                <c:pt idx="11031">
                  <c:v>0.57516113709692351</c:v>
                </c:pt>
                <c:pt idx="11032">
                  <c:v>0.57505687985563658</c:v>
                </c:pt>
                <c:pt idx="11033">
                  <c:v>0.57495265095924342</c:v>
                </c:pt>
                <c:pt idx="11034">
                  <c:v>0.57484845039747223</c:v>
                </c:pt>
                <c:pt idx="11035">
                  <c:v>0.57474427816004636</c:v>
                </c:pt>
                <c:pt idx="11036">
                  <c:v>0.57464013423670601</c:v>
                </c:pt>
                <c:pt idx="11037">
                  <c:v>0.57453601861718862</c:v>
                </c:pt>
                <c:pt idx="11038">
                  <c:v>0.57443193129124159</c:v>
                </c:pt>
                <c:pt idx="11039">
                  <c:v>0.57432787224861714</c:v>
                </c:pt>
                <c:pt idx="11040">
                  <c:v>0.57422384147905892</c:v>
                </c:pt>
                <c:pt idx="11041">
                  <c:v>0.57411983897233398</c:v>
                </c:pt>
                <c:pt idx="11042">
                  <c:v>0.57401586471820298</c:v>
                </c:pt>
                <c:pt idx="11043">
                  <c:v>0.57391191870643332</c:v>
                </c:pt>
                <c:pt idx="11044">
                  <c:v>0.57380800092679762</c:v>
                </c:pt>
                <c:pt idx="11045">
                  <c:v>0.57370411136907584</c:v>
                </c:pt>
                <c:pt idx="11046">
                  <c:v>0.57360025002304305</c:v>
                </c:pt>
                <c:pt idx="11047">
                  <c:v>0.57349641687848973</c:v>
                </c:pt>
                <c:pt idx="11048">
                  <c:v>0.5733926119252023</c:v>
                </c:pt>
                <c:pt idx="11049">
                  <c:v>0.57328883515298301</c:v>
                </c:pt>
                <c:pt idx="11050">
                  <c:v>0.57318508655162892</c:v>
                </c:pt>
                <c:pt idx="11051">
                  <c:v>0.57308136611094451</c:v>
                </c:pt>
                <c:pt idx="11052">
                  <c:v>0.57297767382073961</c:v>
                </c:pt>
                <c:pt idx="11053">
                  <c:v>0.57287400967082991</c:v>
                </c:pt>
                <c:pt idx="11054">
                  <c:v>0.57277037365102923</c:v>
                </c:pt>
                <c:pt idx="11055">
                  <c:v>0.57266676575115805</c:v>
                </c:pt>
                <c:pt idx="11056">
                  <c:v>0.57256318596105238</c:v>
                </c:pt>
                <c:pt idx="11057">
                  <c:v>0.57245963427055202</c:v>
                </c:pt>
                <c:pt idx="11058">
                  <c:v>0.57235611066947523</c:v>
                </c:pt>
                <c:pt idx="11059">
                  <c:v>0.57225261514766956</c:v>
                </c:pt>
                <c:pt idx="11060">
                  <c:v>0.57214914769498826</c:v>
                </c:pt>
                <c:pt idx="11061">
                  <c:v>0.57204570830127399</c:v>
                </c:pt>
                <c:pt idx="11062">
                  <c:v>0.57194229695638465</c:v>
                </c:pt>
                <c:pt idx="11063">
                  <c:v>0.57183891365018535</c:v>
                </c:pt>
                <c:pt idx="11064">
                  <c:v>0.57173555837252765</c:v>
                </c:pt>
                <c:pt idx="11065">
                  <c:v>0.57163223111329364</c:v>
                </c:pt>
                <c:pt idx="11066">
                  <c:v>0.57152893186234865</c:v>
                </c:pt>
                <c:pt idx="11067">
                  <c:v>0.571425660609584</c:v>
                </c:pt>
                <c:pt idx="11068">
                  <c:v>0.57132241734486411</c:v>
                </c:pt>
                <c:pt idx="11069">
                  <c:v>0.57121920205808796</c:v>
                </c:pt>
                <c:pt idx="11070">
                  <c:v>0.57111601473914053</c:v>
                </c:pt>
                <c:pt idx="11071">
                  <c:v>0.57101285537792457</c:v>
                </c:pt>
                <c:pt idx="11072">
                  <c:v>0.57090972396434025</c:v>
                </c:pt>
                <c:pt idx="11073">
                  <c:v>0.57080662048829323</c:v>
                </c:pt>
                <c:pt idx="11074">
                  <c:v>0.57070354493968767</c:v>
                </c:pt>
                <c:pt idx="11075">
                  <c:v>0.57060049730844853</c:v>
                </c:pt>
                <c:pt idx="11076">
                  <c:v>0.5704974775844861</c:v>
                </c:pt>
                <c:pt idx="11077">
                  <c:v>0.57039448575772256</c:v>
                </c:pt>
                <c:pt idx="11078">
                  <c:v>0.57029152181809561</c:v>
                </c:pt>
                <c:pt idx="11079">
                  <c:v>0.57018858575553133</c:v>
                </c:pt>
                <c:pt idx="11080">
                  <c:v>0.5700856775599773</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0.56875040234470242</c:v>
                </c:pt>
                <c:pt idx="11094">
                  <c:v>0.56864788323314486</c:v>
                </c:pt>
                <c:pt idx="11095">
                  <c:v>0.56854539183819164</c:v>
                </c:pt>
                <c:pt idx="11096">
                  <c:v>0.56844292814985797</c:v>
                </c:pt>
                <c:pt idx="11097">
                  <c:v>0.56834049215815963</c:v>
                </c:pt>
                <c:pt idx="11098">
                  <c:v>0.56823808385310504</c:v>
                </c:pt>
                <c:pt idx="11099">
                  <c:v>0.56813570322472762</c:v>
                </c:pt>
                <c:pt idx="11100">
                  <c:v>0.56803335026305068</c:v>
                </c:pt>
                <c:pt idx="11101">
                  <c:v>0.56793102495810865</c:v>
                </c:pt>
                <c:pt idx="11102">
                  <c:v>0.56782872729993505</c:v>
                </c:pt>
                <c:pt idx="11103">
                  <c:v>0.56772645727857929</c:v>
                </c:pt>
                <c:pt idx="11104">
                  <c:v>0.567624214884074</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0.5667052749018745</c:v>
                </c:pt>
                <c:pt idx="11114">
                  <c:v>0.56660330822943961</c:v>
                </c:pt>
                <c:pt idx="11115">
                  <c:v>0.5665013690746602</c:v>
                </c:pt>
                <c:pt idx="11116">
                  <c:v>0.56639945742764075</c:v>
                </c:pt>
                <c:pt idx="11117">
                  <c:v>0.56629757327848063</c:v>
                </c:pt>
                <c:pt idx="11118">
                  <c:v>0.56619571661728396</c:v>
                </c:pt>
                <c:pt idx="11119">
                  <c:v>0.566093887434166</c:v>
                </c:pt>
                <c:pt idx="11120">
                  <c:v>0.56599208571924098</c:v>
                </c:pt>
                <c:pt idx="11121">
                  <c:v>0.56589031146264102</c:v>
                </c:pt>
                <c:pt idx="11122">
                  <c:v>0.56578856465448524</c:v>
                </c:pt>
                <c:pt idx="11123">
                  <c:v>0.56568684528489965</c:v>
                </c:pt>
                <c:pt idx="11124">
                  <c:v>0.5655851533440257</c:v>
                </c:pt>
                <c:pt idx="11125">
                  <c:v>0.56548348882199773</c:v>
                </c:pt>
                <c:pt idx="11126">
                  <c:v>0.56538185170896749</c:v>
                </c:pt>
                <c:pt idx="11127">
                  <c:v>0.5652802419950762</c:v>
                </c:pt>
                <c:pt idx="11128">
                  <c:v>0.56517865967048175</c:v>
                </c:pt>
                <c:pt idx="11129">
                  <c:v>0.56507710472532957</c:v>
                </c:pt>
                <c:pt idx="11130">
                  <c:v>0.56497557714979718</c:v>
                </c:pt>
                <c:pt idx="11131">
                  <c:v>0.56487407693403802</c:v>
                </c:pt>
                <c:pt idx="11132">
                  <c:v>0.5647726040682256</c:v>
                </c:pt>
                <c:pt idx="11133">
                  <c:v>0.56467115854254035</c:v>
                </c:pt>
                <c:pt idx="11134">
                  <c:v>0.56456974034715157</c:v>
                </c:pt>
                <c:pt idx="11135">
                  <c:v>0.56446834947224789</c:v>
                </c:pt>
                <c:pt idx="11136">
                  <c:v>0.56436698590802192</c:v>
                </c:pt>
                <c:pt idx="11137">
                  <c:v>0.56426564964466353</c:v>
                </c:pt>
                <c:pt idx="11138">
                  <c:v>0.56416434067236232</c:v>
                </c:pt>
                <c:pt idx="11139">
                  <c:v>0.56406305898132858</c:v>
                </c:pt>
                <c:pt idx="11140">
                  <c:v>0.56396180456176281</c:v>
                </c:pt>
                <c:pt idx="11141">
                  <c:v>0.56386057740387863</c:v>
                </c:pt>
                <c:pt idx="11142">
                  <c:v>0.56375937749788441</c:v>
                </c:pt>
                <c:pt idx="11143">
                  <c:v>0.56365820483399964</c:v>
                </c:pt>
                <c:pt idx="11144">
                  <c:v>0.56355705940245149</c:v>
                </c:pt>
                <c:pt idx="11145">
                  <c:v>0.56345594119346731</c:v>
                </c:pt>
                <c:pt idx="11146">
                  <c:v>0.5633548501972776</c:v>
                </c:pt>
                <c:pt idx="11147">
                  <c:v>0.56325378640411783</c:v>
                </c:pt>
                <c:pt idx="11148">
                  <c:v>0.56315274980422658</c:v>
                </c:pt>
                <c:pt idx="11149">
                  <c:v>0.5630517403878581</c:v>
                </c:pt>
                <c:pt idx="11150">
                  <c:v>0.56295075814525197</c:v>
                </c:pt>
                <c:pt idx="11151">
                  <c:v>0.56284980306666565</c:v>
                </c:pt>
                <c:pt idx="11152">
                  <c:v>0.56274887514235661</c:v>
                </c:pt>
                <c:pt idx="11153">
                  <c:v>0.56264797436259073</c:v>
                </c:pt>
                <c:pt idx="11154">
                  <c:v>0.56254710071762237</c:v>
                </c:pt>
                <c:pt idx="11155">
                  <c:v>0.56244625419774152</c:v>
                </c:pt>
                <c:pt idx="11156">
                  <c:v>0.56234543479321164</c:v>
                </c:pt>
                <c:pt idx="11157">
                  <c:v>0.56224464249431738</c:v>
                </c:pt>
                <c:pt idx="11158">
                  <c:v>0.56214387729133664</c:v>
                </c:pt>
                <c:pt idx="11159">
                  <c:v>0.56204313917456394</c:v>
                </c:pt>
                <c:pt idx="11160">
                  <c:v>0.56194242813429163</c:v>
                </c:pt>
                <c:pt idx="11161">
                  <c:v>0.561841744160818</c:v>
                </c:pt>
                <c:pt idx="11162">
                  <c:v>0.56174108724444105</c:v>
                </c:pt>
                <c:pt idx="11163">
                  <c:v>0.5616404573754693</c:v>
                </c:pt>
                <c:pt idx="11164">
                  <c:v>0.56153985454420863</c:v>
                </c:pt>
                <c:pt idx="11165">
                  <c:v>0.56143927874097987</c:v>
                </c:pt>
                <c:pt idx="11166">
                  <c:v>0.56133872995610046</c:v>
                </c:pt>
                <c:pt idx="11167">
                  <c:v>0.56123820817989545</c:v>
                </c:pt>
                <c:pt idx="11168">
                  <c:v>0.5611377134026857</c:v>
                </c:pt>
                <c:pt idx="11169">
                  <c:v>0.56103724561480972</c:v>
                </c:pt>
                <c:pt idx="11170">
                  <c:v>0.56093680480660157</c:v>
                </c:pt>
                <c:pt idx="11171">
                  <c:v>0.56083639096840321</c:v>
                </c:pt>
                <c:pt idx="11172">
                  <c:v>0.56073600409055824</c:v>
                </c:pt>
                <c:pt idx="11173">
                  <c:v>0.56063564416341916</c:v>
                </c:pt>
                <c:pt idx="11174">
                  <c:v>0.56053531117733157</c:v>
                </c:pt>
                <c:pt idx="11175">
                  <c:v>0.56043500512265909</c:v>
                </c:pt>
                <c:pt idx="11176">
                  <c:v>0.56033472598976597</c:v>
                </c:pt>
                <c:pt idx="11177">
                  <c:v>0.5602344737690188</c:v>
                </c:pt>
                <c:pt idx="11178">
                  <c:v>0.56013424845078463</c:v>
                </c:pt>
                <c:pt idx="11179">
                  <c:v>0.56003405002543882</c:v>
                </c:pt>
                <c:pt idx="11180">
                  <c:v>0.55993387848336362</c:v>
                </c:pt>
                <c:pt idx="11181">
                  <c:v>0.55983373381494017</c:v>
                </c:pt>
                <c:pt idx="11182">
                  <c:v>0.55973361601056115</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0.55893363952897956</c:v>
                </c:pt>
                <c:pt idx="11191">
                  <c:v>0.55883376306913912</c:v>
                </c:pt>
                <c:pt idx="11192">
                  <c:v>0.5587339133774597</c:v>
                </c:pt>
                <c:pt idx="11193">
                  <c:v>0.55863409044437595</c:v>
                </c:pt>
                <c:pt idx="11194">
                  <c:v>0.55853429426031931</c:v>
                </c:pt>
                <c:pt idx="11195">
                  <c:v>0.55843452481573996</c:v>
                </c:pt>
                <c:pt idx="11196">
                  <c:v>0.55833478210109067</c:v>
                </c:pt>
                <c:pt idx="11197">
                  <c:v>0.55823506610681572</c:v>
                </c:pt>
                <c:pt idx="11198">
                  <c:v>0.55813537682337677</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0.55684184248999946</c:v>
                </c:pt>
                <c:pt idx="11212">
                  <c:v>0.5567425261585508</c:v>
                </c:pt>
                <c:pt idx="11213">
                  <c:v>0.55664323639529856</c:v>
                </c:pt>
                <c:pt idx="11214">
                  <c:v>0.55654397319075655</c:v>
                </c:pt>
                <c:pt idx="11215">
                  <c:v>0.556444736535467</c:v>
                </c:pt>
                <c:pt idx="11216">
                  <c:v>0.55634552641995161</c:v>
                </c:pt>
                <c:pt idx="11217">
                  <c:v>0.55624634283475349</c:v>
                </c:pt>
                <c:pt idx="11218">
                  <c:v>0.55614718577041256</c:v>
                </c:pt>
                <c:pt idx="11219">
                  <c:v>0.55604805521747713</c:v>
                </c:pt>
                <c:pt idx="11220">
                  <c:v>0.55594895116649101</c:v>
                </c:pt>
                <c:pt idx="11221">
                  <c:v>0.55584987360801519</c:v>
                </c:pt>
                <c:pt idx="11222">
                  <c:v>0.55575082253259844</c:v>
                </c:pt>
                <c:pt idx="11223">
                  <c:v>0.55565179793080788</c:v>
                </c:pt>
                <c:pt idx="11224">
                  <c:v>0.55555279979320793</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0.55446556422269344</c:v>
                </c:pt>
                <c:pt idx="11236">
                  <c:v>0.554366882921144</c:v>
                </c:pt>
                <c:pt idx="11237">
                  <c:v>0.55426822796153752</c:v>
                </c:pt>
                <c:pt idx="11238">
                  <c:v>0.55416959933449561</c:v>
                </c:pt>
                <c:pt idx="11239">
                  <c:v>0.55407099703064877</c:v>
                </c:pt>
                <c:pt idx="11240">
                  <c:v>0.55397242104063127</c:v>
                </c:pt>
                <c:pt idx="11241">
                  <c:v>0.55387387135508348</c:v>
                </c:pt>
                <c:pt idx="11242">
                  <c:v>0.55377534796463901</c:v>
                </c:pt>
                <c:pt idx="11243">
                  <c:v>0.55367685085995211</c:v>
                </c:pt>
                <c:pt idx="11244">
                  <c:v>0.55357838003167037</c:v>
                </c:pt>
                <c:pt idx="11245">
                  <c:v>0.55347993547044794</c:v>
                </c:pt>
                <c:pt idx="11246">
                  <c:v>0.5533815171669435</c:v>
                </c:pt>
                <c:pt idx="11247">
                  <c:v>0.55328312511181743</c:v>
                </c:pt>
                <c:pt idx="11248">
                  <c:v>0.55318475929574351</c:v>
                </c:pt>
                <c:pt idx="11249">
                  <c:v>0.55308641970938577</c:v>
                </c:pt>
                <c:pt idx="11250">
                  <c:v>0.55298810634342366</c:v>
                </c:pt>
                <c:pt idx="11251">
                  <c:v>0.55288981918853386</c:v>
                </c:pt>
                <c:pt idx="11252">
                  <c:v>0.55279155823539772</c:v>
                </c:pt>
                <c:pt idx="11253">
                  <c:v>0.55269332347470601</c:v>
                </c:pt>
                <c:pt idx="11254">
                  <c:v>0.55259511489714752</c:v>
                </c:pt>
                <c:pt idx="11255">
                  <c:v>0.55249693249342535</c:v>
                </c:pt>
                <c:pt idx="11256">
                  <c:v>0.55239877625422962</c:v>
                </c:pt>
                <c:pt idx="11257">
                  <c:v>0.55230064617027164</c:v>
                </c:pt>
                <c:pt idx="11258">
                  <c:v>0.55220254223225418</c:v>
                </c:pt>
                <c:pt idx="11259">
                  <c:v>0.5521044644309</c:v>
                </c:pt>
                <c:pt idx="11260">
                  <c:v>0.55200641275691187</c:v>
                </c:pt>
                <c:pt idx="11261">
                  <c:v>0.55190838720101831</c:v>
                </c:pt>
                <c:pt idx="11262">
                  <c:v>0.55181038775394009</c:v>
                </c:pt>
                <c:pt idx="11263">
                  <c:v>0.55171241440641294</c:v>
                </c:pt>
                <c:pt idx="11264">
                  <c:v>0.55161446714916273</c:v>
                </c:pt>
                <c:pt idx="11265">
                  <c:v>0.55151654597292255</c:v>
                </c:pt>
                <c:pt idx="11266">
                  <c:v>0.55141865086845254</c:v>
                </c:pt>
                <c:pt idx="11267">
                  <c:v>0.55132078182647859</c:v>
                </c:pt>
                <c:pt idx="11268">
                  <c:v>0.55122293883775531</c:v>
                </c:pt>
                <c:pt idx="11269">
                  <c:v>0.55112512189304197</c:v>
                </c:pt>
                <c:pt idx="11270">
                  <c:v>0.55102733098308965</c:v>
                </c:pt>
                <c:pt idx="11271">
                  <c:v>0.55092956609866173</c:v>
                </c:pt>
                <c:pt idx="11272">
                  <c:v>0.55083182723052726</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0.54985586741653625</c:v>
                </c:pt>
                <c:pt idx="11283">
                  <c:v>0.54975841411930693</c:v>
                </c:pt>
                <c:pt idx="11284">
                  <c:v>0.54966098672787322</c:v>
                </c:pt>
                <c:pt idx="11285">
                  <c:v>0.54956358523305648</c:v>
                </c:pt>
                <c:pt idx="11286">
                  <c:v>0.54946620962568649</c:v>
                </c:pt>
                <c:pt idx="11287">
                  <c:v>0.54936885989658113</c:v>
                </c:pt>
                <c:pt idx="11288">
                  <c:v>0.54927153603657775</c:v>
                </c:pt>
                <c:pt idx="11289">
                  <c:v>0.54917423803650245</c:v>
                </c:pt>
                <c:pt idx="11290">
                  <c:v>0.54907696588719856</c:v>
                </c:pt>
                <c:pt idx="11291">
                  <c:v>0.54897971957951774</c:v>
                </c:pt>
                <c:pt idx="11292">
                  <c:v>0.54888249910429177</c:v>
                </c:pt>
                <c:pt idx="11293">
                  <c:v>0.5487853044523846</c:v>
                </c:pt>
                <c:pt idx="11294">
                  <c:v>0.54868813561464624</c:v>
                </c:pt>
                <c:pt idx="11295">
                  <c:v>0.54859099258193766</c:v>
                </c:pt>
                <c:pt idx="11296">
                  <c:v>0.54849387534512162</c:v>
                </c:pt>
                <c:pt idx="11297">
                  <c:v>0.54839678389506319</c:v>
                </c:pt>
                <c:pt idx="11298">
                  <c:v>0.54829971822264167</c:v>
                </c:pt>
                <c:pt idx="11299">
                  <c:v>0.54820267831872482</c:v>
                </c:pt>
                <c:pt idx="11300">
                  <c:v>0.54810566417419748</c:v>
                </c:pt>
                <c:pt idx="11301">
                  <c:v>0.54800867577993539</c:v>
                </c:pt>
                <c:pt idx="11302">
                  <c:v>0.54791171312683462</c:v>
                </c:pt>
                <c:pt idx="11303">
                  <c:v>0.54781477620578534</c:v>
                </c:pt>
                <c:pt idx="11304">
                  <c:v>0.54771786500767738</c:v>
                </c:pt>
                <c:pt idx="11305">
                  <c:v>0.54762097952342004</c:v>
                </c:pt>
                <c:pt idx="11306">
                  <c:v>0.54752411974390636</c:v>
                </c:pt>
                <c:pt idx="11307">
                  <c:v>0.5474272856600525</c:v>
                </c:pt>
                <c:pt idx="11308">
                  <c:v>0.54733047726276751</c:v>
                </c:pt>
                <c:pt idx="11309">
                  <c:v>0.54723369454296522</c:v>
                </c:pt>
                <c:pt idx="11310">
                  <c:v>0.54713693749157377</c:v>
                </c:pt>
                <c:pt idx="11311">
                  <c:v>0.54704020609950843</c:v>
                </c:pt>
                <c:pt idx="11312">
                  <c:v>0.54694350035769379</c:v>
                </c:pt>
                <c:pt idx="11313">
                  <c:v>0.54684682025707165</c:v>
                </c:pt>
                <c:pt idx="11314">
                  <c:v>0.54675016578857283</c:v>
                </c:pt>
                <c:pt idx="11315">
                  <c:v>0.54665353694314101</c:v>
                </c:pt>
                <c:pt idx="11316">
                  <c:v>0.54655693371171021</c:v>
                </c:pt>
                <c:pt idx="11317">
                  <c:v>0.54646035608524157</c:v>
                </c:pt>
                <c:pt idx="11318">
                  <c:v>0.54636380405467944</c:v>
                </c:pt>
                <c:pt idx="11319">
                  <c:v>0.54626727761098071</c:v>
                </c:pt>
                <c:pt idx="11320">
                  <c:v>0.54617077674510561</c:v>
                </c:pt>
                <c:pt idx="11321">
                  <c:v>0.54607430144801783</c:v>
                </c:pt>
                <c:pt idx="11322">
                  <c:v>0.54597785171068569</c:v>
                </c:pt>
                <c:pt idx="11323">
                  <c:v>0.54588142752408453</c:v>
                </c:pt>
                <c:pt idx="11324">
                  <c:v>0.54578502887918134</c:v>
                </c:pt>
                <c:pt idx="11325">
                  <c:v>0.54568865576695957</c:v>
                </c:pt>
                <c:pt idx="11326">
                  <c:v>0.5455923081784082</c:v>
                </c:pt>
                <c:pt idx="11327">
                  <c:v>0.545495986104513</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0.54463023411385025</c:v>
                </c:pt>
                <c:pt idx="11337">
                  <c:v>0.54453416669169952</c:v>
                </c:pt>
                <c:pt idx="11338">
                  <c:v>0.54443812468533359</c:v>
                </c:pt>
                <c:pt idx="11339">
                  <c:v>0.54434210808578654</c:v>
                </c:pt>
                <c:pt idx="11340">
                  <c:v>0.54424611688409663</c:v>
                </c:pt>
                <c:pt idx="11341">
                  <c:v>0.54415015107130649</c:v>
                </c:pt>
                <c:pt idx="11342">
                  <c:v>0.54405421063846715</c:v>
                </c:pt>
                <c:pt idx="11343">
                  <c:v>0.54395829557662145</c:v>
                </c:pt>
                <c:pt idx="11344">
                  <c:v>0.54386240587683032</c:v>
                </c:pt>
                <c:pt idx="11345">
                  <c:v>0.54376654153015658</c:v>
                </c:pt>
                <c:pt idx="11346">
                  <c:v>0.54367070252765703</c:v>
                </c:pt>
                <c:pt idx="11347">
                  <c:v>0.54357488886040051</c:v>
                </c:pt>
                <c:pt idx="11348">
                  <c:v>0.54347910051945814</c:v>
                </c:pt>
                <c:pt idx="11349">
                  <c:v>0.54338333749590451</c:v>
                </c:pt>
                <c:pt idx="11350">
                  <c:v>0.5432875997808162</c:v>
                </c:pt>
                <c:pt idx="11351">
                  <c:v>0.54319188736528512</c:v>
                </c:pt>
                <c:pt idx="11352">
                  <c:v>0.54309620024038463</c:v>
                </c:pt>
                <c:pt idx="11353">
                  <c:v>0.54300053839721252</c:v>
                </c:pt>
                <c:pt idx="11354">
                  <c:v>0.54290490182686257</c:v>
                </c:pt>
                <c:pt idx="11355">
                  <c:v>0.54280929052043625</c:v>
                </c:pt>
                <c:pt idx="11356">
                  <c:v>0.54271370446902689</c:v>
                </c:pt>
                <c:pt idx="11357">
                  <c:v>0.54261814366374883</c:v>
                </c:pt>
                <c:pt idx="11358">
                  <c:v>0.54252260809570951</c:v>
                </c:pt>
                <c:pt idx="11359">
                  <c:v>0.54242709775602349</c:v>
                </c:pt>
                <c:pt idx="11360">
                  <c:v>0.54233161263581198</c:v>
                </c:pt>
                <c:pt idx="11361">
                  <c:v>0.54223615272618553</c:v>
                </c:pt>
                <c:pt idx="11362">
                  <c:v>0.54214071801828378</c:v>
                </c:pt>
                <c:pt idx="11363">
                  <c:v>0.54204530850322563</c:v>
                </c:pt>
                <c:pt idx="11364">
                  <c:v>0.54194992417215115</c:v>
                </c:pt>
                <c:pt idx="11365">
                  <c:v>0.54185456501619611</c:v>
                </c:pt>
                <c:pt idx="11366">
                  <c:v>0.54175923102650425</c:v>
                </c:pt>
                <c:pt idx="11367">
                  <c:v>0.54166392219421311</c:v>
                </c:pt>
                <c:pt idx="11368">
                  <c:v>0.54156863851047965</c:v>
                </c:pt>
                <c:pt idx="11369">
                  <c:v>0.54147337996645117</c:v>
                </c:pt>
                <c:pt idx="11370">
                  <c:v>0.54137814655329364</c:v>
                </c:pt>
                <c:pt idx="11371">
                  <c:v>0.54128293826215856</c:v>
                </c:pt>
                <c:pt idx="11372">
                  <c:v>0.54118775508421446</c:v>
                </c:pt>
                <c:pt idx="11373">
                  <c:v>0.54109259701062939</c:v>
                </c:pt>
                <c:pt idx="11374">
                  <c:v>0.54099746403257665</c:v>
                </c:pt>
                <c:pt idx="11375">
                  <c:v>0.5409023561412305</c:v>
                </c:pt>
                <c:pt idx="11376">
                  <c:v>0.54080727332777578</c:v>
                </c:pt>
                <c:pt idx="11377">
                  <c:v>0.54071221558339067</c:v>
                </c:pt>
                <c:pt idx="11378">
                  <c:v>0.54061718289926142</c:v>
                </c:pt>
                <c:pt idx="11379">
                  <c:v>0.54052217526659152</c:v>
                </c:pt>
                <c:pt idx="11380">
                  <c:v>0.54042719267656714</c:v>
                </c:pt>
                <c:pt idx="11381">
                  <c:v>0.54033223512039019</c:v>
                </c:pt>
                <c:pt idx="11382">
                  <c:v>0.54023730258926417</c:v>
                </c:pt>
                <c:pt idx="11383">
                  <c:v>0.54014239507439654</c:v>
                </c:pt>
                <c:pt idx="11384">
                  <c:v>0.54004751256700079</c:v>
                </c:pt>
                <c:pt idx="11385">
                  <c:v>0.53995265505828471</c:v>
                </c:pt>
                <c:pt idx="11386">
                  <c:v>0.53985782253947934</c:v>
                </c:pt>
                <c:pt idx="11387">
                  <c:v>0.53976301500179069</c:v>
                </c:pt>
                <c:pt idx="11388">
                  <c:v>0.53966823243646178</c:v>
                </c:pt>
                <c:pt idx="11389">
                  <c:v>0.53957347483471141</c:v>
                </c:pt>
                <c:pt idx="11390">
                  <c:v>0.53947874218778102</c:v>
                </c:pt>
                <c:pt idx="11391">
                  <c:v>0.53938403448690642</c:v>
                </c:pt>
                <c:pt idx="11392">
                  <c:v>0.53928935172332959</c:v>
                </c:pt>
                <c:pt idx="11393">
                  <c:v>0.53919469388829844</c:v>
                </c:pt>
                <c:pt idx="11394">
                  <c:v>0.53910006097305641</c:v>
                </c:pt>
                <c:pt idx="11395">
                  <c:v>0.53900545296886593</c:v>
                </c:pt>
                <c:pt idx="11396">
                  <c:v>0.53891086986697356</c:v>
                </c:pt>
                <c:pt idx="11397">
                  <c:v>0.53881631165865052</c:v>
                </c:pt>
                <c:pt idx="11398">
                  <c:v>0.53872177833515944</c:v>
                </c:pt>
                <c:pt idx="11399">
                  <c:v>0.53862726988776122</c:v>
                </c:pt>
                <c:pt idx="11400">
                  <c:v>0.53853278630773826</c:v>
                </c:pt>
                <c:pt idx="11401">
                  <c:v>0.53843832758636756</c:v>
                </c:pt>
                <c:pt idx="11402">
                  <c:v>0.53834389371492319</c:v>
                </c:pt>
                <c:pt idx="11403">
                  <c:v>0.53824948468469413</c:v>
                </c:pt>
                <c:pt idx="11404">
                  <c:v>0.53815510048696058</c:v>
                </c:pt>
                <c:pt idx="11405">
                  <c:v>0.53806074111302249</c:v>
                </c:pt>
                <c:pt idx="11406">
                  <c:v>0.53796640655417605</c:v>
                </c:pt>
                <c:pt idx="11407">
                  <c:v>0.53787209680171166</c:v>
                </c:pt>
                <c:pt idx="11408">
                  <c:v>0.53777781184694118</c:v>
                </c:pt>
                <c:pt idx="11409">
                  <c:v>0.53768355168116877</c:v>
                </c:pt>
                <c:pt idx="11410">
                  <c:v>0.53758931629570561</c:v>
                </c:pt>
                <c:pt idx="11411">
                  <c:v>0.53749510568186576</c:v>
                </c:pt>
                <c:pt idx="11412">
                  <c:v>0.53740091983096516</c:v>
                </c:pt>
                <c:pt idx="11413">
                  <c:v>0.53730675873433298</c:v>
                </c:pt>
                <c:pt idx="11414">
                  <c:v>0.53721262238329293</c:v>
                </c:pt>
                <c:pt idx="11415">
                  <c:v>0.53711851076917105</c:v>
                </c:pt>
                <c:pt idx="11416">
                  <c:v>0.53702442388330363</c:v>
                </c:pt>
                <c:pt idx="11417">
                  <c:v>0.53693036171702335</c:v>
                </c:pt>
                <c:pt idx="11418">
                  <c:v>0.53683632426168348</c:v>
                </c:pt>
                <c:pt idx="11419">
                  <c:v>0.53674231150861862</c:v>
                </c:pt>
                <c:pt idx="11420">
                  <c:v>0.53664832344918434</c:v>
                </c:pt>
                <c:pt idx="11421">
                  <c:v>0.53655436007472057</c:v>
                </c:pt>
                <c:pt idx="11422">
                  <c:v>0.53646042137659744</c:v>
                </c:pt>
                <c:pt idx="11423">
                  <c:v>0.5363665073461702</c:v>
                </c:pt>
                <c:pt idx="11424">
                  <c:v>0.53627261797480363</c:v>
                </c:pt>
                <c:pt idx="11425">
                  <c:v>0.53617875325386577</c:v>
                </c:pt>
                <c:pt idx="11426">
                  <c:v>0.53608491317472362</c:v>
                </c:pt>
                <c:pt idx="11427">
                  <c:v>0.53599109772875864</c:v>
                </c:pt>
                <c:pt idx="11428">
                  <c:v>0.53589730690734649</c:v>
                </c:pt>
                <c:pt idx="11429">
                  <c:v>0.53580354070187153</c:v>
                </c:pt>
                <c:pt idx="11430">
                  <c:v>0.53570979910372063</c:v>
                </c:pt>
                <c:pt idx="11431">
                  <c:v>0.53561608210428191</c:v>
                </c:pt>
                <c:pt idx="11432">
                  <c:v>0.53552238969494848</c:v>
                </c:pt>
                <c:pt idx="11433">
                  <c:v>0.53542872186712476</c:v>
                </c:pt>
                <c:pt idx="11434">
                  <c:v>0.53533507861220997</c:v>
                </c:pt>
                <c:pt idx="11435">
                  <c:v>0.53524145992160566</c:v>
                </c:pt>
                <c:pt idx="11436">
                  <c:v>0.53514786578672346</c:v>
                </c:pt>
                <c:pt idx="11437">
                  <c:v>0.53505429619897904</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0.53374689461987246</c:v>
                </c:pt>
                <c:pt idx="11452">
                  <c:v>0.5336536922112497</c:v>
                </c:pt>
                <c:pt idx="11453">
                  <c:v>0.53356051421288131</c:v>
                </c:pt>
                <c:pt idx="11454">
                  <c:v>0.53346736061623723</c:v>
                </c:pt>
                <c:pt idx="11455">
                  <c:v>0.53337423141280915</c:v>
                </c:pt>
                <c:pt idx="11456">
                  <c:v>0.53328112659406923</c:v>
                </c:pt>
                <c:pt idx="11457">
                  <c:v>0.53318804615150905</c:v>
                </c:pt>
                <c:pt idx="11458">
                  <c:v>0.53309499007661987</c:v>
                </c:pt>
                <c:pt idx="11459">
                  <c:v>0.53300195836089981</c:v>
                </c:pt>
                <c:pt idx="11460">
                  <c:v>0.53290895099583901</c:v>
                </c:pt>
                <c:pt idx="11461">
                  <c:v>0.53281596797294595</c:v>
                </c:pt>
                <c:pt idx="11462">
                  <c:v>0.53272300928373173</c:v>
                </c:pt>
                <c:pt idx="11463">
                  <c:v>0.5326300749196986</c:v>
                </c:pt>
                <c:pt idx="11464">
                  <c:v>0.53253716487235681</c:v>
                </c:pt>
                <c:pt idx="11465">
                  <c:v>0.53244427913324066</c:v>
                </c:pt>
                <c:pt idx="11466">
                  <c:v>0.53235141769385785</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0.53151675683026622</c:v>
                </c:pt>
                <c:pt idx="11476">
                  <c:v>0.53142413792270626</c:v>
                </c:pt>
                <c:pt idx="11477">
                  <c:v>0.5313315432218525</c:v>
                </c:pt>
                <c:pt idx="11478">
                  <c:v>0.53123897271927445</c:v>
                </c:pt>
                <c:pt idx="11479">
                  <c:v>0.53114642640654064</c:v>
                </c:pt>
                <c:pt idx="11480">
                  <c:v>0.53105390427522337</c:v>
                </c:pt>
                <c:pt idx="11481">
                  <c:v>0.53096140631690003</c:v>
                </c:pt>
                <c:pt idx="11482">
                  <c:v>0.53086893252315104</c:v>
                </c:pt>
                <c:pt idx="11483">
                  <c:v>0.5307764828855539</c:v>
                </c:pt>
                <c:pt idx="11484">
                  <c:v>0.53068405739570579</c:v>
                </c:pt>
                <c:pt idx="11485">
                  <c:v>0.53059165604519143</c:v>
                </c:pt>
                <c:pt idx="11486">
                  <c:v>0.53049927882560111</c:v>
                </c:pt>
                <c:pt idx="11487">
                  <c:v>0.53040692572853987</c:v>
                </c:pt>
                <c:pt idx="11488">
                  <c:v>0.53031459674561043</c:v>
                </c:pt>
                <c:pt idx="11489">
                  <c:v>0.53022229186841829</c:v>
                </c:pt>
                <c:pt idx="11490">
                  <c:v>0.53013001108856861</c:v>
                </c:pt>
                <c:pt idx="11491">
                  <c:v>0.53003775439767498</c:v>
                </c:pt>
                <c:pt idx="11492">
                  <c:v>0.52994552178735321</c:v>
                </c:pt>
                <c:pt idx="11493">
                  <c:v>0.52985331324922935</c:v>
                </c:pt>
                <c:pt idx="11494">
                  <c:v>0.52976112877491843</c:v>
                </c:pt>
                <c:pt idx="11495">
                  <c:v>0.52966896835605726</c:v>
                </c:pt>
                <c:pt idx="11496">
                  <c:v>0.52957683198426719</c:v>
                </c:pt>
                <c:pt idx="11497">
                  <c:v>0.5294847196511927</c:v>
                </c:pt>
                <c:pt idx="11498">
                  <c:v>0.5293926313484647</c:v>
                </c:pt>
                <c:pt idx="11499">
                  <c:v>0.52930056706772566</c:v>
                </c:pt>
                <c:pt idx="11500">
                  <c:v>0.52920852680062658</c:v>
                </c:pt>
                <c:pt idx="11501">
                  <c:v>0.52911651053881292</c:v>
                </c:pt>
                <c:pt idx="11502">
                  <c:v>0.52902451827393715</c:v>
                </c:pt>
                <c:pt idx="11503">
                  <c:v>0.52893254999765116</c:v>
                </c:pt>
                <c:pt idx="11504">
                  <c:v>0.52884060570163149</c:v>
                </c:pt>
                <c:pt idx="11505">
                  <c:v>0.52874868537752562</c:v>
                </c:pt>
                <c:pt idx="11506">
                  <c:v>0.52865678901700353</c:v>
                </c:pt>
                <c:pt idx="11507">
                  <c:v>0.52856491661174387</c:v>
                </c:pt>
                <c:pt idx="11508">
                  <c:v>0.52847306815341388</c:v>
                </c:pt>
                <c:pt idx="11509">
                  <c:v>0.52838124363369465</c:v>
                </c:pt>
                <c:pt idx="11510">
                  <c:v>0.5282894430442665</c:v>
                </c:pt>
                <c:pt idx="11511">
                  <c:v>0.52819766637681764</c:v>
                </c:pt>
                <c:pt idx="11512">
                  <c:v>0.52810591362303683</c:v>
                </c:pt>
                <c:pt idx="11513">
                  <c:v>0.52801418477460726</c:v>
                </c:pt>
                <c:pt idx="11514">
                  <c:v>0.52792247982324236</c:v>
                </c:pt>
                <c:pt idx="11515">
                  <c:v>0.52783079876062777</c:v>
                </c:pt>
                <c:pt idx="11516">
                  <c:v>0.5277391415784789</c:v>
                </c:pt>
                <c:pt idx="11517">
                  <c:v>0.52764750826849194</c:v>
                </c:pt>
                <c:pt idx="11518">
                  <c:v>0.52755589882237852</c:v>
                </c:pt>
                <c:pt idx="11519">
                  <c:v>0.52746431323185938</c:v>
                </c:pt>
                <c:pt idx="11520">
                  <c:v>0.52737275148864859</c:v>
                </c:pt>
                <c:pt idx="11521">
                  <c:v>0.52728121358447289</c:v>
                </c:pt>
                <c:pt idx="11522">
                  <c:v>0.52718969951104511</c:v>
                </c:pt>
                <c:pt idx="11523">
                  <c:v>0.52709820926010564</c:v>
                </c:pt>
                <c:pt idx="11524">
                  <c:v>0.52700674282338167</c:v>
                </c:pt>
                <c:pt idx="11525">
                  <c:v>0.52691530019261046</c:v>
                </c:pt>
                <c:pt idx="11526">
                  <c:v>0.52682388135953162</c:v>
                </c:pt>
                <c:pt idx="11527">
                  <c:v>0.52673248631588665</c:v>
                </c:pt>
                <c:pt idx="11528">
                  <c:v>0.52664111505342581</c:v>
                </c:pt>
                <c:pt idx="11529">
                  <c:v>0.52654976756389393</c:v>
                </c:pt>
                <c:pt idx="11530">
                  <c:v>0.5264584438390445</c:v>
                </c:pt>
                <c:pt idx="11531">
                  <c:v>0.52636714387063599</c:v>
                </c:pt>
                <c:pt idx="11532">
                  <c:v>0.52627586765044065</c:v>
                </c:pt>
                <c:pt idx="11533">
                  <c:v>0.52618461517020731</c:v>
                </c:pt>
                <c:pt idx="11534">
                  <c:v>0.52609338642171055</c:v>
                </c:pt>
                <c:pt idx="11535">
                  <c:v>0.52600218139671873</c:v>
                </c:pt>
                <c:pt idx="11536">
                  <c:v>0.52591100008701486</c:v>
                </c:pt>
                <c:pt idx="11537">
                  <c:v>0.52581984248437352</c:v>
                </c:pt>
                <c:pt idx="11538">
                  <c:v>0.52572870858056864</c:v>
                </c:pt>
                <c:pt idx="11539">
                  <c:v>0.52563759836739687</c:v>
                </c:pt>
                <c:pt idx="11540">
                  <c:v>0.52554651183664081</c:v>
                </c:pt>
                <c:pt idx="11541">
                  <c:v>0.52545544898010332</c:v>
                </c:pt>
                <c:pt idx="11542">
                  <c:v>0.525364409789571</c:v>
                </c:pt>
                <c:pt idx="11543">
                  <c:v>0.52527339425684727</c:v>
                </c:pt>
                <c:pt idx="11544">
                  <c:v>0.5251824023737357</c:v>
                </c:pt>
                <c:pt idx="11545">
                  <c:v>0.52509143413204362</c:v>
                </c:pt>
                <c:pt idx="11546">
                  <c:v>0.52500048952358414</c:v>
                </c:pt>
                <c:pt idx="11547">
                  <c:v>0.52490956854016368</c:v>
                </c:pt>
                <c:pt idx="11548">
                  <c:v>0.52481867117360803</c:v>
                </c:pt>
                <c:pt idx="11549">
                  <c:v>0.52472779741573605</c:v>
                </c:pt>
                <c:pt idx="11550">
                  <c:v>0.52463694725837262</c:v>
                </c:pt>
                <c:pt idx="11551">
                  <c:v>0.5245461206933455</c:v>
                </c:pt>
                <c:pt idx="11552">
                  <c:v>0.52445531771248743</c:v>
                </c:pt>
                <c:pt idx="11553">
                  <c:v>0.52436453830763119</c:v>
                </c:pt>
                <c:pt idx="11554">
                  <c:v>0.5242737824706234</c:v>
                </c:pt>
                <c:pt idx="11555">
                  <c:v>0.52418305019329903</c:v>
                </c:pt>
                <c:pt idx="11556">
                  <c:v>0.5240923414675065</c:v>
                </c:pt>
                <c:pt idx="11557">
                  <c:v>0.52400165628509976</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0.52318654775250129</c:v>
                </c:pt>
                <c:pt idx="11567">
                  <c:v>0.52309609755641362</c:v>
                </c:pt>
                <c:pt idx="11568">
                  <c:v>0.52300567081428362</c:v>
                </c:pt>
                <c:pt idx="11569">
                  <c:v>0.5229152675180061</c:v>
                </c:pt>
                <c:pt idx="11570">
                  <c:v>0.52282488765947599</c:v>
                </c:pt>
                <c:pt idx="11571">
                  <c:v>0.52273453123058744</c:v>
                </c:pt>
                <c:pt idx="11572">
                  <c:v>0.52264419822324681</c:v>
                </c:pt>
                <c:pt idx="11573">
                  <c:v>0.52255388862936158</c:v>
                </c:pt>
                <c:pt idx="11574">
                  <c:v>0.52246360244084067</c:v>
                </c:pt>
                <c:pt idx="11575">
                  <c:v>0.52237333964959565</c:v>
                </c:pt>
                <c:pt idx="11576">
                  <c:v>0.52228310024753943</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0.52138199085665637</c:v>
                </c:pt>
                <c:pt idx="11587">
                  <c:v>0.52129200820319521</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0.520572984829207</c:v>
                </c:pt>
                <c:pt idx="11596">
                  <c:v>0.52048321151878763</c:v>
                </c:pt>
                <c:pt idx="11597">
                  <c:v>0.52039346142860066</c:v>
                </c:pt>
                <c:pt idx="11598">
                  <c:v>0.52030373455064449</c:v>
                </c:pt>
                <c:pt idx="11599">
                  <c:v>0.52021403087691398</c:v>
                </c:pt>
                <c:pt idx="11600">
                  <c:v>0.52012435039941463</c:v>
                </c:pt>
                <c:pt idx="11601">
                  <c:v>0.52003469311014094</c:v>
                </c:pt>
                <c:pt idx="11602">
                  <c:v>0.51994505900110599</c:v>
                </c:pt>
                <c:pt idx="11603">
                  <c:v>0.51985544806431261</c:v>
                </c:pt>
                <c:pt idx="11604">
                  <c:v>0.51976586029178062</c:v>
                </c:pt>
                <c:pt idx="11605">
                  <c:v>0.51967629567552465</c:v>
                </c:pt>
                <c:pt idx="11606">
                  <c:v>0.51958675420756173</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0.51860332356878103</c:v>
                </c:pt>
                <c:pt idx="11618">
                  <c:v>0.51851405925920047</c:v>
                </c:pt>
                <c:pt idx="11619">
                  <c:v>0.5184248179944968</c:v>
                </c:pt>
                <c:pt idx="11620">
                  <c:v>0.51833559976672383</c:v>
                </c:pt>
                <c:pt idx="11621">
                  <c:v>0.51824640456797144</c:v>
                </c:pt>
                <c:pt idx="11622">
                  <c:v>0.51815723239030265</c:v>
                </c:pt>
                <c:pt idx="11623">
                  <c:v>0.51806808322579712</c:v>
                </c:pt>
                <c:pt idx="11624">
                  <c:v>0.51797895706653874</c:v>
                </c:pt>
                <c:pt idx="11625">
                  <c:v>0.51788985390461262</c:v>
                </c:pt>
                <c:pt idx="11626">
                  <c:v>0.51780077373210576</c:v>
                </c:pt>
                <c:pt idx="11627">
                  <c:v>0.51771171654111436</c:v>
                </c:pt>
                <c:pt idx="11628">
                  <c:v>0.51762268232372788</c:v>
                </c:pt>
                <c:pt idx="11629">
                  <c:v>0.51753367107204351</c:v>
                </c:pt>
                <c:pt idx="11630">
                  <c:v>0.51744468277817812</c:v>
                </c:pt>
                <c:pt idx="11631">
                  <c:v>0.51735571743421982</c:v>
                </c:pt>
                <c:pt idx="11632">
                  <c:v>0.51726677503228369</c:v>
                </c:pt>
                <c:pt idx="11633">
                  <c:v>0.5171778555644938</c:v>
                </c:pt>
                <c:pt idx="11634">
                  <c:v>0.51708895902294338</c:v>
                </c:pt>
                <c:pt idx="11635">
                  <c:v>0.51700008539977282</c:v>
                </c:pt>
                <c:pt idx="11636">
                  <c:v>0.51691123468709488</c:v>
                </c:pt>
                <c:pt idx="11637">
                  <c:v>0.51682240687703218</c:v>
                </c:pt>
                <c:pt idx="11638">
                  <c:v>0.51673360196172058</c:v>
                </c:pt>
                <c:pt idx="11639">
                  <c:v>0.51664481993329314</c:v>
                </c:pt>
                <c:pt idx="11640">
                  <c:v>0.51655606078387806</c:v>
                </c:pt>
                <c:pt idx="11641">
                  <c:v>0.51646732450561983</c:v>
                </c:pt>
                <c:pt idx="11642">
                  <c:v>0.51637861109066752</c:v>
                </c:pt>
                <c:pt idx="11643">
                  <c:v>0.51628992053115896</c:v>
                </c:pt>
                <c:pt idx="11644">
                  <c:v>0.516201252819246</c:v>
                </c:pt>
                <c:pt idx="11645">
                  <c:v>0.51611260794708158</c:v>
                </c:pt>
                <c:pt idx="11646">
                  <c:v>0.51602398590682053</c:v>
                </c:pt>
                <c:pt idx="11647">
                  <c:v>0.51593538669062888</c:v>
                </c:pt>
                <c:pt idx="11648">
                  <c:v>0.51584681029066293</c:v>
                </c:pt>
                <c:pt idx="11649">
                  <c:v>0.51575825669909614</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0.51487397352408903</c:v>
                </c:pt>
                <c:pt idx="11660">
                  <c:v>0.51478567030880162</c:v>
                </c:pt>
                <c:pt idx="11661">
                  <c:v>0.51469738980816349</c:v>
                </c:pt>
                <c:pt idx="11662">
                  <c:v>0.51460913201439595</c:v>
                </c:pt>
                <c:pt idx="11663">
                  <c:v>0.5145208969196986</c:v>
                </c:pt>
                <c:pt idx="11664">
                  <c:v>0.5144326845162952</c:v>
                </c:pt>
                <c:pt idx="11665">
                  <c:v>0.5143444947964102</c:v>
                </c:pt>
                <c:pt idx="11666">
                  <c:v>0.51425632775225416</c:v>
                </c:pt>
                <c:pt idx="11667">
                  <c:v>0.5141681833760724</c:v>
                </c:pt>
                <c:pt idx="11668">
                  <c:v>0.51408006166007869</c:v>
                </c:pt>
                <c:pt idx="11669">
                  <c:v>0.51399196259651436</c:v>
                </c:pt>
                <c:pt idx="11670">
                  <c:v>0.5139038861776084</c:v>
                </c:pt>
                <c:pt idx="11671">
                  <c:v>0.51381583239561091</c:v>
                </c:pt>
                <c:pt idx="11672">
                  <c:v>0.51372780124275541</c:v>
                </c:pt>
                <c:pt idx="11673">
                  <c:v>0.51363979271129578</c:v>
                </c:pt>
                <c:pt idx="11674">
                  <c:v>0.513551806793482</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0.51284873261320585</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0.51214710125273477</c:v>
                </c:pt>
                <c:pt idx="11691">
                  <c:v>0.51205949858431365</c:v>
                </c:pt>
                <c:pt idx="11692">
                  <c:v>0.51197191839059952</c:v>
                </c:pt>
                <c:pt idx="11693">
                  <c:v>0.51188436066390086</c:v>
                </c:pt>
                <c:pt idx="11694">
                  <c:v>0.51179682539654314</c:v>
                </c:pt>
                <c:pt idx="11695">
                  <c:v>0.51170931258084529</c:v>
                </c:pt>
                <c:pt idx="11696">
                  <c:v>0.51162182220912478</c:v>
                </c:pt>
                <c:pt idx="11697">
                  <c:v>0.51153435427370331</c:v>
                </c:pt>
                <c:pt idx="11698">
                  <c:v>0.51144690876691679</c:v>
                </c:pt>
                <c:pt idx="11699">
                  <c:v>0.51135948568110468</c:v>
                </c:pt>
                <c:pt idx="11700">
                  <c:v>0.51127208500859078</c:v>
                </c:pt>
                <c:pt idx="11701">
                  <c:v>0.51118470674171756</c:v>
                </c:pt>
                <c:pt idx="11702">
                  <c:v>0.51109735087282926</c:v>
                </c:pt>
                <c:pt idx="11703">
                  <c:v>0.51101001739426921</c:v>
                </c:pt>
                <c:pt idx="11704">
                  <c:v>0.51092270629838765</c:v>
                </c:pt>
                <c:pt idx="11705">
                  <c:v>0.51083541757753725</c:v>
                </c:pt>
                <c:pt idx="11706">
                  <c:v>0.51074815122406769</c:v>
                </c:pt>
                <c:pt idx="11707">
                  <c:v>0.51066090723034407</c:v>
                </c:pt>
                <c:pt idx="11708">
                  <c:v>0.51057368558872629</c:v>
                </c:pt>
                <c:pt idx="11709">
                  <c:v>0.51048648629157922</c:v>
                </c:pt>
                <c:pt idx="11710">
                  <c:v>0.5103993093312712</c:v>
                </c:pt>
                <c:pt idx="11711">
                  <c:v>0.51031215470017166</c:v>
                </c:pt>
                <c:pt idx="11712">
                  <c:v>0.51022502239066203</c:v>
                </c:pt>
                <c:pt idx="11713">
                  <c:v>0.51013791239511463</c:v>
                </c:pt>
                <c:pt idx="11714">
                  <c:v>0.51005082470591057</c:v>
                </c:pt>
                <c:pt idx="11715">
                  <c:v>0.50996375931543758</c:v>
                </c:pt>
                <c:pt idx="11716">
                  <c:v>0.50987671621608432</c:v>
                </c:pt>
                <c:pt idx="11717">
                  <c:v>0.50978969540023533</c:v>
                </c:pt>
                <c:pt idx="11718">
                  <c:v>0.50970269686029168</c:v>
                </c:pt>
                <c:pt idx="11719">
                  <c:v>0.50961572058864868</c:v>
                </c:pt>
                <c:pt idx="11720">
                  <c:v>0.5095287665777074</c:v>
                </c:pt>
                <c:pt idx="11721">
                  <c:v>0.50944183481987448</c:v>
                </c:pt>
                <c:pt idx="11722">
                  <c:v>0.50935492530754856</c:v>
                </c:pt>
                <c:pt idx="11723">
                  <c:v>0.50926803803315068</c:v>
                </c:pt>
                <c:pt idx="11724">
                  <c:v>0.5091811729890896</c:v>
                </c:pt>
                <c:pt idx="11725">
                  <c:v>0.50909433016778283</c:v>
                </c:pt>
                <c:pt idx="11726">
                  <c:v>0.50900750956164853</c:v>
                </c:pt>
                <c:pt idx="11727">
                  <c:v>0.50892071116311965</c:v>
                </c:pt>
                <c:pt idx="11728">
                  <c:v>0.50883393496460938</c:v>
                </c:pt>
                <c:pt idx="11729">
                  <c:v>0.5087471809585562</c:v>
                </c:pt>
                <c:pt idx="11730">
                  <c:v>0.50866044913739139</c:v>
                </c:pt>
                <c:pt idx="11731">
                  <c:v>0.50857373949355145</c:v>
                </c:pt>
                <c:pt idx="11732">
                  <c:v>0.50848705201947575</c:v>
                </c:pt>
                <c:pt idx="11733">
                  <c:v>0.50840038670760368</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0.50753495085005629</c:v>
                </c:pt>
                <c:pt idx="11744">
                  <c:v>0.50744852882461855</c:v>
                </c:pt>
                <c:pt idx="11745">
                  <c:v>0.50736212887094845</c:v>
                </c:pt>
                <c:pt idx="11746">
                  <c:v>0.50727575098154587</c:v>
                </c:pt>
                <c:pt idx="11747">
                  <c:v>0.50718939514888262</c:v>
                </c:pt>
                <c:pt idx="11748">
                  <c:v>0.50710306136545358</c:v>
                </c:pt>
                <c:pt idx="11749">
                  <c:v>0.50701674962375376</c:v>
                </c:pt>
                <c:pt idx="11750">
                  <c:v>0.50693045991628549</c:v>
                </c:pt>
                <c:pt idx="11751">
                  <c:v>0.50684419223554578</c:v>
                </c:pt>
                <c:pt idx="11752">
                  <c:v>0.50675794657403361</c:v>
                </c:pt>
                <c:pt idx="11753">
                  <c:v>0.50667172292426133</c:v>
                </c:pt>
                <c:pt idx="11754">
                  <c:v>0.50658552127873857</c:v>
                </c:pt>
                <c:pt idx="11755">
                  <c:v>0.50649934162997834</c:v>
                </c:pt>
                <c:pt idx="11756">
                  <c:v>0.50641318397049406</c:v>
                </c:pt>
                <c:pt idx="11757">
                  <c:v>0.5063270482928135</c:v>
                </c:pt>
                <c:pt idx="11758">
                  <c:v>0.50624093458945263</c:v>
                </c:pt>
                <c:pt idx="11759">
                  <c:v>0.50615484285293566</c:v>
                </c:pt>
                <c:pt idx="11760">
                  <c:v>0.50606877307580023</c:v>
                </c:pt>
                <c:pt idx="11761">
                  <c:v>0.50598272525057186</c:v>
                </c:pt>
                <c:pt idx="11762">
                  <c:v>0.50589669936978865</c:v>
                </c:pt>
                <c:pt idx="11763">
                  <c:v>0.50581069542598778</c:v>
                </c:pt>
                <c:pt idx="11764">
                  <c:v>0.50572471341171465</c:v>
                </c:pt>
                <c:pt idx="11765">
                  <c:v>0.50563875331951114</c:v>
                </c:pt>
                <c:pt idx="11766">
                  <c:v>0.50555281514191996</c:v>
                </c:pt>
                <c:pt idx="11767">
                  <c:v>0.50546689887150476</c:v>
                </c:pt>
                <c:pt idx="11768">
                  <c:v>0.50538100450081669</c:v>
                </c:pt>
                <c:pt idx="11769">
                  <c:v>0.50529513202240861</c:v>
                </c:pt>
                <c:pt idx="11770">
                  <c:v>0.50520928142884314</c:v>
                </c:pt>
                <c:pt idx="11771">
                  <c:v>0.50512345271268588</c:v>
                </c:pt>
                <c:pt idx="11772">
                  <c:v>0.50503764586650257</c:v>
                </c:pt>
                <c:pt idx="11773">
                  <c:v>0.50495186088286559</c:v>
                </c:pt>
                <c:pt idx="11774">
                  <c:v>0.50486609775434499</c:v>
                </c:pt>
                <c:pt idx="11775">
                  <c:v>0.5047803564735267</c:v>
                </c:pt>
                <c:pt idx="11776">
                  <c:v>0.50469463703297823</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0.50358226840045595</c:v>
                </c:pt>
                <c:pt idx="11790">
                  <c:v>0.50349685394640953</c:v>
                </c:pt>
                <c:pt idx="11791">
                  <c:v>0.50341146122170866</c:v>
                </c:pt>
                <c:pt idx="11792">
                  <c:v>0.50332609021899233</c:v>
                </c:pt>
                <c:pt idx="11793">
                  <c:v>0.50324074093088722</c:v>
                </c:pt>
                <c:pt idx="11794">
                  <c:v>0.50315541335003378</c:v>
                </c:pt>
                <c:pt idx="11795">
                  <c:v>0.50307010746906533</c:v>
                </c:pt>
                <c:pt idx="11796">
                  <c:v>0.50298482328063066</c:v>
                </c:pt>
                <c:pt idx="11797">
                  <c:v>0.5028995607773733</c:v>
                </c:pt>
                <c:pt idx="11798">
                  <c:v>0.50281431995193893</c:v>
                </c:pt>
                <c:pt idx="11799">
                  <c:v>0.50272910079698852</c:v>
                </c:pt>
                <c:pt idx="11800">
                  <c:v>0.50264390330516862</c:v>
                </c:pt>
                <c:pt idx="11801">
                  <c:v>0.50255872746913932</c:v>
                </c:pt>
                <c:pt idx="11802">
                  <c:v>0.5024735732815625</c:v>
                </c:pt>
                <c:pt idx="11803">
                  <c:v>0.50238844073510247</c:v>
                </c:pt>
                <c:pt idx="11804">
                  <c:v>0.50230332982242187</c:v>
                </c:pt>
                <c:pt idx="11805">
                  <c:v>0.50221824053620456</c:v>
                </c:pt>
                <c:pt idx="11806">
                  <c:v>0.50213317286911252</c:v>
                </c:pt>
                <c:pt idx="11807">
                  <c:v>0.50204812681382471</c:v>
                </c:pt>
                <c:pt idx="11808">
                  <c:v>0.50196310236302188</c:v>
                </c:pt>
                <c:pt idx="11809">
                  <c:v>0.50187809950938911</c:v>
                </c:pt>
                <c:pt idx="11810">
                  <c:v>0.50179311824560613</c:v>
                </c:pt>
                <c:pt idx="11811">
                  <c:v>0.50170815856436835</c:v>
                </c:pt>
                <c:pt idx="11812">
                  <c:v>0.50162322045836605</c:v>
                </c:pt>
                <c:pt idx="11813">
                  <c:v>0.50153830392029197</c:v>
                </c:pt>
                <c:pt idx="11814">
                  <c:v>0.50145340894284907</c:v>
                </c:pt>
                <c:pt idx="11815">
                  <c:v>0.5013685355187395</c:v>
                </c:pt>
                <c:pt idx="11816">
                  <c:v>0.50128368364066256</c:v>
                </c:pt>
                <c:pt idx="11817">
                  <c:v>0.50119885330132963</c:v>
                </c:pt>
                <c:pt idx="11818">
                  <c:v>0.50111404449344954</c:v>
                </c:pt>
                <c:pt idx="11819">
                  <c:v>0.50102925720973979</c:v>
                </c:pt>
                <c:pt idx="11820">
                  <c:v>0.50094449144290953</c:v>
                </c:pt>
                <c:pt idx="11821">
                  <c:v>0.5008597471856866</c:v>
                </c:pt>
                <c:pt idx="11822">
                  <c:v>0.50077502443079325</c:v>
                </c:pt>
                <c:pt idx="11823">
                  <c:v>0.50069032317094886</c:v>
                </c:pt>
                <c:pt idx="11824">
                  <c:v>0.50060564339889502</c:v>
                </c:pt>
                <c:pt idx="11825">
                  <c:v>0.50052098510734278</c:v>
                </c:pt>
                <c:pt idx="11826">
                  <c:v>0.50043634828905137</c:v>
                </c:pt>
                <c:pt idx="11827">
                  <c:v>0.50035173293675128</c:v>
                </c:pt>
                <c:pt idx="11828">
                  <c:v>0.50026713904317899</c:v>
                </c:pt>
                <c:pt idx="11829">
                  <c:v>0.50018256660108207</c:v>
                </c:pt>
                <c:pt idx="11830">
                  <c:v>0.50009801560321032</c:v>
                </c:pt>
                <c:pt idx="11831">
                  <c:v>0.50001348604230622</c:v>
                </c:pt>
                <c:pt idx="11832">
                  <c:v>0.49992897791113794</c:v>
                </c:pt>
                <c:pt idx="11833">
                  <c:v>0.49984449120245134</c:v>
                </c:pt>
                <c:pt idx="11834">
                  <c:v>0.49976002590900637</c:v>
                </c:pt>
                <c:pt idx="11835">
                  <c:v>0.49967558202356882</c:v>
                </c:pt>
                <c:pt idx="11836">
                  <c:v>0.49959115953890626</c:v>
                </c:pt>
                <c:pt idx="11837">
                  <c:v>0.4995067584477863</c:v>
                </c:pt>
                <c:pt idx="11838">
                  <c:v>0.49942237874298329</c:v>
                </c:pt>
                <c:pt idx="11839">
                  <c:v>0.49933802041726588</c:v>
                </c:pt>
                <c:pt idx="11840">
                  <c:v>0.49925368346341831</c:v>
                </c:pt>
                <c:pt idx="11841">
                  <c:v>0.49916936787422272</c:v>
                </c:pt>
                <c:pt idx="11842">
                  <c:v>0.49908507364245869</c:v>
                </c:pt>
                <c:pt idx="11843">
                  <c:v>0.49900080076091474</c:v>
                </c:pt>
                <c:pt idx="11844">
                  <c:v>0.49891654922238404</c:v>
                </c:pt>
                <c:pt idx="11845">
                  <c:v>0.4988323190196583</c:v>
                </c:pt>
                <c:pt idx="11846">
                  <c:v>0.49874811014553133</c:v>
                </c:pt>
                <c:pt idx="11847">
                  <c:v>0.49866392259280906</c:v>
                </c:pt>
                <c:pt idx="11848">
                  <c:v>0.49857975635428986</c:v>
                </c:pt>
                <c:pt idx="11849">
                  <c:v>0.49849561142277798</c:v>
                </c:pt>
                <c:pt idx="11850">
                  <c:v>0.49841148779108713</c:v>
                </c:pt>
                <c:pt idx="11851">
                  <c:v>0.49832738545202537</c:v>
                </c:pt>
                <c:pt idx="11852">
                  <c:v>0.49824330439840558</c:v>
                </c:pt>
                <c:pt idx="11853">
                  <c:v>0.49815924462304995</c:v>
                </c:pt>
                <c:pt idx="11854">
                  <c:v>0.49807520611877742</c:v>
                </c:pt>
                <c:pt idx="11855">
                  <c:v>0.49799118887841182</c:v>
                </c:pt>
                <c:pt idx="11856">
                  <c:v>0.49790719289478147</c:v>
                </c:pt>
                <c:pt idx="11857">
                  <c:v>0.4978232181607129</c:v>
                </c:pt>
                <c:pt idx="11858">
                  <c:v>0.49773926466903995</c:v>
                </c:pt>
                <c:pt idx="11859">
                  <c:v>0.49765533241260068</c:v>
                </c:pt>
                <c:pt idx="11860">
                  <c:v>0.49757142138423466</c:v>
                </c:pt>
                <c:pt idx="11861">
                  <c:v>0.49748753157677927</c:v>
                </c:pt>
                <c:pt idx="11862">
                  <c:v>0.49740366298308353</c:v>
                </c:pt>
                <c:pt idx="11863">
                  <c:v>0.49731981559599364</c:v>
                </c:pt>
                <c:pt idx="11864">
                  <c:v>0.49723598940835945</c:v>
                </c:pt>
                <c:pt idx="11865">
                  <c:v>0.4971521844130381</c:v>
                </c:pt>
                <c:pt idx="11866">
                  <c:v>0.49706840060288704</c:v>
                </c:pt>
                <c:pt idx="11867">
                  <c:v>0.49698463797076325</c:v>
                </c:pt>
                <c:pt idx="11868">
                  <c:v>0.49690089650952857</c:v>
                </c:pt>
                <c:pt idx="11869">
                  <c:v>0.49681717621205407</c:v>
                </c:pt>
                <c:pt idx="11870">
                  <c:v>0.49673347707120252</c:v>
                </c:pt>
                <c:pt idx="11871">
                  <c:v>0.49664979907985429</c:v>
                </c:pt>
                <c:pt idx="11872">
                  <c:v>0.49656614223087664</c:v>
                </c:pt>
                <c:pt idx="11873">
                  <c:v>0.49648250651715137</c:v>
                </c:pt>
                <c:pt idx="11874">
                  <c:v>0.49639889193155962</c:v>
                </c:pt>
                <c:pt idx="11875">
                  <c:v>0.4963152984669818</c:v>
                </c:pt>
                <c:pt idx="11876">
                  <c:v>0.49623172611630878</c:v>
                </c:pt>
                <c:pt idx="11877">
                  <c:v>0.49614817487243307</c:v>
                </c:pt>
                <c:pt idx="11878">
                  <c:v>0.49606464472824235</c:v>
                </c:pt>
                <c:pt idx="11879">
                  <c:v>0.49598113567663332</c:v>
                </c:pt>
                <c:pt idx="11880">
                  <c:v>0.49589764771050698</c:v>
                </c:pt>
                <c:pt idx="11881">
                  <c:v>0.49581418082276729</c:v>
                </c:pt>
                <c:pt idx="11882">
                  <c:v>0.49573073500631193</c:v>
                </c:pt>
                <c:pt idx="11883">
                  <c:v>0.49564731025405701</c:v>
                </c:pt>
                <c:pt idx="11884">
                  <c:v>0.49556390655890781</c:v>
                </c:pt>
                <c:pt idx="11885">
                  <c:v>0.4954805239137835</c:v>
                </c:pt>
                <c:pt idx="11886">
                  <c:v>0.49539716231159386</c:v>
                </c:pt>
                <c:pt idx="11887">
                  <c:v>0.49531382174526728</c:v>
                </c:pt>
                <c:pt idx="11888">
                  <c:v>0.4952305022077178</c:v>
                </c:pt>
                <c:pt idx="11889">
                  <c:v>0.49514720369187787</c:v>
                </c:pt>
                <c:pt idx="11890">
                  <c:v>0.49506392619067557</c:v>
                </c:pt>
                <c:pt idx="11891">
                  <c:v>0.49498066969704158</c:v>
                </c:pt>
                <c:pt idx="11892">
                  <c:v>0.49489743420390592</c:v>
                </c:pt>
                <c:pt idx="11893">
                  <c:v>0.49481421970421613</c:v>
                </c:pt>
                <c:pt idx="11894">
                  <c:v>0.49473102619090276</c:v>
                </c:pt>
                <c:pt idx="11895">
                  <c:v>0.49464785365691677</c:v>
                </c:pt>
                <c:pt idx="11896">
                  <c:v>0.49456470209520415</c:v>
                </c:pt>
                <c:pt idx="11897">
                  <c:v>0.49448157149871097</c:v>
                </c:pt>
                <c:pt idx="11898">
                  <c:v>0.49439846186039194</c:v>
                </c:pt>
                <c:pt idx="11899">
                  <c:v>0.49431537317320223</c:v>
                </c:pt>
                <c:pt idx="11900">
                  <c:v>0.49423230543009772</c:v>
                </c:pt>
                <c:pt idx="11901">
                  <c:v>0.49414925862404468</c:v>
                </c:pt>
                <c:pt idx="11902">
                  <c:v>0.49406623274800532</c:v>
                </c:pt>
                <c:pt idx="11903">
                  <c:v>0.49398322779494941</c:v>
                </c:pt>
                <c:pt idx="11904">
                  <c:v>0.49390024375784236</c:v>
                </c:pt>
                <c:pt idx="11905">
                  <c:v>0.49381728062965996</c:v>
                </c:pt>
                <c:pt idx="11906">
                  <c:v>0.49373433840337477</c:v>
                </c:pt>
                <c:pt idx="11907">
                  <c:v>0.49365141707197435</c:v>
                </c:pt>
                <c:pt idx="11908">
                  <c:v>0.49356851662843482</c:v>
                </c:pt>
                <c:pt idx="11909">
                  <c:v>0.49348563706574455</c:v>
                </c:pt>
                <c:pt idx="11910">
                  <c:v>0.49340277837688762</c:v>
                </c:pt>
                <c:pt idx="11911">
                  <c:v>0.49331994055485651</c:v>
                </c:pt>
                <c:pt idx="11912">
                  <c:v>0.49323712359264332</c:v>
                </c:pt>
                <c:pt idx="11913">
                  <c:v>0.49315432748324978</c:v>
                </c:pt>
                <c:pt idx="11914">
                  <c:v>0.49307155221967264</c:v>
                </c:pt>
                <c:pt idx="11915">
                  <c:v>0.49298879779491578</c:v>
                </c:pt>
                <c:pt idx="11916">
                  <c:v>0.49290606420198052</c:v>
                </c:pt>
                <c:pt idx="11917">
                  <c:v>0.4928233514338804</c:v>
                </c:pt>
                <c:pt idx="11918">
                  <c:v>0.49274065948362422</c:v>
                </c:pt>
                <c:pt idx="11919">
                  <c:v>0.49265798834423014</c:v>
                </c:pt>
                <c:pt idx="11920">
                  <c:v>0.49257533800871006</c:v>
                </c:pt>
                <c:pt idx="11921">
                  <c:v>0.49249270847008852</c:v>
                </c:pt>
                <c:pt idx="11922">
                  <c:v>0.49241009972138738</c:v>
                </c:pt>
                <c:pt idx="11923">
                  <c:v>0.49232751175563455</c:v>
                </c:pt>
                <c:pt idx="11924">
                  <c:v>0.49224494456585388</c:v>
                </c:pt>
                <c:pt idx="11925">
                  <c:v>0.492162398145083</c:v>
                </c:pt>
                <c:pt idx="11926">
                  <c:v>0.49207987248635288</c:v>
                </c:pt>
                <c:pt idx="11927">
                  <c:v>0.49199736758270551</c:v>
                </c:pt>
                <c:pt idx="11928">
                  <c:v>0.49191488342717837</c:v>
                </c:pt>
                <c:pt idx="11929">
                  <c:v>0.49183242001281485</c:v>
                </c:pt>
                <c:pt idx="11930">
                  <c:v>0.49174997733266418</c:v>
                </c:pt>
                <c:pt idx="11931">
                  <c:v>0.49166755537977264</c:v>
                </c:pt>
                <c:pt idx="11932">
                  <c:v>0.49158515414719356</c:v>
                </c:pt>
                <c:pt idx="11933">
                  <c:v>0.49150277362798667</c:v>
                </c:pt>
                <c:pt idx="11934">
                  <c:v>0.49142041381520468</c:v>
                </c:pt>
                <c:pt idx="11935">
                  <c:v>0.49133807470190832</c:v>
                </c:pt>
                <c:pt idx="11936">
                  <c:v>0.49125575628116575</c:v>
                </c:pt>
                <c:pt idx="11937">
                  <c:v>0.49117345854604255</c:v>
                </c:pt>
                <c:pt idx="11938">
                  <c:v>0.49109118148960917</c:v>
                </c:pt>
                <c:pt idx="11939">
                  <c:v>0.49100892510493688</c:v>
                </c:pt>
                <c:pt idx="11940">
                  <c:v>0.49092668938510192</c:v>
                </c:pt>
                <c:pt idx="11941">
                  <c:v>0.4908444743231804</c:v>
                </c:pt>
                <c:pt idx="11942">
                  <c:v>0.49076227991225868</c:v>
                </c:pt>
                <c:pt idx="11943">
                  <c:v>0.49068010614541641</c:v>
                </c:pt>
                <c:pt idx="11944">
                  <c:v>0.49059795301574288</c:v>
                </c:pt>
                <c:pt idx="11945">
                  <c:v>0.49051582051632903</c:v>
                </c:pt>
                <c:pt idx="11946">
                  <c:v>0.49043370864026747</c:v>
                </c:pt>
                <c:pt idx="11947">
                  <c:v>0.49035161738065619</c:v>
                </c:pt>
                <c:pt idx="11948">
                  <c:v>0.49026954673058676</c:v>
                </c:pt>
                <c:pt idx="11949">
                  <c:v>0.4901874966831683</c:v>
                </c:pt>
                <c:pt idx="11950">
                  <c:v>0.49010546723150361</c:v>
                </c:pt>
                <c:pt idx="11951">
                  <c:v>0.49002345836869737</c:v>
                </c:pt>
                <c:pt idx="11952">
                  <c:v>0.48994147008786487</c:v>
                </c:pt>
                <c:pt idx="11953">
                  <c:v>0.48985950238211384</c:v>
                </c:pt>
                <c:pt idx="11954">
                  <c:v>0.48977755524456351</c:v>
                </c:pt>
                <c:pt idx="11955">
                  <c:v>0.48969562866833011</c:v>
                </c:pt>
                <c:pt idx="11956">
                  <c:v>0.48961372264654118</c:v>
                </c:pt>
                <c:pt idx="11957">
                  <c:v>0.4895318371723168</c:v>
                </c:pt>
                <c:pt idx="11958">
                  <c:v>0.48944997223878667</c:v>
                </c:pt>
                <c:pt idx="11959">
                  <c:v>0.48936812783908079</c:v>
                </c:pt>
                <c:pt idx="11960">
                  <c:v>0.48928630396632838</c:v>
                </c:pt>
                <c:pt idx="11961">
                  <c:v>0.48920450061367182</c:v>
                </c:pt>
                <c:pt idx="11962">
                  <c:v>0.48912271777425076</c:v>
                </c:pt>
                <c:pt idx="11963">
                  <c:v>0.48904095544119813</c:v>
                </c:pt>
                <c:pt idx="11964">
                  <c:v>0.48895921360766947</c:v>
                </c:pt>
                <c:pt idx="11965">
                  <c:v>0.48887749226680666</c:v>
                </c:pt>
                <c:pt idx="11966">
                  <c:v>0.48879579141175911</c:v>
                </c:pt>
                <c:pt idx="11967">
                  <c:v>0.48871411103568585</c:v>
                </c:pt>
                <c:pt idx="11968">
                  <c:v>0.48863245113173714</c:v>
                </c:pt>
                <c:pt idx="11969">
                  <c:v>0.48855081169307757</c:v>
                </c:pt>
                <c:pt idx="11970">
                  <c:v>0.48846919271286565</c:v>
                </c:pt>
                <c:pt idx="11971">
                  <c:v>0.48838759418426708</c:v>
                </c:pt>
                <c:pt idx="11972">
                  <c:v>0.48830601610044844</c:v>
                </c:pt>
                <c:pt idx="11973">
                  <c:v>0.48822445845457985</c:v>
                </c:pt>
                <c:pt idx="11974">
                  <c:v>0.48814292123984004</c:v>
                </c:pt>
                <c:pt idx="11975">
                  <c:v>0.48806140444939777</c:v>
                </c:pt>
                <c:pt idx="11976">
                  <c:v>0.48797990807643782</c:v>
                </c:pt>
                <c:pt idx="11977">
                  <c:v>0.48789843211413986</c:v>
                </c:pt>
                <c:pt idx="11978">
                  <c:v>0.48781697655569151</c:v>
                </c:pt>
                <c:pt idx="11979">
                  <c:v>0.48773554139427422</c:v>
                </c:pt>
                <c:pt idx="11980">
                  <c:v>0.48765412662308244</c:v>
                </c:pt>
                <c:pt idx="11981">
                  <c:v>0.48757273223531133</c:v>
                </c:pt>
                <c:pt idx="11982">
                  <c:v>0.48749135822415285</c:v>
                </c:pt>
                <c:pt idx="11983">
                  <c:v>0.48741000458281075</c:v>
                </c:pt>
                <c:pt idx="11984">
                  <c:v>0.48732867130448515</c:v>
                </c:pt>
                <c:pt idx="11985">
                  <c:v>0.48724735838237326</c:v>
                </c:pt>
                <c:pt idx="11986">
                  <c:v>0.48716606580969568</c:v>
                </c:pt>
                <c:pt idx="11987">
                  <c:v>0.48708479357965467</c:v>
                </c:pt>
                <c:pt idx="11988">
                  <c:v>0.48700354168546217</c:v>
                </c:pt>
                <c:pt idx="11989">
                  <c:v>0.48692231012033782</c:v>
                </c:pt>
                <c:pt idx="11990">
                  <c:v>0.48684109887750082</c:v>
                </c:pt>
                <c:pt idx="11991">
                  <c:v>0.48675990795017182</c:v>
                </c:pt>
                <c:pt idx="11992">
                  <c:v>0.48667873733157624</c:v>
                </c:pt>
                <c:pt idx="11993">
                  <c:v>0.48659758701493788</c:v>
                </c:pt>
                <c:pt idx="11994">
                  <c:v>0.48651645699349155</c:v>
                </c:pt>
                <c:pt idx="11995">
                  <c:v>0.486435347260467</c:v>
                </c:pt>
                <c:pt idx="11996">
                  <c:v>0.48635425780910135</c:v>
                </c:pt>
                <c:pt idx="11997">
                  <c:v>0.4862731886326313</c:v>
                </c:pt>
                <c:pt idx="11998">
                  <c:v>0.48619213972430086</c:v>
                </c:pt>
                <c:pt idx="11999">
                  <c:v>0.48611111107735444</c:v>
                </c:pt>
                <c:pt idx="12000">
                  <c:v>0.48603010268503583</c:v>
                </c:pt>
                <c:pt idx="12001">
                  <c:v>0.48594911454059775</c:v>
                </c:pt>
                <c:pt idx="12002">
                  <c:v>0.4858681466372935</c:v>
                </c:pt>
                <c:pt idx="12003">
                  <c:v>0.48578719896837486</c:v>
                </c:pt>
                <c:pt idx="12004">
                  <c:v>0.48570627152710388</c:v>
                </c:pt>
                <c:pt idx="12005">
                  <c:v>0.4856253643067393</c:v>
                </c:pt>
                <c:pt idx="12006">
                  <c:v>0.48554447730054862</c:v>
                </c:pt>
                <c:pt idx="12007">
                  <c:v>0.48546361050179127</c:v>
                </c:pt>
                <c:pt idx="12008">
                  <c:v>0.48538276390374702</c:v>
                </c:pt>
                <c:pt idx="12009">
                  <c:v>0.48530193749967765</c:v>
                </c:pt>
                <c:pt idx="12010">
                  <c:v>0.48522113128286454</c:v>
                </c:pt>
                <c:pt idx="12011">
                  <c:v>0.48514034524658239</c:v>
                </c:pt>
                <c:pt idx="12012">
                  <c:v>0.48505957938411715</c:v>
                </c:pt>
                <c:pt idx="12013">
                  <c:v>0.48497883368874789</c:v>
                </c:pt>
                <c:pt idx="12014">
                  <c:v>0.48489810815376028</c:v>
                </c:pt>
                <c:pt idx="12015">
                  <c:v>0.4848174027724475</c:v>
                </c:pt>
                <c:pt idx="12016">
                  <c:v>0.48473671753809527</c:v>
                </c:pt>
                <c:pt idx="12017">
                  <c:v>0.48465605244400445</c:v>
                </c:pt>
                <c:pt idx="12018">
                  <c:v>0.48457540748347105</c:v>
                </c:pt>
                <c:pt idx="12019">
                  <c:v>0.48449478264979351</c:v>
                </c:pt>
                <c:pt idx="12020">
                  <c:v>0.4844141779362765</c:v>
                </c:pt>
                <c:pt idx="12021">
                  <c:v>0.484333593336223</c:v>
                </c:pt>
                <c:pt idx="12022">
                  <c:v>0.4842530288429438</c:v>
                </c:pt>
                <c:pt idx="12023">
                  <c:v>0.48417248444975275</c:v>
                </c:pt>
                <c:pt idx="12024">
                  <c:v>0.48409196014995998</c:v>
                </c:pt>
                <c:pt idx="12025">
                  <c:v>0.48401145593688238</c:v>
                </c:pt>
                <c:pt idx="12026">
                  <c:v>0.48393097180384548</c:v>
                </c:pt>
                <c:pt idx="12027">
                  <c:v>0.48385050774416405</c:v>
                </c:pt>
                <c:pt idx="12028">
                  <c:v>0.48377006375116582</c:v>
                </c:pt>
                <c:pt idx="12029">
                  <c:v>0.4836896398181818</c:v>
                </c:pt>
                <c:pt idx="12030">
                  <c:v>0.48360923593854138</c:v>
                </c:pt>
                <c:pt idx="12031">
                  <c:v>0.48352885210557794</c:v>
                </c:pt>
                <c:pt idx="12032">
                  <c:v>0.48344848831262788</c:v>
                </c:pt>
                <c:pt idx="12033">
                  <c:v>0.4833681445530274</c:v>
                </c:pt>
                <c:pt idx="12034">
                  <c:v>0.483287820820123</c:v>
                </c:pt>
                <c:pt idx="12035">
                  <c:v>0.48320751710725868</c:v>
                </c:pt>
                <c:pt idx="12036">
                  <c:v>0.48312723340777836</c:v>
                </c:pt>
                <c:pt idx="12037">
                  <c:v>0.48304696971503708</c:v>
                </c:pt>
                <c:pt idx="12038">
                  <c:v>0.48296672602238372</c:v>
                </c:pt>
                <c:pt idx="12039">
                  <c:v>0.48288650232317665</c:v>
                </c:pt>
                <c:pt idx="12040">
                  <c:v>0.4828062986107719</c:v>
                </c:pt>
                <c:pt idx="12041">
                  <c:v>0.48272611487853151</c:v>
                </c:pt>
                <c:pt idx="12042">
                  <c:v>0.48264595111982245</c:v>
                </c:pt>
                <c:pt idx="12043">
                  <c:v>0.48256580732800808</c:v>
                </c:pt>
                <c:pt idx="12044">
                  <c:v>0.48248568349645943</c:v>
                </c:pt>
                <c:pt idx="12045">
                  <c:v>0.48240557961854708</c:v>
                </c:pt>
                <c:pt idx="12046">
                  <c:v>0.4823254956876496</c:v>
                </c:pt>
                <c:pt idx="12047">
                  <c:v>0.48224543169713729</c:v>
                </c:pt>
                <c:pt idx="12048">
                  <c:v>0.4821653876403994</c:v>
                </c:pt>
                <c:pt idx="12049">
                  <c:v>0.48208536351081704</c:v>
                </c:pt>
                <c:pt idx="12050">
                  <c:v>0.48200535930177107</c:v>
                </c:pt>
                <c:pt idx="12051">
                  <c:v>0.48192537500665783</c:v>
                </c:pt>
                <c:pt idx="12052">
                  <c:v>0.48184541061886088</c:v>
                </c:pt>
                <c:pt idx="12053">
                  <c:v>0.48176546613178001</c:v>
                </c:pt>
                <c:pt idx="12054">
                  <c:v>0.48168554153881082</c:v>
                </c:pt>
                <c:pt idx="12055">
                  <c:v>0.48160563683335283</c:v>
                </c:pt>
                <c:pt idx="12056">
                  <c:v>0.48152575200880848</c:v>
                </c:pt>
                <c:pt idx="12057">
                  <c:v>0.48144588705858282</c:v>
                </c:pt>
                <c:pt idx="12058">
                  <c:v>0.48136604197608512</c:v>
                </c:pt>
                <c:pt idx="12059">
                  <c:v>0.48128621675472238</c:v>
                </c:pt>
                <c:pt idx="12060">
                  <c:v>0.48120641138791326</c:v>
                </c:pt>
                <c:pt idx="12061">
                  <c:v>0.48112662586906996</c:v>
                </c:pt>
                <c:pt idx="12062">
                  <c:v>0.48104686019161075</c:v>
                </c:pt>
                <c:pt idx="12063">
                  <c:v>0.48096711434895906</c:v>
                </c:pt>
                <c:pt idx="12064">
                  <c:v>0.48088738833453998</c:v>
                </c:pt>
                <c:pt idx="12065">
                  <c:v>0.48080768214177738</c:v>
                </c:pt>
                <c:pt idx="12066">
                  <c:v>0.48072799576410591</c:v>
                </c:pt>
                <c:pt idx="12067">
                  <c:v>0.48064832919495437</c:v>
                </c:pt>
                <c:pt idx="12068">
                  <c:v>0.48056868242775758</c:v>
                </c:pt>
                <c:pt idx="12069">
                  <c:v>0.48048905545595438</c:v>
                </c:pt>
                <c:pt idx="12070">
                  <c:v>0.48040944827298632</c:v>
                </c:pt>
                <c:pt idx="12071">
                  <c:v>0.48032986087229823</c:v>
                </c:pt>
                <c:pt idx="12072">
                  <c:v>0.48025029324732982</c:v>
                </c:pt>
                <c:pt idx="12073">
                  <c:v>0.48017074539153581</c:v>
                </c:pt>
                <c:pt idx="12074">
                  <c:v>0.48009121729836612</c:v>
                </c:pt>
                <c:pt idx="12075">
                  <c:v>0.48001170896127482</c:v>
                </c:pt>
                <c:pt idx="12076">
                  <c:v>0.47993222037371841</c:v>
                </c:pt>
                <c:pt idx="12077">
                  <c:v>0.47985275152915813</c:v>
                </c:pt>
                <c:pt idx="12078">
                  <c:v>0.47977330242105226</c:v>
                </c:pt>
                <c:pt idx="12079">
                  <c:v>0.47969387304287153</c:v>
                </c:pt>
                <c:pt idx="12080">
                  <c:v>0.47961446338807973</c:v>
                </c:pt>
                <c:pt idx="12081">
                  <c:v>0.47953507345014501</c:v>
                </c:pt>
                <c:pt idx="12082">
                  <c:v>0.47945570322254794</c:v>
                </c:pt>
                <c:pt idx="12083">
                  <c:v>0.47937635269875734</c:v>
                </c:pt>
                <c:pt idx="12084">
                  <c:v>0.47929702187225431</c:v>
                </c:pt>
                <c:pt idx="12085">
                  <c:v>0.47921771073652109</c:v>
                </c:pt>
                <c:pt idx="12086">
                  <c:v>0.47913841928504242</c:v>
                </c:pt>
                <c:pt idx="12087">
                  <c:v>0.47905914751130013</c:v>
                </c:pt>
                <c:pt idx="12088">
                  <c:v>0.47897989540878838</c:v>
                </c:pt>
                <c:pt idx="12089">
                  <c:v>0.47890066297099892</c:v>
                </c:pt>
                <c:pt idx="12090">
                  <c:v>0.47882145019142142</c:v>
                </c:pt>
                <c:pt idx="12091">
                  <c:v>0.47874225706355872</c:v>
                </c:pt>
                <c:pt idx="12092">
                  <c:v>0.47866308358090898</c:v>
                </c:pt>
                <c:pt idx="12093">
                  <c:v>0.478583929736976</c:v>
                </c:pt>
                <c:pt idx="12094">
                  <c:v>0.47850479552526393</c:v>
                </c:pt>
                <c:pt idx="12095">
                  <c:v>0.4784256809392809</c:v>
                </c:pt>
                <c:pt idx="12096">
                  <c:v>0.47834658597253693</c:v>
                </c:pt>
                <c:pt idx="12097">
                  <c:v>0.47826751061854533</c:v>
                </c:pt>
                <c:pt idx="12098">
                  <c:v>0.47818845487082651</c:v>
                </c:pt>
                <c:pt idx="12099">
                  <c:v>0.47810941872289398</c:v>
                </c:pt>
                <c:pt idx="12100">
                  <c:v>0.47803040216827281</c:v>
                </c:pt>
                <c:pt idx="12101">
                  <c:v>0.47795140520048723</c:v>
                </c:pt>
                <c:pt idx="12102">
                  <c:v>0.47787242781306244</c:v>
                </c:pt>
                <c:pt idx="12103">
                  <c:v>0.47779346999952632</c:v>
                </c:pt>
                <c:pt idx="12104">
                  <c:v>0.47771453175341438</c:v>
                </c:pt>
                <c:pt idx="12105">
                  <c:v>0.4776356130682608</c:v>
                </c:pt>
                <c:pt idx="12106">
                  <c:v>0.47755671393760518</c:v>
                </c:pt>
                <c:pt idx="12107">
                  <c:v>0.47747783435498214</c:v>
                </c:pt>
                <c:pt idx="12108">
                  <c:v>0.47739897431393841</c:v>
                </c:pt>
                <c:pt idx="12109">
                  <c:v>0.47732013380801908</c:v>
                </c:pt>
                <c:pt idx="12110">
                  <c:v>0.47724131283077093</c:v>
                </c:pt>
                <c:pt idx="12111">
                  <c:v>0.47716251137574978</c:v>
                </c:pt>
                <c:pt idx="12112">
                  <c:v>0.47708372943650135</c:v>
                </c:pt>
                <c:pt idx="12113">
                  <c:v>0.47700496700658945</c:v>
                </c:pt>
                <c:pt idx="12114">
                  <c:v>0.47692622407956875</c:v>
                </c:pt>
                <c:pt idx="12115">
                  <c:v>0.47684750064899983</c:v>
                </c:pt>
                <c:pt idx="12116">
                  <c:v>0.47676879670845163</c:v>
                </c:pt>
                <c:pt idx="12117">
                  <c:v>0.47669011225148544</c:v>
                </c:pt>
                <c:pt idx="12118">
                  <c:v>0.47661144727167482</c:v>
                </c:pt>
                <c:pt idx="12119">
                  <c:v>0.47653280176259138</c:v>
                </c:pt>
                <c:pt idx="12120">
                  <c:v>0.47645417571780968</c:v>
                </c:pt>
                <c:pt idx="12121">
                  <c:v>0.47637556913090523</c:v>
                </c:pt>
                <c:pt idx="12122">
                  <c:v>0.47629698199545928</c:v>
                </c:pt>
                <c:pt idx="12123">
                  <c:v>0.47621841430505435</c:v>
                </c:pt>
                <c:pt idx="12124">
                  <c:v>0.47613986605327568</c:v>
                </c:pt>
                <c:pt idx="12125">
                  <c:v>0.4760613372337133</c:v>
                </c:pt>
                <c:pt idx="12126">
                  <c:v>0.47598282783995977</c:v>
                </c:pt>
                <c:pt idx="12127">
                  <c:v>0.47590433786559938</c:v>
                </c:pt>
                <c:pt idx="12128">
                  <c:v>0.47582586730423926</c:v>
                </c:pt>
                <c:pt idx="12129">
                  <c:v>0.47574741614946708</c:v>
                </c:pt>
                <c:pt idx="12130">
                  <c:v>0.47566898439489513</c:v>
                </c:pt>
                <c:pt idx="12131">
                  <c:v>0.47559057203411731</c:v>
                </c:pt>
                <c:pt idx="12132">
                  <c:v>0.47551217906074911</c:v>
                </c:pt>
                <c:pt idx="12133">
                  <c:v>0.47543380546839115</c:v>
                </c:pt>
                <c:pt idx="12134">
                  <c:v>0.47535545125066314</c:v>
                </c:pt>
                <c:pt idx="12135">
                  <c:v>0.47527711640117115</c:v>
                </c:pt>
                <c:pt idx="12136">
                  <c:v>0.47519880091354233</c:v>
                </c:pt>
                <c:pt idx="12137">
                  <c:v>0.4751205047813874</c:v>
                </c:pt>
                <c:pt idx="12138">
                  <c:v>0.47504222799833334</c:v>
                </c:pt>
                <c:pt idx="12139">
                  <c:v>0.47496397055800382</c:v>
                </c:pt>
                <c:pt idx="12140">
                  <c:v>0.47488573245402638</c:v>
                </c:pt>
                <c:pt idx="12141">
                  <c:v>0.47480751368003182</c:v>
                </c:pt>
                <c:pt idx="12142">
                  <c:v>0.47472931422965337</c:v>
                </c:pt>
                <c:pt idx="12143">
                  <c:v>0.4746511340965216</c:v>
                </c:pt>
                <c:pt idx="12144">
                  <c:v>0.47457297327428566</c:v>
                </c:pt>
                <c:pt idx="12145">
                  <c:v>0.47449483175657181</c:v>
                </c:pt>
                <c:pt idx="12146">
                  <c:v>0.47441670953703458</c:v>
                </c:pt>
                <c:pt idx="12147">
                  <c:v>0.47433860660931382</c:v>
                </c:pt>
                <c:pt idx="12148">
                  <c:v>0.47426052296706223</c:v>
                </c:pt>
                <c:pt idx="12149">
                  <c:v>0.47418245860392672</c:v>
                </c:pt>
                <c:pt idx="12150">
                  <c:v>0.47410441351356442</c:v>
                </c:pt>
                <c:pt idx="12151">
                  <c:v>0.47402638768963279</c:v>
                </c:pt>
                <c:pt idx="12152">
                  <c:v>0.47394838112578508</c:v>
                </c:pt>
                <c:pt idx="12153">
                  <c:v>0.47387039381568841</c:v>
                </c:pt>
                <c:pt idx="12154">
                  <c:v>0.47379242575300134</c:v>
                </c:pt>
                <c:pt idx="12155">
                  <c:v>0.47371447693139657</c:v>
                </c:pt>
                <c:pt idx="12156">
                  <c:v>0.47363654734454252</c:v>
                </c:pt>
                <c:pt idx="12157">
                  <c:v>0.47355863698610678</c:v>
                </c:pt>
                <c:pt idx="12158">
                  <c:v>0.47348074584977073</c:v>
                </c:pt>
                <c:pt idx="12159">
                  <c:v>0.47340287392920627</c:v>
                </c:pt>
                <c:pt idx="12160">
                  <c:v>0.47332502121809172</c:v>
                </c:pt>
                <c:pt idx="12161">
                  <c:v>0.47324718771011343</c:v>
                </c:pt>
                <c:pt idx="12162">
                  <c:v>0.47316937339895843</c:v>
                </c:pt>
                <c:pt idx="12163">
                  <c:v>0.47309157827830761</c:v>
                </c:pt>
                <c:pt idx="12164">
                  <c:v>0.47301380234185825</c:v>
                </c:pt>
                <c:pt idx="12165">
                  <c:v>0.47293604558329649</c:v>
                </c:pt>
                <c:pt idx="12166">
                  <c:v>0.47285830799632361</c:v>
                </c:pt>
                <c:pt idx="12167">
                  <c:v>0.47278058957463448</c:v>
                </c:pt>
                <c:pt idx="12168">
                  <c:v>0.4727028903119278</c:v>
                </c:pt>
                <c:pt idx="12169">
                  <c:v>0.47262521020191056</c:v>
                </c:pt>
                <c:pt idx="12170">
                  <c:v>0.47254754923828696</c:v>
                </c:pt>
                <c:pt idx="12171">
                  <c:v>0.47246990741476658</c:v>
                </c:pt>
                <c:pt idx="12172">
                  <c:v>0.47239228472505751</c:v>
                </c:pt>
                <c:pt idx="12173">
                  <c:v>0.47231468116287684</c:v>
                </c:pt>
                <c:pt idx="12174">
                  <c:v>0.47223709672193198</c:v>
                </c:pt>
                <c:pt idx="12175">
                  <c:v>0.47215953139595518</c:v>
                </c:pt>
                <c:pt idx="12176">
                  <c:v>0.47208198517865918</c:v>
                </c:pt>
                <c:pt idx="12177">
                  <c:v>0.47200445806376568</c:v>
                </c:pt>
                <c:pt idx="12178">
                  <c:v>0.47192695004500801</c:v>
                </c:pt>
                <c:pt idx="12179">
                  <c:v>0.47184946111610937</c:v>
                </c:pt>
                <c:pt idx="12180">
                  <c:v>0.47177199127080655</c:v>
                </c:pt>
                <c:pt idx="12181">
                  <c:v>0.471694540502827</c:v>
                </c:pt>
                <c:pt idx="12182">
                  <c:v>0.4716171088059129</c:v>
                </c:pt>
                <c:pt idx="12183">
                  <c:v>0.47153969617380181</c:v>
                </c:pt>
                <c:pt idx="12184">
                  <c:v>0.47146230260023508</c:v>
                </c:pt>
                <c:pt idx="12185">
                  <c:v>0.47138492807895926</c:v>
                </c:pt>
                <c:pt idx="12186">
                  <c:v>0.47130757260371581</c:v>
                </c:pt>
                <c:pt idx="12187">
                  <c:v>0.4712302361682596</c:v>
                </c:pt>
                <c:pt idx="12188">
                  <c:v>0.47115291876634097</c:v>
                </c:pt>
                <c:pt idx="12189">
                  <c:v>0.47107562039171447</c:v>
                </c:pt>
                <c:pt idx="12190">
                  <c:v>0.47099834103813726</c:v>
                </c:pt>
                <c:pt idx="12191">
                  <c:v>0.47092108069937044</c:v>
                </c:pt>
                <c:pt idx="12192">
                  <c:v>0.47084383936917401</c:v>
                </c:pt>
                <c:pt idx="12193">
                  <c:v>0.47076661704131262</c:v>
                </c:pt>
                <c:pt idx="12194">
                  <c:v>0.47068941370955758</c:v>
                </c:pt>
                <c:pt idx="12195">
                  <c:v>0.47061222936767516</c:v>
                </c:pt>
                <c:pt idx="12196">
                  <c:v>0.47053506400943684</c:v>
                </c:pt>
                <c:pt idx="12197">
                  <c:v>0.47045791762862182</c:v>
                </c:pt>
                <c:pt idx="12198">
                  <c:v>0.47038079021900769</c:v>
                </c:pt>
                <c:pt idx="12199">
                  <c:v>0.47030368177437004</c:v>
                </c:pt>
                <c:pt idx="12200">
                  <c:v>0.47022659228849417</c:v>
                </c:pt>
                <c:pt idx="12201">
                  <c:v>0.47014952175516506</c:v>
                </c:pt>
                <c:pt idx="12202">
                  <c:v>0.47007247016817238</c:v>
                </c:pt>
                <c:pt idx="12203">
                  <c:v>0.46999543752130429</c:v>
                </c:pt>
                <c:pt idx="12204">
                  <c:v>0.46991842380835658</c:v>
                </c:pt>
                <c:pt idx="12205">
                  <c:v>0.46984142902311976</c:v>
                </c:pt>
                <c:pt idx="12206">
                  <c:v>0.4697644531593963</c:v>
                </c:pt>
                <c:pt idx="12207">
                  <c:v>0.46968749621098482</c:v>
                </c:pt>
                <c:pt idx="12208">
                  <c:v>0.46961055817168895</c:v>
                </c:pt>
                <c:pt idx="12209">
                  <c:v>0.46953363903531403</c:v>
                </c:pt>
                <c:pt idx="12210">
                  <c:v>0.46945673879566963</c:v>
                </c:pt>
                <c:pt idx="12211">
                  <c:v>0.46937985744656258</c:v>
                </c:pt>
                <c:pt idx="12212">
                  <c:v>0.46930299498181188</c:v>
                </c:pt>
                <c:pt idx="12213">
                  <c:v>0.46922615139522716</c:v>
                </c:pt>
                <c:pt idx="12214">
                  <c:v>0.46914932668062925</c:v>
                </c:pt>
                <c:pt idx="12215">
                  <c:v>0.46907252083184242</c:v>
                </c:pt>
                <c:pt idx="12216">
                  <c:v>0.46899573384268473</c:v>
                </c:pt>
                <c:pt idx="12217">
                  <c:v>0.46891896570698538</c:v>
                </c:pt>
                <c:pt idx="12218">
                  <c:v>0.46884221641856894</c:v>
                </c:pt>
                <c:pt idx="12219">
                  <c:v>0.46876548597127132</c:v>
                </c:pt>
                <c:pt idx="12220">
                  <c:v>0.46868877435892464</c:v>
                </c:pt>
                <c:pt idx="12221">
                  <c:v>0.46861208157536138</c:v>
                </c:pt>
                <c:pt idx="12222">
                  <c:v>0.46853540761442358</c:v>
                </c:pt>
                <c:pt idx="12223">
                  <c:v>0.46845875246995261</c:v>
                </c:pt>
                <c:pt idx="12224">
                  <c:v>0.46838211613578967</c:v>
                </c:pt>
                <c:pt idx="12225">
                  <c:v>0.46830549860578058</c:v>
                </c:pt>
                <c:pt idx="12226">
                  <c:v>0.46822889987377786</c:v>
                </c:pt>
                <c:pt idx="12227">
                  <c:v>0.46815231993362688</c:v>
                </c:pt>
                <c:pt idx="12228">
                  <c:v>0.46807575877918539</c:v>
                </c:pt>
                <c:pt idx="12229">
                  <c:v>0.46799921640430853</c:v>
                </c:pt>
                <c:pt idx="12230">
                  <c:v>0.46792269280285748</c:v>
                </c:pt>
                <c:pt idx="12231">
                  <c:v>0.46784618796868704</c:v>
                </c:pt>
                <c:pt idx="12232">
                  <c:v>0.46776970189566497</c:v>
                </c:pt>
                <c:pt idx="12233">
                  <c:v>0.46769323457765571</c:v>
                </c:pt>
                <c:pt idx="12234">
                  <c:v>0.46761678600853057</c:v>
                </c:pt>
                <c:pt idx="12235">
                  <c:v>0.46754035618215922</c:v>
                </c:pt>
                <c:pt idx="12236">
                  <c:v>0.46746394509241651</c:v>
                </c:pt>
                <c:pt idx="12237">
                  <c:v>0.46738755273317506</c:v>
                </c:pt>
                <c:pt idx="12238">
                  <c:v>0.46731117909831732</c:v>
                </c:pt>
                <c:pt idx="12239">
                  <c:v>0.46723482418172263</c:v>
                </c:pt>
                <c:pt idx="12240">
                  <c:v>0.46715848797727727</c:v>
                </c:pt>
                <c:pt idx="12241">
                  <c:v>0.46708217047886258</c:v>
                </c:pt>
                <c:pt idx="12242">
                  <c:v>0.46700587168037033</c:v>
                </c:pt>
                <c:pt idx="12243">
                  <c:v>0.46692959157569192</c:v>
                </c:pt>
                <c:pt idx="12244">
                  <c:v>0.46685333015871822</c:v>
                </c:pt>
                <c:pt idx="12245">
                  <c:v>0.46677708742334906</c:v>
                </c:pt>
                <c:pt idx="12246">
                  <c:v>0.46670086336348338</c:v>
                </c:pt>
                <c:pt idx="12247">
                  <c:v>0.46662465797301761</c:v>
                </c:pt>
                <c:pt idx="12248">
                  <c:v>0.46654847124586041</c:v>
                </c:pt>
                <c:pt idx="12249">
                  <c:v>0.46647230317591376</c:v>
                </c:pt>
                <c:pt idx="12250">
                  <c:v>0.46639615375708682</c:v>
                </c:pt>
                <c:pt idx="12251">
                  <c:v>0.46632002298329484</c:v>
                </c:pt>
                <c:pt idx="12252">
                  <c:v>0.46624391084844652</c:v>
                </c:pt>
                <c:pt idx="12253">
                  <c:v>0.46616781734646207</c:v>
                </c:pt>
                <c:pt idx="12254">
                  <c:v>0.46609174247125529</c:v>
                </c:pt>
                <c:pt idx="12255">
                  <c:v>0.46601568621675182</c:v>
                </c:pt>
                <c:pt idx="12256">
                  <c:v>0.46593964857687226</c:v>
                </c:pt>
                <c:pt idx="12257">
                  <c:v>0.46586362954554472</c:v>
                </c:pt>
                <c:pt idx="12258">
                  <c:v>0.4657876291166943</c:v>
                </c:pt>
                <c:pt idx="12259">
                  <c:v>0.46571164728425635</c:v>
                </c:pt>
                <c:pt idx="12260">
                  <c:v>0.46563568404215916</c:v>
                </c:pt>
                <c:pt idx="12261">
                  <c:v>0.46555973938434436</c:v>
                </c:pt>
                <c:pt idx="12262">
                  <c:v>0.46548381330474675</c:v>
                </c:pt>
                <c:pt idx="12263">
                  <c:v>0.46540790579730501</c:v>
                </c:pt>
                <c:pt idx="12264">
                  <c:v>0.46533201685596548</c:v>
                </c:pt>
                <c:pt idx="12265">
                  <c:v>0.46525614647467467</c:v>
                </c:pt>
                <c:pt idx="12266">
                  <c:v>0.46518029464737981</c:v>
                </c:pt>
                <c:pt idx="12267">
                  <c:v>0.46510446136803252</c:v>
                </c:pt>
                <c:pt idx="12268">
                  <c:v>0.4650286466305823</c:v>
                </c:pt>
                <c:pt idx="12269">
                  <c:v>0.46495285042898854</c:v>
                </c:pt>
                <c:pt idx="12270">
                  <c:v>0.46487707275720958</c:v>
                </c:pt>
                <c:pt idx="12271">
                  <c:v>0.46480131360920313</c:v>
                </c:pt>
                <c:pt idx="12272">
                  <c:v>0.4647255729789323</c:v>
                </c:pt>
                <c:pt idx="12273">
                  <c:v>0.46464985086036475</c:v>
                </c:pt>
                <c:pt idx="12274">
                  <c:v>0.46457414724746987</c:v>
                </c:pt>
                <c:pt idx="12275">
                  <c:v>0.46449846213421314</c:v>
                </c:pt>
                <c:pt idx="12276">
                  <c:v>0.46442279551457072</c:v>
                </c:pt>
                <c:pt idx="12277">
                  <c:v>0.46434714738251448</c:v>
                </c:pt>
                <c:pt idx="12278">
                  <c:v>0.46427151773202685</c:v>
                </c:pt>
                <c:pt idx="12279">
                  <c:v>0.46419590655708576</c:v>
                </c:pt>
                <c:pt idx="12280">
                  <c:v>0.46412031385167546</c:v>
                </c:pt>
                <c:pt idx="12281">
                  <c:v>0.46404473960977682</c:v>
                </c:pt>
                <c:pt idx="12282">
                  <c:v>0.46396918382538188</c:v>
                </c:pt>
                <c:pt idx="12283">
                  <c:v>0.46389364649247805</c:v>
                </c:pt>
                <c:pt idx="12284">
                  <c:v>0.46381812760506053</c:v>
                </c:pt>
                <c:pt idx="12285">
                  <c:v>0.46374262715711917</c:v>
                </c:pt>
                <c:pt idx="12286">
                  <c:v>0.463667145142657</c:v>
                </c:pt>
                <c:pt idx="12287">
                  <c:v>0.46359168155566932</c:v>
                </c:pt>
                <c:pt idx="12288">
                  <c:v>0.46351623639016082</c:v>
                </c:pt>
                <c:pt idx="12289">
                  <c:v>0.46344080964013551</c:v>
                </c:pt>
                <c:pt idx="12290">
                  <c:v>0.46336540129960296</c:v>
                </c:pt>
                <c:pt idx="12291">
                  <c:v>0.46329001136256542</c:v>
                </c:pt>
                <c:pt idx="12292">
                  <c:v>0.46321463982304323</c:v>
                </c:pt>
                <c:pt idx="12293">
                  <c:v>0.46313928667504478</c:v>
                </c:pt>
                <c:pt idx="12294">
                  <c:v>0.46306395191259048</c:v>
                </c:pt>
                <c:pt idx="12295">
                  <c:v>0.46298863552970027</c:v>
                </c:pt>
                <c:pt idx="12296">
                  <c:v>0.46291333752039021</c:v>
                </c:pt>
                <c:pt idx="12297">
                  <c:v>0.46283805787869031</c:v>
                </c:pt>
                <c:pt idx="12298">
                  <c:v>0.46276279659862452</c:v>
                </c:pt>
                <c:pt idx="12299">
                  <c:v>0.46268755367422282</c:v>
                </c:pt>
                <c:pt idx="12300">
                  <c:v>0.46261232909951588</c:v>
                </c:pt>
                <c:pt idx="12301">
                  <c:v>0.4625371228685361</c:v>
                </c:pt>
                <c:pt idx="12302">
                  <c:v>0.46246193497532412</c:v>
                </c:pt>
                <c:pt idx="12303">
                  <c:v>0.46238676541391655</c:v>
                </c:pt>
                <c:pt idx="12304">
                  <c:v>0.46231161417835032</c:v>
                </c:pt>
                <c:pt idx="12305">
                  <c:v>0.46223648126267547</c:v>
                </c:pt>
                <c:pt idx="12306">
                  <c:v>0.46216136666093205</c:v>
                </c:pt>
                <c:pt idx="12307">
                  <c:v>0.46208627036717437</c:v>
                </c:pt>
                <c:pt idx="12308">
                  <c:v>0.46201119237544841</c:v>
                </c:pt>
                <c:pt idx="12309">
                  <c:v>0.46193613267980832</c:v>
                </c:pt>
                <c:pt idx="12310">
                  <c:v>0.46186109127431241</c:v>
                </c:pt>
                <c:pt idx="12311">
                  <c:v>0.46178606815301448</c:v>
                </c:pt>
                <c:pt idx="12312">
                  <c:v>0.46171106330997996</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0.46103684126555422</c:v>
                </c:pt>
                <c:pt idx="12322">
                  <c:v>0.46096201887897881</c:v>
                </c:pt>
                <c:pt idx="12323">
                  <c:v>0.46088721470548838</c:v>
                </c:pt>
                <c:pt idx="12324">
                  <c:v>0.460812428739173</c:v>
                </c:pt>
                <c:pt idx="12325">
                  <c:v>0.46073766097412094</c:v>
                </c:pt>
                <c:pt idx="12326">
                  <c:v>0.46066291140443055</c:v>
                </c:pt>
                <c:pt idx="12327">
                  <c:v>0.46058818002419438</c:v>
                </c:pt>
                <c:pt idx="12328">
                  <c:v>0.46051346682751348</c:v>
                </c:pt>
                <c:pt idx="12329">
                  <c:v>0.46043877180849052</c:v>
                </c:pt>
                <c:pt idx="12330">
                  <c:v>0.46036409496122482</c:v>
                </c:pt>
                <c:pt idx="12331">
                  <c:v>0.46028943627982638</c:v>
                </c:pt>
                <c:pt idx="12332">
                  <c:v>0.46021479575840307</c:v>
                </c:pt>
                <c:pt idx="12333">
                  <c:v>0.46014017339106372</c:v>
                </c:pt>
                <c:pt idx="12334">
                  <c:v>0.46006556917192232</c:v>
                </c:pt>
                <c:pt idx="12335">
                  <c:v>0.45999098309509656</c:v>
                </c:pt>
                <c:pt idx="12336">
                  <c:v>0.45991641515470288</c:v>
                </c:pt>
                <c:pt idx="12337">
                  <c:v>0.4598418653448616</c:v>
                </c:pt>
                <c:pt idx="12338">
                  <c:v>0.45976733365969147</c:v>
                </c:pt>
                <c:pt idx="12339">
                  <c:v>0.45969282009332463</c:v>
                </c:pt>
                <c:pt idx="12340">
                  <c:v>0.45961832463988678</c:v>
                </c:pt>
                <c:pt idx="12341">
                  <c:v>0.45954384729350445</c:v>
                </c:pt>
                <c:pt idx="12342">
                  <c:v>0.45946938804831317</c:v>
                </c:pt>
                <c:pt idx="12343">
                  <c:v>0.45939494689844768</c:v>
                </c:pt>
                <c:pt idx="12344">
                  <c:v>0.45932052383804389</c:v>
                </c:pt>
                <c:pt idx="12345">
                  <c:v>0.45924611886123773</c:v>
                </c:pt>
                <c:pt idx="12346">
                  <c:v>0.45917173196217681</c:v>
                </c:pt>
                <c:pt idx="12347">
                  <c:v>0.45909736313500282</c:v>
                </c:pt>
                <c:pt idx="12348">
                  <c:v>0.45902301237386339</c:v>
                </c:pt>
                <c:pt idx="12349">
                  <c:v>0.45894867967290565</c:v>
                </c:pt>
                <c:pt idx="12350">
                  <c:v>0.45887436502628154</c:v>
                </c:pt>
                <c:pt idx="12351">
                  <c:v>0.45880006842814258</c:v>
                </c:pt>
                <c:pt idx="12352">
                  <c:v>0.458725789872651</c:v>
                </c:pt>
                <c:pt idx="12353">
                  <c:v>0.45865152935395681</c:v>
                </c:pt>
                <c:pt idx="12354">
                  <c:v>0.45857728686622684</c:v>
                </c:pt>
                <c:pt idx="12355">
                  <c:v>0.45850306240362243</c:v>
                </c:pt>
                <c:pt idx="12356">
                  <c:v>0.45842885596031041</c:v>
                </c:pt>
                <c:pt idx="12357">
                  <c:v>0.45835466753045662</c:v>
                </c:pt>
                <c:pt idx="12358">
                  <c:v>0.45828049710822882</c:v>
                </c:pt>
                <c:pt idx="12359">
                  <c:v>0.45820634468780397</c:v>
                </c:pt>
                <c:pt idx="12360">
                  <c:v>0.45813221026335577</c:v>
                </c:pt>
                <c:pt idx="12361">
                  <c:v>0.45805809382906293</c:v>
                </c:pt>
                <c:pt idx="12362">
                  <c:v>0.45798399537910189</c:v>
                </c:pt>
                <c:pt idx="12363">
                  <c:v>0.45790991490765492</c:v>
                </c:pt>
                <c:pt idx="12364">
                  <c:v>0.45783585240890579</c:v>
                </c:pt>
                <c:pt idx="12365">
                  <c:v>0.45776180787704596</c:v>
                </c:pt>
                <c:pt idx="12366">
                  <c:v>0.45768778130626014</c:v>
                </c:pt>
                <c:pt idx="12367">
                  <c:v>0.45761377269073877</c:v>
                </c:pt>
                <c:pt idx="12368">
                  <c:v>0.45753978202467932</c:v>
                </c:pt>
                <c:pt idx="12369">
                  <c:v>0.45746580930227726</c:v>
                </c:pt>
                <c:pt idx="12370">
                  <c:v>0.45739185451772613</c:v>
                </c:pt>
                <c:pt idx="12371">
                  <c:v>0.45731791766523328</c:v>
                </c:pt>
                <c:pt idx="12372">
                  <c:v>0.45724399873899629</c:v>
                </c:pt>
                <c:pt idx="12373">
                  <c:v>0.45717009773322481</c:v>
                </c:pt>
                <c:pt idx="12374">
                  <c:v>0.45709621464212413</c:v>
                </c:pt>
                <c:pt idx="12375">
                  <c:v>0.45702234945990627</c:v>
                </c:pt>
                <c:pt idx="12376">
                  <c:v>0.45694850218078031</c:v>
                </c:pt>
                <c:pt idx="12377">
                  <c:v>0.45687467279896604</c:v>
                </c:pt>
                <c:pt idx="12378">
                  <c:v>0.4568008613086767</c:v>
                </c:pt>
                <c:pt idx="12379">
                  <c:v>0.4567270677041293</c:v>
                </c:pt>
                <c:pt idx="12380">
                  <c:v>0.45665329197955257</c:v>
                </c:pt>
                <c:pt idx="12381">
                  <c:v>0.45657953412916497</c:v>
                </c:pt>
                <c:pt idx="12382">
                  <c:v>0.45650579414719622</c:v>
                </c:pt>
                <c:pt idx="12383">
                  <c:v>0.456432072027875</c:v>
                </c:pt>
                <c:pt idx="12384">
                  <c:v>0.45635836776543115</c:v>
                </c:pt>
                <c:pt idx="12385">
                  <c:v>0.45628468135409778</c:v>
                </c:pt>
                <c:pt idx="12386">
                  <c:v>0.45621101278810766</c:v>
                </c:pt>
                <c:pt idx="12387">
                  <c:v>0.45613736206170674</c:v>
                </c:pt>
                <c:pt idx="12388">
                  <c:v>0.45606372916913035</c:v>
                </c:pt>
                <c:pt idx="12389">
                  <c:v>0.45599011410462181</c:v>
                </c:pt>
                <c:pt idx="12390">
                  <c:v>0.45591651686242751</c:v>
                </c:pt>
                <c:pt idx="12391">
                  <c:v>0.45584293743679133</c:v>
                </c:pt>
                <c:pt idx="12392">
                  <c:v>0.45576937582196658</c:v>
                </c:pt>
                <c:pt idx="12393">
                  <c:v>0.45569583201220409</c:v>
                </c:pt>
                <c:pt idx="12394">
                  <c:v>0.45562230600175835</c:v>
                </c:pt>
                <c:pt idx="12395">
                  <c:v>0.45554879778488755</c:v>
                </c:pt>
                <c:pt idx="12396">
                  <c:v>0.45547530735584757</c:v>
                </c:pt>
                <c:pt idx="12397">
                  <c:v>0.45540183470889833</c:v>
                </c:pt>
                <c:pt idx="12398">
                  <c:v>0.45532837983831043</c:v>
                </c:pt>
                <c:pt idx="12399">
                  <c:v>0.45525494273834183</c:v>
                </c:pt>
                <c:pt idx="12400">
                  <c:v>0.45518152340326651</c:v>
                </c:pt>
                <c:pt idx="12401">
                  <c:v>0.45510812182735338</c:v>
                </c:pt>
                <c:pt idx="12402">
                  <c:v>0.45503473800487432</c:v>
                </c:pt>
                <c:pt idx="12403">
                  <c:v>0.45496137193010538</c:v>
                </c:pt>
                <c:pt idx="12404">
                  <c:v>0.45488802359732455</c:v>
                </c:pt>
                <c:pt idx="12405">
                  <c:v>0.45481469300081129</c:v>
                </c:pt>
                <c:pt idx="12406">
                  <c:v>0.45474138013484466</c:v>
                </c:pt>
                <c:pt idx="12407">
                  <c:v>0.45466808499371181</c:v>
                </c:pt>
                <c:pt idx="12408">
                  <c:v>0.45459480757170034</c:v>
                </c:pt>
                <c:pt idx="12409">
                  <c:v>0.45452154786309801</c:v>
                </c:pt>
                <c:pt idx="12410">
                  <c:v>0.45444830586219631</c:v>
                </c:pt>
                <c:pt idx="12411">
                  <c:v>0.45437508156328882</c:v>
                </c:pt>
                <c:pt idx="12412">
                  <c:v>0.45430187496067292</c:v>
                </c:pt>
                <c:pt idx="12413">
                  <c:v>0.45422868604864336</c:v>
                </c:pt>
                <c:pt idx="12414">
                  <c:v>0.45415551482150113</c:v>
                </c:pt>
                <c:pt idx="12415">
                  <c:v>0.45408236127355422</c:v>
                </c:pt>
                <c:pt idx="12416">
                  <c:v>0.45400922539909938</c:v>
                </c:pt>
                <c:pt idx="12417">
                  <c:v>0.45393610719245214</c:v>
                </c:pt>
                <c:pt idx="12418">
                  <c:v>0.4538630066479154</c:v>
                </c:pt>
                <c:pt idx="12419">
                  <c:v>0.45378992375980737</c:v>
                </c:pt>
                <c:pt idx="12420">
                  <c:v>0.45371685852243576</c:v>
                </c:pt>
                <c:pt idx="12421">
                  <c:v>0.45364381093012224</c:v>
                </c:pt>
                <c:pt idx="12422">
                  <c:v>0.45357078097718495</c:v>
                </c:pt>
                <c:pt idx="12423">
                  <c:v>0.45349776865794245</c:v>
                </c:pt>
                <c:pt idx="12424">
                  <c:v>0.45342477396672054</c:v>
                </c:pt>
                <c:pt idx="12425">
                  <c:v>0.45335179689784316</c:v>
                </c:pt>
                <c:pt idx="12426">
                  <c:v>0.4532788374456368</c:v>
                </c:pt>
                <c:pt idx="12427">
                  <c:v>0.45320589560443592</c:v>
                </c:pt>
                <c:pt idx="12428">
                  <c:v>0.453132971368572</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0.45233196510760937</c:v>
                </c:pt>
                <c:pt idx="12440">
                  <c:v>0.45225925169453879</c:v>
                </c:pt>
                <c:pt idx="12441">
                  <c:v>0.45218655581333578</c:v>
                </c:pt>
                <c:pt idx="12442">
                  <c:v>0.45211387745836268</c:v>
                </c:pt>
                <c:pt idx="12443">
                  <c:v>0.45204121662398511</c:v>
                </c:pt>
                <c:pt idx="12444">
                  <c:v>0.45196857330457746</c:v>
                </c:pt>
                <c:pt idx="12445">
                  <c:v>0.45189594749450068</c:v>
                </c:pt>
                <c:pt idx="12446">
                  <c:v>0.45182333918813611</c:v>
                </c:pt>
                <c:pt idx="12447">
                  <c:v>0.45175074837985846</c:v>
                </c:pt>
                <c:pt idx="12448">
                  <c:v>0.45167817506404417</c:v>
                </c:pt>
                <c:pt idx="12449">
                  <c:v>0.45160561923507031</c:v>
                </c:pt>
                <c:pt idx="12450">
                  <c:v>0.45153308088732425</c:v>
                </c:pt>
                <c:pt idx="12451">
                  <c:v>0.45146056001518942</c:v>
                </c:pt>
                <c:pt idx="12452">
                  <c:v>0.45138805661305231</c:v>
                </c:pt>
                <c:pt idx="12453">
                  <c:v>0.45131557067530181</c:v>
                </c:pt>
                <c:pt idx="12454">
                  <c:v>0.45124310219632768</c:v>
                </c:pt>
                <c:pt idx="12455">
                  <c:v>0.45117065117052935</c:v>
                </c:pt>
                <c:pt idx="12456">
                  <c:v>0.45109821759229701</c:v>
                </c:pt>
                <c:pt idx="12457">
                  <c:v>0.45102580145603077</c:v>
                </c:pt>
                <c:pt idx="12458">
                  <c:v>0.45095340275612977</c:v>
                </c:pt>
                <c:pt idx="12459">
                  <c:v>0.45088102148700038</c:v>
                </c:pt>
                <c:pt idx="12460">
                  <c:v>0.45080865764304506</c:v>
                </c:pt>
                <c:pt idx="12461">
                  <c:v>0.45073631121866881</c:v>
                </c:pt>
                <c:pt idx="12462">
                  <c:v>0.45066398220828402</c:v>
                </c:pt>
                <c:pt idx="12463">
                  <c:v>0.45059167060630173</c:v>
                </c:pt>
                <c:pt idx="12464">
                  <c:v>0.45051937640713569</c:v>
                </c:pt>
                <c:pt idx="12465">
                  <c:v>0.45044709960520196</c:v>
                </c:pt>
                <c:pt idx="12466">
                  <c:v>0.45037484019492036</c:v>
                </c:pt>
                <c:pt idx="12467">
                  <c:v>0.45030259817070833</c:v>
                </c:pt>
                <c:pt idx="12468">
                  <c:v>0.45023037352698975</c:v>
                </c:pt>
                <c:pt idx="12469">
                  <c:v>0.45015816625819155</c:v>
                </c:pt>
                <c:pt idx="12470">
                  <c:v>0.45008597635873987</c:v>
                </c:pt>
                <c:pt idx="12471">
                  <c:v>0.45001380382306438</c:v>
                </c:pt>
                <c:pt idx="12472">
                  <c:v>0.4499416486455956</c:v>
                </c:pt>
                <c:pt idx="12473">
                  <c:v>0.44986951082077131</c:v>
                </c:pt>
                <c:pt idx="12474">
                  <c:v>0.44979739034302363</c:v>
                </c:pt>
                <c:pt idx="12475">
                  <c:v>0.44972528720679289</c:v>
                </c:pt>
                <c:pt idx="12476">
                  <c:v>0.44965320140651827</c:v>
                </c:pt>
                <c:pt idx="12477">
                  <c:v>0.44958113293664642</c:v>
                </c:pt>
                <c:pt idx="12478">
                  <c:v>0.4495090817916188</c:v>
                </c:pt>
                <c:pt idx="12479">
                  <c:v>0.44943704796588407</c:v>
                </c:pt>
                <c:pt idx="12480">
                  <c:v>0.44936503145389178</c:v>
                </c:pt>
                <c:pt idx="12481">
                  <c:v>0.44929303225009248</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0.44871766104966038</c:v>
                </c:pt>
                <c:pt idx="12490">
                  <c:v>0.44864581737030818</c:v>
                </c:pt>
                <c:pt idx="12491">
                  <c:v>0.4485739909437928</c:v>
                </c:pt>
                <c:pt idx="12492">
                  <c:v>0.44850218176458917</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0.44785667437040966</c:v>
                </c:pt>
                <c:pt idx="12502">
                  <c:v>0.44778503736099035</c:v>
                </c:pt>
                <c:pt idx="12503">
                  <c:v>0.44771341753826777</c:v>
                </c:pt>
                <c:pt idx="12504">
                  <c:v>0.44764181489674315</c:v>
                </c:pt>
                <c:pt idx="12505">
                  <c:v>0.44757022943092095</c:v>
                </c:pt>
                <c:pt idx="12506">
                  <c:v>0.44749866113530956</c:v>
                </c:pt>
                <c:pt idx="12507">
                  <c:v>0.44742711000441482</c:v>
                </c:pt>
                <c:pt idx="12508">
                  <c:v>0.4473555760327525</c:v>
                </c:pt>
                <c:pt idx="12509">
                  <c:v>0.44728405921483322</c:v>
                </c:pt>
                <c:pt idx="12510">
                  <c:v>0.44721255954517275</c:v>
                </c:pt>
                <c:pt idx="12511">
                  <c:v>0.44714107701829126</c:v>
                </c:pt>
                <c:pt idx="12512">
                  <c:v>0.4470696116287079</c:v>
                </c:pt>
                <c:pt idx="12513">
                  <c:v>0.44699816337094717</c:v>
                </c:pt>
                <c:pt idx="12514">
                  <c:v>0.44692673223952845</c:v>
                </c:pt>
                <c:pt idx="12515">
                  <c:v>0.44685531822898167</c:v>
                </c:pt>
                <c:pt idx="12516">
                  <c:v>0.44678392133383688</c:v>
                </c:pt>
                <c:pt idx="12517">
                  <c:v>0.44671254154862422</c:v>
                </c:pt>
                <c:pt idx="12518">
                  <c:v>0.44664117886787696</c:v>
                </c:pt>
                <c:pt idx="12519">
                  <c:v>0.4465698332861307</c:v>
                </c:pt>
                <c:pt idx="12520">
                  <c:v>0.4464985047979233</c:v>
                </c:pt>
                <c:pt idx="12521">
                  <c:v>0.44642719339779552</c:v>
                </c:pt>
                <c:pt idx="12522">
                  <c:v>0.44635589908028689</c:v>
                </c:pt>
                <c:pt idx="12523">
                  <c:v>0.44628462183994444</c:v>
                </c:pt>
                <c:pt idx="12524">
                  <c:v>0.44621336167131043</c:v>
                </c:pt>
                <c:pt idx="12525">
                  <c:v>0.44614211856893699</c:v>
                </c:pt>
                <c:pt idx="12526">
                  <c:v>0.44607089252737708</c:v>
                </c:pt>
                <c:pt idx="12527">
                  <c:v>0.44599968354117925</c:v>
                </c:pt>
                <c:pt idx="12528">
                  <c:v>0.44592849160490272</c:v>
                </c:pt>
                <c:pt idx="12529">
                  <c:v>0.44585731671309775</c:v>
                </c:pt>
                <c:pt idx="12530">
                  <c:v>0.44578615886033079</c:v>
                </c:pt>
                <c:pt idx="12531">
                  <c:v>0.44571501804115998</c:v>
                </c:pt>
                <c:pt idx="12532">
                  <c:v>0.44564389425015261</c:v>
                </c:pt>
                <c:pt idx="12533">
                  <c:v>0.44557278748187223</c:v>
                </c:pt>
                <c:pt idx="12534">
                  <c:v>0.44550169773088488</c:v>
                </c:pt>
                <c:pt idx="12535">
                  <c:v>0.44543062499176395</c:v>
                </c:pt>
                <c:pt idx="12536">
                  <c:v>0.44535956925908304</c:v>
                </c:pt>
                <c:pt idx="12537">
                  <c:v>0.4452885305274113</c:v>
                </c:pt>
                <c:pt idx="12538">
                  <c:v>0.44521750879132943</c:v>
                </c:pt>
                <c:pt idx="12539">
                  <c:v>0.4451465040454185</c:v>
                </c:pt>
                <c:pt idx="12540">
                  <c:v>0.44507551628425723</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0.44443738985448356</c:v>
                </c:pt>
                <c:pt idx="12550">
                  <c:v>0.44436657164325527</c:v>
                </c:pt>
                <c:pt idx="12551">
                  <c:v>0.44429577035730877</c:v>
                </c:pt>
                <c:pt idx="12552">
                  <c:v>0.44422498599125743</c:v>
                </c:pt>
                <c:pt idx="12553">
                  <c:v>0.44415421853970299</c:v>
                </c:pt>
                <c:pt idx="12554">
                  <c:v>0.44408346799726461</c:v>
                </c:pt>
                <c:pt idx="12555">
                  <c:v>0.44401273435854732</c:v>
                </c:pt>
                <c:pt idx="12556">
                  <c:v>0.44394201761817226</c:v>
                </c:pt>
                <c:pt idx="12557">
                  <c:v>0.44387131777075761</c:v>
                </c:pt>
                <c:pt idx="12558">
                  <c:v>0.4438006348109193</c:v>
                </c:pt>
                <c:pt idx="12559">
                  <c:v>0.4437299687332823</c:v>
                </c:pt>
                <c:pt idx="12560">
                  <c:v>0.44365931953246984</c:v>
                </c:pt>
                <c:pt idx="12561">
                  <c:v>0.44358868720310957</c:v>
                </c:pt>
                <c:pt idx="12562">
                  <c:v>0.44351807173982816</c:v>
                </c:pt>
                <c:pt idx="12563">
                  <c:v>0.44344747313725547</c:v>
                </c:pt>
                <c:pt idx="12564">
                  <c:v>0.44337689139002673</c:v>
                </c:pt>
                <c:pt idx="12565">
                  <c:v>0.4433063264927723</c:v>
                </c:pt>
                <c:pt idx="12566">
                  <c:v>0.44323577844013257</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0.44246086007397534</c:v>
                </c:pt>
                <c:pt idx="12578">
                  <c:v>0.44239051373916832</c:v>
                </c:pt>
                <c:pt idx="12579">
                  <c:v>0.44232018417945296</c:v>
                </c:pt>
                <c:pt idx="12580">
                  <c:v>0.44224987138948985</c:v>
                </c:pt>
                <c:pt idx="12581">
                  <c:v>0.44217957536395264</c:v>
                </c:pt>
                <c:pt idx="12582">
                  <c:v>0.44210929609750876</c:v>
                </c:pt>
                <c:pt idx="12583">
                  <c:v>0.44203903358483509</c:v>
                </c:pt>
                <c:pt idx="12584">
                  <c:v>0.44196878782060706</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0.44021807142725611</c:v>
                </c:pt>
                <c:pt idx="12610">
                  <c:v>0.44014825926046952</c:v>
                </c:pt>
                <c:pt idx="12611">
                  <c:v>0.44007846369915665</c:v>
                </c:pt>
                <c:pt idx="12612">
                  <c:v>0.44000868473804594</c:v>
                </c:pt>
                <c:pt idx="12613">
                  <c:v>0.43993892237187787</c:v>
                </c:pt>
                <c:pt idx="12614">
                  <c:v>0.43986917659538632</c:v>
                </c:pt>
                <c:pt idx="12615">
                  <c:v>0.439799447403315</c:v>
                </c:pt>
                <c:pt idx="12616">
                  <c:v>0.43972973479040883</c:v>
                </c:pt>
                <c:pt idx="12617">
                  <c:v>0.43966003875140591</c:v>
                </c:pt>
                <c:pt idx="12618">
                  <c:v>0.43959035928105816</c:v>
                </c:pt>
                <c:pt idx="12619">
                  <c:v>0.43952069637411229</c:v>
                </c:pt>
                <c:pt idx="12620">
                  <c:v>0.43945105002531515</c:v>
                </c:pt>
                <c:pt idx="12621">
                  <c:v>0.43938142022942767</c:v>
                </c:pt>
                <c:pt idx="12622">
                  <c:v>0.43931180698119632</c:v>
                </c:pt>
                <c:pt idx="12623">
                  <c:v>0.43924221027538368</c:v>
                </c:pt>
                <c:pt idx="12624">
                  <c:v>0.43917263010674851</c:v>
                </c:pt>
                <c:pt idx="12625">
                  <c:v>0.43910306647004832</c:v>
                </c:pt>
                <c:pt idx="12626">
                  <c:v>0.43903351936005114</c:v>
                </c:pt>
                <c:pt idx="12627">
                  <c:v>0.43896398877151682</c:v>
                </c:pt>
                <c:pt idx="12628">
                  <c:v>0.43889447469921877</c:v>
                </c:pt>
                <c:pt idx="12629">
                  <c:v>0.43882497713792251</c:v>
                </c:pt>
                <c:pt idx="12630">
                  <c:v>0.43875549608239572</c:v>
                </c:pt>
                <c:pt idx="12631">
                  <c:v>0.43868603152742125</c:v>
                </c:pt>
                <c:pt idx="12632">
                  <c:v>0.43861658346776866</c:v>
                </c:pt>
                <c:pt idx="12633">
                  <c:v>0.43854715189821458</c:v>
                </c:pt>
                <c:pt idx="12634">
                  <c:v>0.43847773681354435</c:v>
                </c:pt>
                <c:pt idx="12635">
                  <c:v>0.43840833820853381</c:v>
                </c:pt>
                <c:pt idx="12636">
                  <c:v>0.43833895607797208</c:v>
                </c:pt>
                <c:pt idx="12637">
                  <c:v>0.43826959041663999</c:v>
                </c:pt>
                <c:pt idx="12638">
                  <c:v>0.43820024121932982</c:v>
                </c:pt>
                <c:pt idx="12639">
                  <c:v>0.43813090848082931</c:v>
                </c:pt>
                <c:pt idx="12640">
                  <c:v>0.43806159219593138</c:v>
                </c:pt>
                <c:pt idx="12641">
                  <c:v>0.43799229235943204</c:v>
                </c:pt>
                <c:pt idx="12642">
                  <c:v>0.43792300896612185</c:v>
                </c:pt>
                <c:pt idx="12643">
                  <c:v>0.4378537420108059</c:v>
                </c:pt>
                <c:pt idx="12644">
                  <c:v>0.43778449148828058</c:v>
                </c:pt>
                <c:pt idx="12645">
                  <c:v>0.43771525739334782</c:v>
                </c:pt>
                <c:pt idx="12646">
                  <c:v>0.43764603972081545</c:v>
                </c:pt>
                <c:pt idx="12647">
                  <c:v>0.43757683846548717</c:v>
                </c:pt>
                <c:pt idx="12648">
                  <c:v>0.43750765362217131</c:v>
                </c:pt>
                <c:pt idx="12649">
                  <c:v>0.43743848518568318</c:v>
                </c:pt>
                <c:pt idx="12650">
                  <c:v>0.43736933315082915</c:v>
                </c:pt>
                <c:pt idx="12651">
                  <c:v>0.43730019751242727</c:v>
                </c:pt>
                <c:pt idx="12652">
                  <c:v>0.43723107826529178</c:v>
                </c:pt>
                <c:pt idx="12653">
                  <c:v>0.43716197540424773</c:v>
                </c:pt>
                <c:pt idx="12654">
                  <c:v>0.43709288892410875</c:v>
                </c:pt>
                <c:pt idx="12655">
                  <c:v>0.43702381881970193</c:v>
                </c:pt>
                <c:pt idx="12656">
                  <c:v>0.43695476508585218</c:v>
                </c:pt>
                <c:pt idx="12657">
                  <c:v>0.43688572771738265</c:v>
                </c:pt>
                <c:pt idx="12658">
                  <c:v>0.43681670670912637</c:v>
                </c:pt>
                <c:pt idx="12659">
                  <c:v>0.43674770205591196</c:v>
                </c:pt>
                <c:pt idx="12660">
                  <c:v>0.43667871375257755</c:v>
                </c:pt>
                <c:pt idx="12661">
                  <c:v>0.43660974179395162</c:v>
                </c:pt>
                <c:pt idx="12662">
                  <c:v>0.43654078617487668</c:v>
                </c:pt>
                <c:pt idx="12663">
                  <c:v>0.43647184689018598</c:v>
                </c:pt>
                <c:pt idx="12664">
                  <c:v>0.43640292393472946</c:v>
                </c:pt>
                <c:pt idx="12665">
                  <c:v>0.43633401730334254</c:v>
                </c:pt>
                <c:pt idx="12666">
                  <c:v>0.43626512699087344</c:v>
                </c:pt>
                <c:pt idx="12667">
                  <c:v>0.43619625299216946</c:v>
                </c:pt>
                <c:pt idx="12668">
                  <c:v>0.43612739530208344</c:v>
                </c:pt>
                <c:pt idx="12669">
                  <c:v>0.43605855391546167</c:v>
                </c:pt>
                <c:pt idx="12670">
                  <c:v>0.43598972882715914</c:v>
                </c:pt>
                <c:pt idx="12671">
                  <c:v>0.43592092003203248</c:v>
                </c:pt>
                <c:pt idx="12672">
                  <c:v>0.43585212752493852</c:v>
                </c:pt>
                <c:pt idx="12673">
                  <c:v>0.43578335130073592</c:v>
                </c:pt>
                <c:pt idx="12674">
                  <c:v>0.43571459135429119</c:v>
                </c:pt>
                <c:pt idx="12675">
                  <c:v>0.43564584768046039</c:v>
                </c:pt>
                <c:pt idx="12676">
                  <c:v>0.43557712027411338</c:v>
                </c:pt>
                <c:pt idx="12677">
                  <c:v>0.43550840913011962</c:v>
                </c:pt>
                <c:pt idx="12678">
                  <c:v>0.43543971424334482</c:v>
                </c:pt>
                <c:pt idx="12679">
                  <c:v>0.43537103560866453</c:v>
                </c:pt>
                <c:pt idx="12680">
                  <c:v>0.435302373220951</c:v>
                </c:pt>
                <c:pt idx="12681">
                  <c:v>0.43523372707507485</c:v>
                </c:pt>
                <c:pt idx="12682">
                  <c:v>0.43516509716592278</c:v>
                </c:pt>
                <c:pt idx="12683">
                  <c:v>0.43509648348836838</c:v>
                </c:pt>
                <c:pt idx="12684">
                  <c:v>0.43502788603729825</c:v>
                </c:pt>
                <c:pt idx="12685">
                  <c:v>0.43495930480759032</c:v>
                </c:pt>
                <c:pt idx="12686">
                  <c:v>0.4348907397941365</c:v>
                </c:pt>
                <c:pt idx="12687">
                  <c:v>0.43482219099182196</c:v>
                </c:pt>
                <c:pt idx="12688">
                  <c:v>0.43475365839553293</c:v>
                </c:pt>
                <c:pt idx="12689">
                  <c:v>0.43468514200016733</c:v>
                </c:pt>
                <c:pt idx="12690">
                  <c:v>0.43461664180061854</c:v>
                </c:pt>
                <c:pt idx="12691">
                  <c:v>0.43454815779177697</c:v>
                </c:pt>
                <c:pt idx="12692">
                  <c:v>0.43447968996854852</c:v>
                </c:pt>
                <c:pt idx="12693">
                  <c:v>0.43441123832582523</c:v>
                </c:pt>
                <c:pt idx="12694">
                  <c:v>0.43434280285851401</c:v>
                </c:pt>
                <c:pt idx="12695">
                  <c:v>0.43427438356151632</c:v>
                </c:pt>
                <c:pt idx="12696">
                  <c:v>0.43420598042974184</c:v>
                </c:pt>
                <c:pt idx="12697">
                  <c:v>0.43413759345809361</c:v>
                </c:pt>
                <c:pt idx="12698">
                  <c:v>0.4340692226414854</c:v>
                </c:pt>
                <c:pt idx="12699">
                  <c:v>0.43400086797483117</c:v>
                </c:pt>
                <c:pt idx="12700">
                  <c:v>0.43393252945303512</c:v>
                </c:pt>
                <c:pt idx="12701">
                  <c:v>0.43386420707102452</c:v>
                </c:pt>
                <c:pt idx="12702">
                  <c:v>0.43379590082370989</c:v>
                </c:pt>
                <c:pt idx="12703">
                  <c:v>0.4337276107060154</c:v>
                </c:pt>
                <c:pt idx="12704">
                  <c:v>0.43365933671286272</c:v>
                </c:pt>
                <c:pt idx="12705">
                  <c:v>0.43359107883917281</c:v>
                </c:pt>
                <c:pt idx="12706">
                  <c:v>0.4335228370798776</c:v>
                </c:pt>
                <c:pt idx="12707">
                  <c:v>0.43345461142989711</c:v>
                </c:pt>
                <c:pt idx="12708">
                  <c:v>0.43338640188416749</c:v>
                </c:pt>
                <c:pt idx="12709">
                  <c:v>0.43331820843761626</c:v>
                </c:pt>
                <c:pt idx="12710">
                  <c:v>0.43325003108517912</c:v>
                </c:pt>
                <c:pt idx="12711">
                  <c:v>0.43318186982179596</c:v>
                </c:pt>
                <c:pt idx="12712">
                  <c:v>0.43311372464239867</c:v>
                </c:pt>
                <c:pt idx="12713">
                  <c:v>0.43304559554193134</c:v>
                </c:pt>
                <c:pt idx="12714">
                  <c:v>0.43297748251533458</c:v>
                </c:pt>
                <c:pt idx="12715">
                  <c:v>0.43290938555755415</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0.43236518776654448</c:v>
                </c:pt>
                <c:pt idx="12724">
                  <c:v>0.4322972352008958</c:v>
                </c:pt>
                <c:pt idx="12725">
                  <c:v>0.43222929865361132</c:v>
                </c:pt>
                <c:pt idx="12726">
                  <c:v>0.43216137811965766</c:v>
                </c:pt>
                <c:pt idx="12727">
                  <c:v>0.4320934735939968</c:v>
                </c:pt>
                <c:pt idx="12728">
                  <c:v>0.43202558507160554</c:v>
                </c:pt>
                <c:pt idx="12729">
                  <c:v>0.43195771254744991</c:v>
                </c:pt>
                <c:pt idx="12730">
                  <c:v>0.43188985601650487</c:v>
                </c:pt>
                <c:pt idx="12731">
                  <c:v>0.43182201547375026</c:v>
                </c:pt>
                <c:pt idx="12732">
                  <c:v>0.43175419091415768</c:v>
                </c:pt>
                <c:pt idx="12733">
                  <c:v>0.43168638233271139</c:v>
                </c:pt>
                <c:pt idx="12734">
                  <c:v>0.43161858972438916</c:v>
                </c:pt>
                <c:pt idx="12735">
                  <c:v>0.43155081308417642</c:v>
                </c:pt>
                <c:pt idx="12736">
                  <c:v>0.43148305240705731</c:v>
                </c:pt>
                <c:pt idx="12737">
                  <c:v>0.43141530768802305</c:v>
                </c:pt>
                <c:pt idx="12738">
                  <c:v>0.43134757892206027</c:v>
                </c:pt>
                <c:pt idx="12739">
                  <c:v>0.43127986610415936</c:v>
                </c:pt>
                <c:pt idx="12740">
                  <c:v>0.43121216922931555</c:v>
                </c:pt>
                <c:pt idx="12741">
                  <c:v>0.43114448829252228</c:v>
                </c:pt>
                <c:pt idx="12742">
                  <c:v>0.43107682328877989</c:v>
                </c:pt>
                <c:pt idx="12743">
                  <c:v>0.43100917421308282</c:v>
                </c:pt>
                <c:pt idx="12744">
                  <c:v>0.43094154106043686</c:v>
                </c:pt>
                <c:pt idx="12745">
                  <c:v>0.43087392382584683</c:v>
                </c:pt>
                <c:pt idx="12746">
                  <c:v>0.43080632250430939</c:v>
                </c:pt>
                <c:pt idx="12747">
                  <c:v>0.43073873709083782</c:v>
                </c:pt>
                <c:pt idx="12748">
                  <c:v>0.43067116758044277</c:v>
                </c:pt>
                <c:pt idx="12749">
                  <c:v>0.43060361396812896</c:v>
                </c:pt>
                <c:pt idx="12750">
                  <c:v>0.43053607624891482</c:v>
                </c:pt>
                <c:pt idx="12751">
                  <c:v>0.43046855441781456</c:v>
                </c:pt>
                <c:pt idx="12752">
                  <c:v>0.43040104846984267</c:v>
                </c:pt>
                <c:pt idx="12753">
                  <c:v>0.43033355840001775</c:v>
                </c:pt>
                <c:pt idx="12754">
                  <c:v>0.43026608420336382</c:v>
                </c:pt>
                <c:pt idx="12755">
                  <c:v>0.43019862587490304</c:v>
                </c:pt>
                <c:pt idx="12756">
                  <c:v>0.43013118340965645</c:v>
                </c:pt>
                <c:pt idx="12757">
                  <c:v>0.43006375680265374</c:v>
                </c:pt>
                <c:pt idx="12758">
                  <c:v>0.42999634604892134</c:v>
                </c:pt>
                <c:pt idx="12759">
                  <c:v>0.42992895114349466</c:v>
                </c:pt>
                <c:pt idx="12760">
                  <c:v>0.42986157208139841</c:v>
                </c:pt>
                <c:pt idx="12761">
                  <c:v>0.42979420885767444</c:v>
                </c:pt>
                <c:pt idx="12762">
                  <c:v>0.42972686146735622</c:v>
                </c:pt>
                <c:pt idx="12763">
                  <c:v>0.42965952990547934</c:v>
                </c:pt>
                <c:pt idx="12764">
                  <c:v>0.42959221416708637</c:v>
                </c:pt>
                <c:pt idx="12765">
                  <c:v>0.42952491424722294</c:v>
                </c:pt>
                <c:pt idx="12766">
                  <c:v>0.42945763014092581</c:v>
                </c:pt>
                <c:pt idx="12767">
                  <c:v>0.42939036184324919</c:v>
                </c:pt>
                <c:pt idx="12768">
                  <c:v>0.42932310934923473</c:v>
                </c:pt>
                <c:pt idx="12769">
                  <c:v>0.42925587265393234</c:v>
                </c:pt>
                <c:pt idx="12770">
                  <c:v>0.42918865175239967</c:v>
                </c:pt>
                <c:pt idx="12771">
                  <c:v>0.42912144663968482</c:v>
                </c:pt>
                <c:pt idx="12772">
                  <c:v>0.42905425731084917</c:v>
                </c:pt>
                <c:pt idx="12773">
                  <c:v>0.42898708376094463</c:v>
                </c:pt>
                <c:pt idx="12774">
                  <c:v>0.42891992598503254</c:v>
                </c:pt>
                <c:pt idx="12775">
                  <c:v>0.4288527839781765</c:v>
                </c:pt>
                <c:pt idx="12776">
                  <c:v>0.42878565773543598</c:v>
                </c:pt>
                <c:pt idx="12777">
                  <c:v>0.42871854725188252</c:v>
                </c:pt>
                <c:pt idx="12778">
                  <c:v>0.42865145252257725</c:v>
                </c:pt>
                <c:pt idx="12779">
                  <c:v>0.42858437354259554</c:v>
                </c:pt>
                <c:pt idx="12780">
                  <c:v>0.42851731030700291</c:v>
                </c:pt>
                <c:pt idx="12781">
                  <c:v>0.42845026281087639</c:v>
                </c:pt>
                <c:pt idx="12782">
                  <c:v>0.42838323104928805</c:v>
                </c:pt>
                <c:pt idx="12783">
                  <c:v>0.42831621501731687</c:v>
                </c:pt>
                <c:pt idx="12784">
                  <c:v>0.42824921471003929</c:v>
                </c:pt>
                <c:pt idx="12785">
                  <c:v>0.42818223012254186</c:v>
                </c:pt>
                <c:pt idx="12786">
                  <c:v>0.42811526124990268</c:v>
                </c:pt>
                <c:pt idx="12787">
                  <c:v>0.42804830808720545</c:v>
                </c:pt>
                <c:pt idx="12788">
                  <c:v>0.42798137062953989</c:v>
                </c:pt>
                <c:pt idx="12789">
                  <c:v>0.42791444887199231</c:v>
                </c:pt>
                <c:pt idx="12790">
                  <c:v>0.42784754280965676</c:v>
                </c:pt>
                <c:pt idx="12791">
                  <c:v>0.42778065243762031</c:v>
                </c:pt>
                <c:pt idx="12792">
                  <c:v>0.4277137777509824</c:v>
                </c:pt>
                <c:pt idx="12793">
                  <c:v>0.42764691874483562</c:v>
                </c:pt>
                <c:pt idx="12794">
                  <c:v>0.42758007541428061</c:v>
                </c:pt>
                <c:pt idx="12795">
                  <c:v>0.42751324775441396</c:v>
                </c:pt>
                <c:pt idx="12796">
                  <c:v>0.42744643576033942</c:v>
                </c:pt>
                <c:pt idx="12797">
                  <c:v>0.42737963942716373</c:v>
                </c:pt>
                <c:pt idx="12798">
                  <c:v>0.42731285874998942</c:v>
                </c:pt>
                <c:pt idx="12799">
                  <c:v>0.42724609372392297</c:v>
                </c:pt>
                <c:pt idx="12800">
                  <c:v>0.42717934434407862</c:v>
                </c:pt>
                <c:pt idx="12801">
                  <c:v>0.42711261060556288</c:v>
                </c:pt>
                <c:pt idx="12802">
                  <c:v>0.42704589250349267</c:v>
                </c:pt>
                <c:pt idx="12803">
                  <c:v>0.42697919003298346</c:v>
                </c:pt>
                <c:pt idx="12804">
                  <c:v>0.42691250318915086</c:v>
                </c:pt>
                <c:pt idx="12805">
                  <c:v>0.42684583196711201</c:v>
                </c:pt>
                <c:pt idx="12806">
                  <c:v>0.42677917636199036</c:v>
                </c:pt>
                <c:pt idx="12807">
                  <c:v>0.42671253636890988</c:v>
                </c:pt>
                <c:pt idx="12808">
                  <c:v>0.42664591198299551</c:v>
                </c:pt>
                <c:pt idx="12809">
                  <c:v>0.42657930319937237</c:v>
                </c:pt>
                <c:pt idx="12810">
                  <c:v>0.42651271001316682</c:v>
                </c:pt>
                <c:pt idx="12811">
                  <c:v>0.42644613241951412</c:v>
                </c:pt>
                <c:pt idx="12812">
                  <c:v>0.42637957041354607</c:v>
                </c:pt>
                <c:pt idx="12813">
                  <c:v>0.42631302399039422</c:v>
                </c:pt>
                <c:pt idx="12814">
                  <c:v>0.42624649314519547</c:v>
                </c:pt>
                <c:pt idx="12815">
                  <c:v>0.42617997787309142</c:v>
                </c:pt>
                <c:pt idx="12816">
                  <c:v>0.42611347816921791</c:v>
                </c:pt>
                <c:pt idx="12817">
                  <c:v>0.42604699402871732</c:v>
                </c:pt>
                <c:pt idx="12818">
                  <c:v>0.42598052544673592</c:v>
                </c:pt>
                <c:pt idx="12819">
                  <c:v>0.42591407241841939</c:v>
                </c:pt>
                <c:pt idx="12820">
                  <c:v>0.42584763493891231</c:v>
                </c:pt>
                <c:pt idx="12821">
                  <c:v>0.4257812130033668</c:v>
                </c:pt>
                <c:pt idx="12822">
                  <c:v>0.42571480660693356</c:v>
                </c:pt>
                <c:pt idx="12823">
                  <c:v>0.42564841574476764</c:v>
                </c:pt>
                <c:pt idx="12824">
                  <c:v>0.4255820404120193</c:v>
                </c:pt>
                <c:pt idx="12825">
                  <c:v>0.42551568060385186</c:v>
                </c:pt>
                <c:pt idx="12826">
                  <c:v>0.42544933631541831</c:v>
                </c:pt>
                <c:pt idx="12827">
                  <c:v>0.42538300754188507</c:v>
                </c:pt>
                <c:pt idx="12828">
                  <c:v>0.42531669427841212</c:v>
                </c:pt>
                <c:pt idx="12829">
                  <c:v>0.42525039652016078</c:v>
                </c:pt>
                <c:pt idx="12830">
                  <c:v>0.42518411426230462</c:v>
                </c:pt>
                <c:pt idx="12831">
                  <c:v>0.42511784750000597</c:v>
                </c:pt>
                <c:pt idx="12832">
                  <c:v>0.4250515962284388</c:v>
                </c:pt>
                <c:pt idx="12833">
                  <c:v>0.42498536044277535</c:v>
                </c:pt>
                <c:pt idx="12834">
                  <c:v>0.4249191401381856</c:v>
                </c:pt>
                <c:pt idx="12835">
                  <c:v>0.42485293530985313</c:v>
                </c:pt>
                <c:pt idx="12836">
                  <c:v>0.42478674595294608</c:v>
                </c:pt>
                <c:pt idx="12837">
                  <c:v>0.42472057206265007</c:v>
                </c:pt>
                <c:pt idx="12838">
                  <c:v>0.42465441363414441</c:v>
                </c:pt>
                <c:pt idx="12839">
                  <c:v>0.42458827066261556</c:v>
                </c:pt>
                <c:pt idx="12840">
                  <c:v>0.42452214314324538</c:v>
                </c:pt>
                <c:pt idx="12841">
                  <c:v>0.42445603107122132</c:v>
                </c:pt>
                <c:pt idx="12842">
                  <c:v>0.42438993444173495</c:v>
                </c:pt>
                <c:pt idx="12843">
                  <c:v>0.42432385324997857</c:v>
                </c:pt>
                <c:pt idx="12844">
                  <c:v>0.42425778749113729</c:v>
                </c:pt>
                <c:pt idx="12845">
                  <c:v>0.42419173716041358</c:v>
                </c:pt>
                <c:pt idx="12846">
                  <c:v>0.42412570225300189</c:v>
                </c:pt>
                <c:pt idx="12847">
                  <c:v>0.42405968276409889</c:v>
                </c:pt>
                <c:pt idx="12848">
                  <c:v>0.42399367868890486</c:v>
                </c:pt>
                <c:pt idx="12849">
                  <c:v>0.42392769002262587</c:v>
                </c:pt>
                <c:pt idx="12850">
                  <c:v>0.42386171676046075</c:v>
                </c:pt>
                <c:pt idx="12851">
                  <c:v>0.42379575889761645</c:v>
                </c:pt>
                <c:pt idx="12852">
                  <c:v>0.42372981642930341</c:v>
                </c:pt>
                <c:pt idx="12853">
                  <c:v>0.42366388935073113</c:v>
                </c:pt>
                <c:pt idx="12854">
                  <c:v>0.42359797765710738</c:v>
                </c:pt>
                <c:pt idx="12855">
                  <c:v>0.42353208134365045</c:v>
                </c:pt>
                <c:pt idx="12856">
                  <c:v>0.42346620040556898</c:v>
                </c:pt>
                <c:pt idx="12857">
                  <c:v>0.42340033483808598</c:v>
                </c:pt>
                <c:pt idx="12858">
                  <c:v>0.42333448463641837</c:v>
                </c:pt>
                <c:pt idx="12859">
                  <c:v>0.42326864979578688</c:v>
                </c:pt>
                <c:pt idx="12860">
                  <c:v>0.42320283031141431</c:v>
                </c:pt>
                <c:pt idx="12861">
                  <c:v>0.42313702617852339</c:v>
                </c:pt>
                <c:pt idx="12862">
                  <c:v>0.42307123739234592</c:v>
                </c:pt>
                <c:pt idx="12863">
                  <c:v>0.42300546394810323</c:v>
                </c:pt>
                <c:pt idx="12864">
                  <c:v>0.42293970584102758</c:v>
                </c:pt>
                <c:pt idx="12865">
                  <c:v>0.42287396306635483</c:v>
                </c:pt>
                <c:pt idx="12866">
                  <c:v>0.42280823561931274</c:v>
                </c:pt>
                <c:pt idx="12867">
                  <c:v>0.42274252349513913</c:v>
                </c:pt>
                <c:pt idx="12868">
                  <c:v>0.42267682668907497</c:v>
                </c:pt>
                <c:pt idx="12869">
                  <c:v>0.42261114519635351</c:v>
                </c:pt>
                <c:pt idx="12870">
                  <c:v>0.42254547901222189</c:v>
                </c:pt>
                <c:pt idx="12871">
                  <c:v>0.42247982813191781</c:v>
                </c:pt>
                <c:pt idx="12872">
                  <c:v>0.42241419255069113</c:v>
                </c:pt>
                <c:pt idx="12873">
                  <c:v>0.42234857226378503</c:v>
                </c:pt>
                <c:pt idx="12874">
                  <c:v>0.42228296726645043</c:v>
                </c:pt>
                <c:pt idx="12875">
                  <c:v>0.42221737755393157</c:v>
                </c:pt>
                <c:pt idx="12876">
                  <c:v>0.42215180312148881</c:v>
                </c:pt>
                <c:pt idx="12877">
                  <c:v>0.42208624396437466</c:v>
                </c:pt>
                <c:pt idx="12878">
                  <c:v>0.42202070007784176</c:v>
                </c:pt>
                <c:pt idx="12879">
                  <c:v>0.42195517145714767</c:v>
                </c:pt>
                <c:pt idx="12880">
                  <c:v>0.42188965809755535</c:v>
                </c:pt>
                <c:pt idx="12881">
                  <c:v>0.42182415999432488</c:v>
                </c:pt>
                <c:pt idx="12882">
                  <c:v>0.42175867714271842</c:v>
                </c:pt>
                <c:pt idx="12883">
                  <c:v>0.42169320953800077</c:v>
                </c:pt>
                <c:pt idx="12884">
                  <c:v>0.42162775717544354</c:v>
                </c:pt>
                <c:pt idx="12885">
                  <c:v>0.42156232005030836</c:v>
                </c:pt>
                <c:pt idx="12886">
                  <c:v>0.42149689815787361</c:v>
                </c:pt>
                <c:pt idx="12887">
                  <c:v>0.42143149149340342</c:v>
                </c:pt>
                <c:pt idx="12888">
                  <c:v>0.42136610005217984</c:v>
                </c:pt>
                <c:pt idx="12889">
                  <c:v>0.42130072382947586</c:v>
                </c:pt>
                <c:pt idx="12890">
                  <c:v>0.42123536282056484</c:v>
                </c:pt>
                <c:pt idx="12891">
                  <c:v>0.42117001702073381</c:v>
                </c:pt>
                <c:pt idx="12892">
                  <c:v>0.42110468642526228</c:v>
                </c:pt>
                <c:pt idx="12893">
                  <c:v>0.42103937102943212</c:v>
                </c:pt>
                <c:pt idx="12894">
                  <c:v>0.42097407082852922</c:v>
                </c:pt>
                <c:pt idx="12895">
                  <c:v>0.42090878581784347</c:v>
                </c:pt>
                <c:pt idx="12896">
                  <c:v>0.42084351599265757</c:v>
                </c:pt>
                <c:pt idx="12897">
                  <c:v>0.42077826134826718</c:v>
                </c:pt>
                <c:pt idx="12898">
                  <c:v>0.42071302187996246</c:v>
                </c:pt>
                <c:pt idx="12899">
                  <c:v>0.420647797583039</c:v>
                </c:pt>
                <c:pt idx="12900">
                  <c:v>0.4205825884527955</c:v>
                </c:pt>
                <c:pt idx="12901">
                  <c:v>0.4205173944845253</c:v>
                </c:pt>
                <c:pt idx="12902">
                  <c:v>0.4204522156735318</c:v>
                </c:pt>
                <c:pt idx="12903">
                  <c:v>0.42038705201511528</c:v>
                </c:pt>
                <c:pt idx="12904">
                  <c:v>0.42032190350458154</c:v>
                </c:pt>
                <c:pt idx="12905">
                  <c:v>0.42025677013723134</c:v>
                </c:pt>
                <c:pt idx="12906">
                  <c:v>0.42019165190837376</c:v>
                </c:pt>
                <c:pt idx="12907">
                  <c:v>0.42012654881331984</c:v>
                </c:pt>
                <c:pt idx="12908">
                  <c:v>0.42006146084737978</c:v>
                </c:pt>
                <c:pt idx="12909">
                  <c:v>0.41999638800586492</c:v>
                </c:pt>
                <c:pt idx="12910">
                  <c:v>0.41993133028408808</c:v>
                </c:pt>
                <c:pt idx="12911">
                  <c:v>0.41986628767737122</c:v>
                </c:pt>
                <c:pt idx="12912">
                  <c:v>0.41980126018102482</c:v>
                </c:pt>
                <c:pt idx="12913">
                  <c:v>0.41973624779037433</c:v>
                </c:pt>
                <c:pt idx="12914">
                  <c:v>0.41967125050073889</c:v>
                </c:pt>
                <c:pt idx="12915">
                  <c:v>0.41960626830744746</c:v>
                </c:pt>
                <c:pt idx="12916">
                  <c:v>0.41954130120581612</c:v>
                </c:pt>
                <c:pt idx="12917">
                  <c:v>0.41947634919117682</c:v>
                </c:pt>
                <c:pt idx="12918">
                  <c:v>0.41941141225886086</c:v>
                </c:pt>
                <c:pt idx="12919">
                  <c:v>0.41934649040419331</c:v>
                </c:pt>
                <c:pt idx="12920">
                  <c:v>0.4192815836225125</c:v>
                </c:pt>
                <c:pt idx="12921">
                  <c:v>0.4192166919091504</c:v>
                </c:pt>
                <c:pt idx="12922">
                  <c:v>0.41915181525944051</c:v>
                </c:pt>
                <c:pt idx="12923">
                  <c:v>0.41908695366872389</c:v>
                </c:pt>
                <c:pt idx="12924">
                  <c:v>0.41902210713233973</c:v>
                </c:pt>
                <c:pt idx="12925">
                  <c:v>0.41895727564562951</c:v>
                </c:pt>
                <c:pt idx="12926">
                  <c:v>0.41889245920393531</c:v>
                </c:pt>
                <c:pt idx="12927">
                  <c:v>0.41882765780260656</c:v>
                </c:pt>
                <c:pt idx="12928">
                  <c:v>0.41876287143698332</c:v>
                </c:pt>
                <c:pt idx="12929">
                  <c:v>0.41869810010241981</c:v>
                </c:pt>
                <c:pt idx="12930">
                  <c:v>0.41863334379426492</c:v>
                </c:pt>
                <c:pt idx="12931">
                  <c:v>0.41856860250787276</c:v>
                </c:pt>
                <c:pt idx="12932">
                  <c:v>0.41850387623859281</c:v>
                </c:pt>
                <c:pt idx="12933">
                  <c:v>0.41843916498178518</c:v>
                </c:pt>
                <c:pt idx="12934">
                  <c:v>0.41837446873280937</c:v>
                </c:pt>
                <c:pt idx="12935">
                  <c:v>0.41830978748701786</c:v>
                </c:pt>
                <c:pt idx="12936">
                  <c:v>0.41824512123977581</c:v>
                </c:pt>
                <c:pt idx="12937">
                  <c:v>0.41818046998645075</c:v>
                </c:pt>
                <c:pt idx="12938">
                  <c:v>0.4181158337223983</c:v>
                </c:pt>
                <c:pt idx="12939">
                  <c:v>0.41805121244299265</c:v>
                </c:pt>
                <c:pt idx="12940">
                  <c:v>0.41798660614360234</c:v>
                </c:pt>
                <c:pt idx="12941">
                  <c:v>0.41792201481959224</c:v>
                </c:pt>
                <c:pt idx="12942">
                  <c:v>0.41785743846633588</c:v>
                </c:pt>
                <c:pt idx="12943">
                  <c:v>0.41779287707921386</c:v>
                </c:pt>
                <c:pt idx="12944">
                  <c:v>0.41772833065359244</c:v>
                </c:pt>
                <c:pt idx="12945">
                  <c:v>0.41766379918485719</c:v>
                </c:pt>
                <c:pt idx="12946">
                  <c:v>0.41759928266837876</c:v>
                </c:pt>
                <c:pt idx="12947">
                  <c:v>0.41753478109954761</c:v>
                </c:pt>
                <c:pt idx="12948">
                  <c:v>0.41747029447373696</c:v>
                </c:pt>
                <c:pt idx="12949">
                  <c:v>0.41740582278633853</c:v>
                </c:pt>
                <c:pt idx="12950">
                  <c:v>0.41734136603273636</c:v>
                </c:pt>
                <c:pt idx="12951">
                  <c:v>0.41727692420831858</c:v>
                </c:pt>
                <c:pt idx="12952">
                  <c:v>0.41721249730847693</c:v>
                </c:pt>
                <c:pt idx="12953">
                  <c:v>0.41714808532859748</c:v>
                </c:pt>
                <c:pt idx="12954">
                  <c:v>0.41708368826408115</c:v>
                </c:pt>
                <c:pt idx="12955">
                  <c:v>0.41701930611031585</c:v>
                </c:pt>
                <c:pt idx="12956">
                  <c:v>0.41695493886270552</c:v>
                </c:pt>
                <c:pt idx="12957">
                  <c:v>0.41689058651664407</c:v>
                </c:pt>
                <c:pt idx="12958">
                  <c:v>0.41682624906753413</c:v>
                </c:pt>
                <c:pt idx="12959">
                  <c:v>0.41676192651077615</c:v>
                </c:pt>
                <c:pt idx="12960">
                  <c:v>0.41669761884177703</c:v>
                </c:pt>
                <c:pt idx="12961">
                  <c:v>0.4166333260559415</c:v>
                </c:pt>
                <c:pt idx="12962">
                  <c:v>0.41656904814867707</c:v>
                </c:pt>
                <c:pt idx="12963">
                  <c:v>0.41650478511539452</c:v>
                </c:pt>
                <c:pt idx="12964">
                  <c:v>0.41644053695150118</c:v>
                </c:pt>
                <c:pt idx="12965">
                  <c:v>0.41637630365241629</c:v>
                </c:pt>
                <c:pt idx="12966">
                  <c:v>0.41631208521354857</c:v>
                </c:pt>
                <c:pt idx="12967">
                  <c:v>0.41624788163031451</c:v>
                </c:pt>
                <c:pt idx="12968">
                  <c:v>0.41618369289813728</c:v>
                </c:pt>
                <c:pt idx="12969">
                  <c:v>0.41611951901243432</c:v>
                </c:pt>
                <c:pt idx="12970">
                  <c:v>0.41605535996862758</c:v>
                </c:pt>
                <c:pt idx="12971">
                  <c:v>0.41599121576214082</c:v>
                </c:pt>
                <c:pt idx="12972">
                  <c:v>0.41592708638839887</c:v>
                </c:pt>
                <c:pt idx="12973">
                  <c:v>0.4158629718428325</c:v>
                </c:pt>
                <c:pt idx="12974">
                  <c:v>0.41579887212086247</c:v>
                </c:pt>
                <c:pt idx="12975">
                  <c:v>0.41573478721792545</c:v>
                </c:pt>
                <c:pt idx="12976">
                  <c:v>0.41567071712945419</c:v>
                </c:pt>
                <c:pt idx="12977">
                  <c:v>0.41560666185087991</c:v>
                </c:pt>
                <c:pt idx="12978">
                  <c:v>0.41554262137763903</c:v>
                </c:pt>
                <c:pt idx="12979">
                  <c:v>0.41547859570517126</c:v>
                </c:pt>
                <c:pt idx="12980">
                  <c:v>0.41541458482891397</c:v>
                </c:pt>
                <c:pt idx="12981">
                  <c:v>0.41535058874430952</c:v>
                </c:pt>
                <c:pt idx="12982">
                  <c:v>0.41528660744679935</c:v>
                </c:pt>
                <c:pt idx="12983">
                  <c:v>0.41522264093183037</c:v>
                </c:pt>
                <c:pt idx="12984">
                  <c:v>0.41515868919485133</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0.41458378782093552</c:v>
                </c:pt>
                <c:pt idx="12994">
                  <c:v>0.41451998361375886</c:v>
                </c:pt>
                <c:pt idx="12995">
                  <c:v>0.41445619413459478</c:v>
                </c:pt>
                <c:pt idx="12996">
                  <c:v>0.41439241937891197</c:v>
                </c:pt>
                <c:pt idx="12997">
                  <c:v>0.41432865934217877</c:v>
                </c:pt>
                <c:pt idx="12998">
                  <c:v>0.41426491401986554</c:v>
                </c:pt>
                <c:pt idx="12999">
                  <c:v>0.41420118340744388</c:v>
                </c:pt>
                <c:pt idx="13000">
                  <c:v>0.41413746750039143</c:v>
                </c:pt>
                <c:pt idx="13001">
                  <c:v>0.41407376629418413</c:v>
                </c:pt>
                <c:pt idx="13002">
                  <c:v>0.41401007978429777</c:v>
                </c:pt>
                <c:pt idx="13003">
                  <c:v>0.41394640796621152</c:v>
                </c:pt>
                <c:pt idx="13004">
                  <c:v>0.41388275083540893</c:v>
                </c:pt>
                <c:pt idx="13005">
                  <c:v>0.41381910838737102</c:v>
                </c:pt>
                <c:pt idx="13006">
                  <c:v>0.41375548061758283</c:v>
                </c:pt>
                <c:pt idx="13007">
                  <c:v>0.41369186752153303</c:v>
                </c:pt>
                <c:pt idx="13008">
                  <c:v>0.41362826909471101</c:v>
                </c:pt>
                <c:pt idx="13009">
                  <c:v>0.41356468533260243</c:v>
                </c:pt>
                <c:pt idx="13010">
                  <c:v>0.41350111623069791</c:v>
                </c:pt>
                <c:pt idx="13011">
                  <c:v>0.41343756178449836</c:v>
                </c:pt>
                <c:pt idx="13012">
                  <c:v>0.41337402198949408</c:v>
                </c:pt>
                <c:pt idx="13013">
                  <c:v>0.41331049684117982</c:v>
                </c:pt>
                <c:pt idx="13014">
                  <c:v>0.41324698633506007</c:v>
                </c:pt>
                <c:pt idx="13015">
                  <c:v>0.41318349046663011</c:v>
                </c:pt>
                <c:pt idx="13016">
                  <c:v>0.41312000923139558</c:v>
                </c:pt>
                <c:pt idx="13017">
                  <c:v>0.41305654262486052</c:v>
                </c:pt>
                <c:pt idx="13018">
                  <c:v>0.41299309064252626</c:v>
                </c:pt>
                <c:pt idx="13019">
                  <c:v>0.41292965327990638</c:v>
                </c:pt>
                <c:pt idx="13020">
                  <c:v>0.41286623053250282</c:v>
                </c:pt>
                <c:pt idx="13021">
                  <c:v>0.41280282239583338</c:v>
                </c:pt>
                <c:pt idx="13022">
                  <c:v>0.41273942886540371</c:v>
                </c:pt>
                <c:pt idx="13023">
                  <c:v>0.41267604993673346</c:v>
                </c:pt>
                <c:pt idx="13024">
                  <c:v>0.41261268560533682</c:v>
                </c:pt>
                <c:pt idx="13025">
                  <c:v>0.41254933586673109</c:v>
                </c:pt>
                <c:pt idx="13026">
                  <c:v>0.41248600071643632</c:v>
                </c:pt>
                <c:pt idx="13027">
                  <c:v>0.41242268014997491</c:v>
                </c:pt>
                <c:pt idx="13028">
                  <c:v>0.41235937416286561</c:v>
                </c:pt>
                <c:pt idx="13029">
                  <c:v>0.41229608275063356</c:v>
                </c:pt>
                <c:pt idx="13030">
                  <c:v>0.41223280590881001</c:v>
                </c:pt>
                <c:pt idx="13031">
                  <c:v>0.41216954363291736</c:v>
                </c:pt>
                <c:pt idx="13032">
                  <c:v>0.41210629591849013</c:v>
                </c:pt>
                <c:pt idx="13033">
                  <c:v>0.41204306276105468</c:v>
                </c:pt>
                <c:pt idx="13034">
                  <c:v>0.41197984415614802</c:v>
                </c:pt>
                <c:pt idx="13035">
                  <c:v>0.41191664009930484</c:v>
                </c:pt>
                <c:pt idx="13036">
                  <c:v>0.41185345058605816</c:v>
                </c:pt>
                <c:pt idx="13037">
                  <c:v>0.41179027561194981</c:v>
                </c:pt>
                <c:pt idx="13038">
                  <c:v>0.41172711517251842</c:v>
                </c:pt>
                <c:pt idx="13039">
                  <c:v>0.41166396926330706</c:v>
                </c:pt>
                <c:pt idx="13040">
                  <c:v>0.41160083787985796</c:v>
                </c:pt>
                <c:pt idx="13041">
                  <c:v>0.41153772101771247</c:v>
                </c:pt>
                <c:pt idx="13042">
                  <c:v>0.41147461867242474</c:v>
                </c:pt>
                <c:pt idx="13043">
                  <c:v>0.41141153083953697</c:v>
                </c:pt>
                <c:pt idx="13044">
                  <c:v>0.41134845751460486</c:v>
                </c:pt>
                <c:pt idx="13045">
                  <c:v>0.41128539869317443</c:v>
                </c:pt>
                <c:pt idx="13046">
                  <c:v>0.41122235437080501</c:v>
                </c:pt>
                <c:pt idx="13047">
                  <c:v>0.41115932454304699</c:v>
                </c:pt>
                <c:pt idx="13048">
                  <c:v>0.41109630920546236</c:v>
                </c:pt>
                <c:pt idx="13049">
                  <c:v>0.4110333083536043</c:v>
                </c:pt>
                <c:pt idx="13050">
                  <c:v>0.41097032198303851</c:v>
                </c:pt>
                <c:pt idx="13051">
                  <c:v>0.41090735008932261</c:v>
                </c:pt>
                <c:pt idx="13052">
                  <c:v>0.41084439266802381</c:v>
                </c:pt>
                <c:pt idx="13053">
                  <c:v>0.41078144971470631</c:v>
                </c:pt>
                <c:pt idx="13054">
                  <c:v>0.41071852122493896</c:v>
                </c:pt>
                <c:pt idx="13055">
                  <c:v>0.41065560719428756</c:v>
                </c:pt>
                <c:pt idx="13056">
                  <c:v>0.41059270761832345</c:v>
                </c:pt>
                <c:pt idx="13057">
                  <c:v>0.41052982249262132</c:v>
                </c:pt>
                <c:pt idx="13058">
                  <c:v>0.41046695181275539</c:v>
                </c:pt>
                <c:pt idx="13059">
                  <c:v>0.41040409557429708</c:v>
                </c:pt>
                <c:pt idx="13060">
                  <c:v>0.41034125377282632</c:v>
                </c:pt>
                <c:pt idx="13061">
                  <c:v>0.41027842640392304</c:v>
                </c:pt>
                <c:pt idx="13062">
                  <c:v>0.41021561346316771</c:v>
                </c:pt>
                <c:pt idx="13063">
                  <c:v>0.41015281494614242</c:v>
                </c:pt>
                <c:pt idx="13064">
                  <c:v>0.41009003084843143</c:v>
                </c:pt>
                <c:pt idx="13065">
                  <c:v>0.41002726116562255</c:v>
                </c:pt>
                <c:pt idx="13066">
                  <c:v>0.40996450589329902</c:v>
                </c:pt>
                <c:pt idx="13067">
                  <c:v>0.40990176502705339</c:v>
                </c:pt>
                <c:pt idx="13068">
                  <c:v>0.409839038562473</c:v>
                </c:pt>
                <c:pt idx="13069">
                  <c:v>0.40977632649515522</c:v>
                </c:pt>
                <c:pt idx="13070">
                  <c:v>0.40971362882069218</c:v>
                </c:pt>
                <c:pt idx="13071">
                  <c:v>0.40965094553468118</c:v>
                </c:pt>
                <c:pt idx="13072">
                  <c:v>0.40958827663271757</c:v>
                </c:pt>
                <c:pt idx="13073">
                  <c:v>0.40952562211040139</c:v>
                </c:pt>
                <c:pt idx="13074">
                  <c:v>0.40946298196333486</c:v>
                </c:pt>
                <c:pt idx="13075">
                  <c:v>0.40940035618711784</c:v>
                </c:pt>
                <c:pt idx="13076">
                  <c:v>0.4093377447773584</c:v>
                </c:pt>
                <c:pt idx="13077">
                  <c:v>0.40927514772966217</c:v>
                </c:pt>
                <c:pt idx="13078">
                  <c:v>0.40921256503963538</c:v>
                </c:pt>
                <c:pt idx="13079">
                  <c:v>0.40914999670288532</c:v>
                </c:pt>
                <c:pt idx="13080">
                  <c:v>0.40908744271502734</c:v>
                </c:pt>
                <c:pt idx="13081">
                  <c:v>0.40902490307167466</c:v>
                </c:pt>
                <c:pt idx="13082">
                  <c:v>0.40896237776843714</c:v>
                </c:pt>
                <c:pt idx="13083">
                  <c:v>0.40889986680093282</c:v>
                </c:pt>
                <c:pt idx="13084">
                  <c:v>0.40883737016478222</c:v>
                </c:pt>
                <c:pt idx="13085">
                  <c:v>0.40877488785560323</c:v>
                </c:pt>
                <c:pt idx="13086">
                  <c:v>0.40871241986901424</c:v>
                </c:pt>
                <c:pt idx="13087">
                  <c:v>0.40864996620064165</c:v>
                </c:pt>
                <c:pt idx="13088">
                  <c:v>0.408587526846107</c:v>
                </c:pt>
                <c:pt idx="13089">
                  <c:v>0.40852510180103985</c:v>
                </c:pt>
                <c:pt idx="13090">
                  <c:v>0.40846269106106792</c:v>
                </c:pt>
                <c:pt idx="13091">
                  <c:v>0.40840029462181632</c:v>
                </c:pt>
                <c:pt idx="13092">
                  <c:v>0.40833791247892043</c:v>
                </c:pt>
                <c:pt idx="13093">
                  <c:v>0.40827554462801213</c:v>
                </c:pt>
                <c:pt idx="13094">
                  <c:v>0.40821319106472581</c:v>
                </c:pt>
                <c:pt idx="13095">
                  <c:v>0.40815085178469851</c:v>
                </c:pt>
                <c:pt idx="13096">
                  <c:v>0.40808852678356589</c:v>
                </c:pt>
                <c:pt idx="13097">
                  <c:v>0.40802621605696787</c:v>
                </c:pt>
                <c:pt idx="13098">
                  <c:v>0.40796391960054884</c:v>
                </c:pt>
                <c:pt idx="13099">
                  <c:v>0.40790163740994806</c:v>
                </c:pt>
                <c:pt idx="13100">
                  <c:v>0.40783936948081145</c:v>
                </c:pt>
                <c:pt idx="13101">
                  <c:v>0.40777711580878384</c:v>
                </c:pt>
                <c:pt idx="13102">
                  <c:v>0.40771487638951703</c:v>
                </c:pt>
                <c:pt idx="13103">
                  <c:v>0.40765265121865607</c:v>
                </c:pt>
                <c:pt idx="13104">
                  <c:v>0.40759044029185282</c:v>
                </c:pt>
                <c:pt idx="13105">
                  <c:v>0.40752824360476397</c:v>
                </c:pt>
                <c:pt idx="13106">
                  <c:v>0.40746606115303952</c:v>
                </c:pt>
                <c:pt idx="13107">
                  <c:v>0.40740389293233631</c:v>
                </c:pt>
                <c:pt idx="13108">
                  <c:v>0.40734173893831405</c:v>
                </c:pt>
                <c:pt idx="13109">
                  <c:v>0.40727959916663148</c:v>
                </c:pt>
                <c:pt idx="13110">
                  <c:v>0.40721747361295091</c:v>
                </c:pt>
                <c:pt idx="13111">
                  <c:v>0.40715536227293087</c:v>
                </c:pt>
                <c:pt idx="13112">
                  <c:v>0.40709326514224164</c:v>
                </c:pt>
                <c:pt idx="13113">
                  <c:v>0.407031182216543</c:v>
                </c:pt>
                <c:pt idx="13114">
                  <c:v>0.40696911349150755</c:v>
                </c:pt>
                <c:pt idx="13115">
                  <c:v>0.40690705896280338</c:v>
                </c:pt>
                <c:pt idx="13116">
                  <c:v>0.40684501862610029</c:v>
                </c:pt>
                <c:pt idx="13117">
                  <c:v>0.40678299247707361</c:v>
                </c:pt>
                <c:pt idx="13118">
                  <c:v>0.4067209805113936</c:v>
                </c:pt>
                <c:pt idx="13119">
                  <c:v>0.40665898272473988</c:v>
                </c:pt>
                <c:pt idx="13120">
                  <c:v>0.40659699911278946</c:v>
                </c:pt>
                <c:pt idx="13121">
                  <c:v>0.40653502967121824</c:v>
                </c:pt>
                <c:pt idx="13122">
                  <c:v>0.40647307439571273</c:v>
                </c:pt>
                <c:pt idx="13123">
                  <c:v>0.406411133281951</c:v>
                </c:pt>
                <c:pt idx="13124">
                  <c:v>0.40634920632561788</c:v>
                </c:pt>
                <c:pt idx="13125">
                  <c:v>0.40628729352240223</c:v>
                </c:pt>
                <c:pt idx="13126">
                  <c:v>0.40622539486798731</c:v>
                </c:pt>
                <c:pt idx="13127">
                  <c:v>0.40616351035806531</c:v>
                </c:pt>
                <c:pt idx="13128">
                  <c:v>0.40610163998832599</c:v>
                </c:pt>
                <c:pt idx="13129">
                  <c:v>0.40603978375446353</c:v>
                </c:pt>
                <c:pt idx="13130">
                  <c:v>0.40597794165216738</c:v>
                </c:pt>
                <c:pt idx="13131">
                  <c:v>0.40591611367713731</c:v>
                </c:pt>
                <c:pt idx="13132">
                  <c:v>0.40585429982507143</c:v>
                </c:pt>
                <c:pt idx="13133">
                  <c:v>0.40579250009166318</c:v>
                </c:pt>
                <c:pt idx="13134">
                  <c:v>0.40573071447261855</c:v>
                </c:pt>
                <c:pt idx="13135">
                  <c:v>0.40566894296363831</c:v>
                </c:pt>
                <c:pt idx="13136">
                  <c:v>0.40560718556042552</c:v>
                </c:pt>
                <c:pt idx="13137">
                  <c:v>0.40554544225868644</c:v>
                </c:pt>
                <c:pt idx="13138">
                  <c:v>0.40548371305412906</c:v>
                </c:pt>
                <c:pt idx="13139">
                  <c:v>0.40542199794246159</c:v>
                </c:pt>
                <c:pt idx="13140">
                  <c:v>0.40536029691939102</c:v>
                </c:pt>
                <c:pt idx="13141">
                  <c:v>0.40529860998063238</c:v>
                </c:pt>
                <c:pt idx="13142">
                  <c:v>0.40523693712190056</c:v>
                </c:pt>
                <c:pt idx="13143">
                  <c:v>0.40517527833890982</c:v>
                </c:pt>
                <c:pt idx="13144">
                  <c:v>0.40511363362737657</c:v>
                </c:pt>
                <c:pt idx="13145">
                  <c:v>0.4050520029830198</c:v>
                </c:pt>
                <c:pt idx="13146">
                  <c:v>0.40499038640155965</c:v>
                </c:pt>
                <c:pt idx="13147">
                  <c:v>0.40492878387872</c:v>
                </c:pt>
                <c:pt idx="13148">
                  <c:v>0.40486719541021798</c:v>
                </c:pt>
                <c:pt idx="13149">
                  <c:v>0.40480562099178502</c:v>
                </c:pt>
                <c:pt idx="13150">
                  <c:v>0.40474406061914581</c:v>
                </c:pt>
                <c:pt idx="13151">
                  <c:v>0.40468251428802832</c:v>
                </c:pt>
                <c:pt idx="13152">
                  <c:v>0.40462098199416513</c:v>
                </c:pt>
                <c:pt idx="13153">
                  <c:v>0.40455946373328183</c:v>
                </c:pt>
                <c:pt idx="13154">
                  <c:v>0.40449795950111439</c:v>
                </c:pt>
                <c:pt idx="13155">
                  <c:v>0.40443646929340343</c:v>
                </c:pt>
                <c:pt idx="13156">
                  <c:v>0.40437499310587877</c:v>
                </c:pt>
                <c:pt idx="13157">
                  <c:v>0.40431353093427713</c:v>
                </c:pt>
                <c:pt idx="13158">
                  <c:v>0.40425208277434188</c:v>
                </c:pt>
                <c:pt idx="13159">
                  <c:v>0.40419064862181425</c:v>
                </c:pt>
                <c:pt idx="13160">
                  <c:v>0.40412922847243699</c:v>
                </c:pt>
                <c:pt idx="13161">
                  <c:v>0.40406782232195432</c:v>
                </c:pt>
                <c:pt idx="13162">
                  <c:v>0.40400643016611165</c:v>
                </c:pt>
                <c:pt idx="13163">
                  <c:v>0.40394505200065761</c:v>
                </c:pt>
                <c:pt idx="13164">
                  <c:v>0.40388368782134315</c:v>
                </c:pt>
                <c:pt idx="13165">
                  <c:v>0.40382233762391484</c:v>
                </c:pt>
                <c:pt idx="13166">
                  <c:v>0.40376100140412724</c:v>
                </c:pt>
                <c:pt idx="13167">
                  <c:v>0.40369967915773647</c:v>
                </c:pt>
                <c:pt idx="13168">
                  <c:v>0.40363837088049731</c:v>
                </c:pt>
                <c:pt idx="13169">
                  <c:v>0.40357707656816633</c:v>
                </c:pt>
                <c:pt idx="13170">
                  <c:v>0.40351579621650357</c:v>
                </c:pt>
                <c:pt idx="13171">
                  <c:v>0.40345452982127039</c:v>
                </c:pt>
                <c:pt idx="13172">
                  <c:v>0.40339327737822683</c:v>
                </c:pt>
                <c:pt idx="13173">
                  <c:v>0.40333203888313679</c:v>
                </c:pt>
                <c:pt idx="13174">
                  <c:v>0.40327081433176831</c:v>
                </c:pt>
                <c:pt idx="13175">
                  <c:v>0.40320960371988801</c:v>
                </c:pt>
                <c:pt idx="13176">
                  <c:v>0.40314840704326138</c:v>
                </c:pt>
                <c:pt idx="13177">
                  <c:v>0.40308722429766375</c:v>
                </c:pt>
                <c:pt idx="13178">
                  <c:v>0.40302605547886211</c:v>
                </c:pt>
                <c:pt idx="13179">
                  <c:v>0.4029649005826329</c:v>
                </c:pt>
                <c:pt idx="13180">
                  <c:v>0.40290375960475017</c:v>
                </c:pt>
                <c:pt idx="13181">
                  <c:v>0.40284263254099006</c:v>
                </c:pt>
                <c:pt idx="13182">
                  <c:v>0.40278151938713286</c:v>
                </c:pt>
                <c:pt idx="13183">
                  <c:v>0.40272042013895737</c:v>
                </c:pt>
                <c:pt idx="13184">
                  <c:v>0.4026593347922453</c:v>
                </c:pt>
                <c:pt idx="13185">
                  <c:v>0.40259826334278137</c:v>
                </c:pt>
                <c:pt idx="13186">
                  <c:v>0.40253720578634483</c:v>
                </c:pt>
                <c:pt idx="13187">
                  <c:v>0.40247616211872872</c:v>
                </c:pt>
                <c:pt idx="13188">
                  <c:v>0.40241513233571585</c:v>
                </c:pt>
                <c:pt idx="13189">
                  <c:v>0.40235411643309893</c:v>
                </c:pt>
                <c:pt idx="13190">
                  <c:v>0.40229311440666665</c:v>
                </c:pt>
                <c:pt idx="13191">
                  <c:v>0.40223212625221572</c:v>
                </c:pt>
                <c:pt idx="13192">
                  <c:v>0.40217115196553649</c:v>
                </c:pt>
                <c:pt idx="13193">
                  <c:v>0.40211019154242716</c:v>
                </c:pt>
                <c:pt idx="13194">
                  <c:v>0.40204924497868211</c:v>
                </c:pt>
                <c:pt idx="13195">
                  <c:v>0.40198831227010473</c:v>
                </c:pt>
                <c:pt idx="13196">
                  <c:v>0.40192739341249234</c:v>
                </c:pt>
                <c:pt idx="13197">
                  <c:v>0.40186648840164846</c:v>
                </c:pt>
                <c:pt idx="13198">
                  <c:v>0.40180559723337633</c:v>
                </c:pt>
                <c:pt idx="13199">
                  <c:v>0.40174471990348132</c:v>
                </c:pt>
                <c:pt idx="13200">
                  <c:v>0.40168385640777171</c:v>
                </c:pt>
                <c:pt idx="13201">
                  <c:v>0.40162300674205581</c:v>
                </c:pt>
                <c:pt idx="13202">
                  <c:v>0.40156217090214436</c:v>
                </c:pt>
                <c:pt idx="13203">
                  <c:v>0.40150134888384581</c:v>
                </c:pt>
                <c:pt idx="13204">
                  <c:v>0.40144054068297708</c:v>
                </c:pt>
                <c:pt idx="13205">
                  <c:v>0.40137974629535317</c:v>
                </c:pt>
                <c:pt idx="13206">
                  <c:v>0.40131896571678916</c:v>
                </c:pt>
                <c:pt idx="13207">
                  <c:v>0.40125819894310089</c:v>
                </c:pt>
                <c:pt idx="13208">
                  <c:v>0.40119744597011253</c:v>
                </c:pt>
                <c:pt idx="13209">
                  <c:v>0.40113670679364388</c:v>
                </c:pt>
                <c:pt idx="13210">
                  <c:v>0.40107598140951761</c:v>
                </c:pt>
                <c:pt idx="13211">
                  <c:v>0.40101526981355751</c:v>
                </c:pt>
                <c:pt idx="13212">
                  <c:v>0.40095457200158885</c:v>
                </c:pt>
                <c:pt idx="13213">
                  <c:v>0.40089388796944436</c:v>
                </c:pt>
                <c:pt idx="13214">
                  <c:v>0.400833217712945</c:v>
                </c:pt>
                <c:pt idx="13215">
                  <c:v>0.40077256122792843</c:v>
                </c:pt>
                <c:pt idx="13216">
                  <c:v>0.40071191851022175</c:v>
                </c:pt>
                <c:pt idx="13217">
                  <c:v>0.40065128955566381</c:v>
                </c:pt>
                <c:pt idx="13218">
                  <c:v>0.40059067436008738</c:v>
                </c:pt>
                <c:pt idx="13219">
                  <c:v>0.4005300729193304</c:v>
                </c:pt>
                <c:pt idx="13220">
                  <c:v>0.40046948522923292</c:v>
                </c:pt>
                <c:pt idx="13221">
                  <c:v>0.400408911285632</c:v>
                </c:pt>
                <c:pt idx="13222">
                  <c:v>0.40034835108436967</c:v>
                </c:pt>
                <c:pt idx="13223">
                  <c:v>0.40028780462129021</c:v>
                </c:pt>
                <c:pt idx="13224">
                  <c:v>0.40022727189224222</c:v>
                </c:pt>
                <c:pt idx="13225">
                  <c:v>0.40016675289306458</c:v>
                </c:pt>
                <c:pt idx="13226">
                  <c:v>0.40010624761961289</c:v>
                </c:pt>
                <c:pt idx="13227">
                  <c:v>0.40004575606773124</c:v>
                </c:pt>
                <c:pt idx="13228">
                  <c:v>0.39998527823327695</c:v>
                </c:pt>
                <c:pt idx="13229">
                  <c:v>0.39992481411209646</c:v>
                </c:pt>
                <c:pt idx="13230">
                  <c:v>0.39986436370004791</c:v>
                </c:pt>
                <c:pt idx="13231">
                  <c:v>0.39980392699298362</c:v>
                </c:pt>
                <c:pt idx="13232">
                  <c:v>0.39974350398676345</c:v>
                </c:pt>
                <c:pt idx="13233">
                  <c:v>0.39968309467724861</c:v>
                </c:pt>
                <c:pt idx="13234">
                  <c:v>0.39962269906029696</c:v>
                </c:pt>
                <c:pt idx="13235">
                  <c:v>0.39956231713177037</c:v>
                </c:pt>
                <c:pt idx="13236">
                  <c:v>0.39950194888753232</c:v>
                </c:pt>
                <c:pt idx="13237">
                  <c:v>0.39944159432345305</c:v>
                </c:pt>
                <c:pt idx="13238">
                  <c:v>0.39938125343539188</c:v>
                </c:pt>
                <c:pt idx="13239">
                  <c:v>0.39932092621922566</c:v>
                </c:pt>
                <c:pt idx="13240">
                  <c:v>0.39926061267081542</c:v>
                </c:pt>
                <c:pt idx="13241">
                  <c:v>0.39920031278603696</c:v>
                </c:pt>
                <c:pt idx="13242">
                  <c:v>0.39914002656076508</c:v>
                </c:pt>
                <c:pt idx="13243">
                  <c:v>0.39907975399087547</c:v>
                </c:pt>
                <c:pt idx="13244">
                  <c:v>0.39901949507223838</c:v>
                </c:pt>
                <c:pt idx="13245">
                  <c:v>0.39895924980073388</c:v>
                </c:pt>
                <c:pt idx="13246">
                  <c:v>0.39889901817224555</c:v>
                </c:pt>
                <c:pt idx="13247">
                  <c:v>0.39883880018265089</c:v>
                </c:pt>
                <c:pt idx="13248">
                  <c:v>0.39877859582783109</c:v>
                </c:pt>
                <c:pt idx="13249">
                  <c:v>0.39871840510367096</c:v>
                </c:pt>
                <c:pt idx="13250">
                  <c:v>0.39865822800605538</c:v>
                </c:pt>
                <c:pt idx="13251">
                  <c:v>0.39859806453087615</c:v>
                </c:pt>
                <c:pt idx="13252">
                  <c:v>0.39853791467401639</c:v>
                </c:pt>
                <c:pt idx="13253">
                  <c:v>0.39847777843136906</c:v>
                </c:pt>
                <c:pt idx="13254">
                  <c:v>0.39841765579882615</c:v>
                </c:pt>
                <c:pt idx="13255">
                  <c:v>0.39835754677227891</c:v>
                </c:pt>
                <c:pt idx="13256">
                  <c:v>0.39829745134762345</c:v>
                </c:pt>
                <c:pt idx="13257">
                  <c:v>0.39823736952075622</c:v>
                </c:pt>
                <c:pt idx="13258">
                  <c:v>0.39817730128757634</c:v>
                </c:pt>
                <c:pt idx="13259">
                  <c:v>0.39811724664397868</c:v>
                </c:pt>
                <c:pt idx="13260">
                  <c:v>0.39805720558587165</c:v>
                </c:pt>
                <c:pt idx="13261">
                  <c:v>0.39799717810915175</c:v>
                </c:pt>
                <c:pt idx="13262">
                  <c:v>0.39793716420972536</c:v>
                </c:pt>
                <c:pt idx="13263">
                  <c:v>0.39787716388349903</c:v>
                </c:pt>
                <c:pt idx="13264">
                  <c:v>0.39781717712637704</c:v>
                </c:pt>
                <c:pt idx="13265">
                  <c:v>0.39775720393427105</c:v>
                </c:pt>
                <c:pt idx="13266">
                  <c:v>0.39769724430308795</c:v>
                </c:pt>
                <c:pt idx="13267">
                  <c:v>0.39763729822874438</c:v>
                </c:pt>
                <c:pt idx="13268">
                  <c:v>0.39757736570715313</c:v>
                </c:pt>
                <c:pt idx="13269">
                  <c:v>0.39751744673422401</c:v>
                </c:pt>
                <c:pt idx="13270">
                  <c:v>0.39745754130587918</c:v>
                </c:pt>
                <c:pt idx="13271">
                  <c:v>0.39739764941803057</c:v>
                </c:pt>
                <c:pt idx="13272">
                  <c:v>0.39733777106660612</c:v>
                </c:pt>
                <c:pt idx="13273">
                  <c:v>0.39727790624751896</c:v>
                </c:pt>
                <c:pt idx="13274">
                  <c:v>0.39721805495669438</c:v>
                </c:pt>
                <c:pt idx="13275">
                  <c:v>0.39715821719006084</c:v>
                </c:pt>
                <c:pt idx="13276">
                  <c:v>0.39709839294353588</c:v>
                </c:pt>
                <c:pt idx="13277">
                  <c:v>0.39703858221305466</c:v>
                </c:pt>
                <c:pt idx="13278">
                  <c:v>0.39697878499454203</c:v>
                </c:pt>
                <c:pt idx="13279">
                  <c:v>0.39691900128392604</c:v>
                </c:pt>
                <c:pt idx="13280">
                  <c:v>0.39685923107714238</c:v>
                </c:pt>
                <c:pt idx="13281">
                  <c:v>0.39679947437012131</c:v>
                </c:pt>
                <c:pt idx="13282">
                  <c:v>0.39673973115880218</c:v>
                </c:pt>
                <c:pt idx="13283">
                  <c:v>0.39668000143911797</c:v>
                </c:pt>
                <c:pt idx="13284">
                  <c:v>0.39662028520700876</c:v>
                </c:pt>
                <c:pt idx="13285">
                  <c:v>0.39656058245840936</c:v>
                </c:pt>
                <c:pt idx="13286">
                  <c:v>0.39650089318926718</c:v>
                </c:pt>
                <c:pt idx="13287">
                  <c:v>0.39644121739551796</c:v>
                </c:pt>
                <c:pt idx="13288">
                  <c:v>0.39638155507311118</c:v>
                </c:pt>
                <c:pt idx="13289">
                  <c:v>0.39632190621799179</c:v>
                </c:pt>
                <c:pt idx="13290">
                  <c:v>0.39626227082610238</c:v>
                </c:pt>
                <c:pt idx="13291">
                  <c:v>0.39620264889339685</c:v>
                </c:pt>
                <c:pt idx="13292">
                  <c:v>0.39614304041582349</c:v>
                </c:pt>
                <c:pt idx="13293">
                  <c:v>0.39608344538933576</c:v>
                </c:pt>
                <c:pt idx="13294">
                  <c:v>0.39602386380988491</c:v>
                </c:pt>
                <c:pt idx="13295">
                  <c:v>0.3959642956734224</c:v>
                </c:pt>
                <c:pt idx="13296">
                  <c:v>0.39590474097590894</c:v>
                </c:pt>
                <c:pt idx="13297">
                  <c:v>0.39584519971330046</c:v>
                </c:pt>
                <c:pt idx="13298">
                  <c:v>0.39578567188155855</c:v>
                </c:pt>
                <c:pt idx="13299">
                  <c:v>0.39572615747663936</c:v>
                </c:pt>
                <c:pt idx="13300">
                  <c:v>0.39566665649451038</c:v>
                </c:pt>
                <c:pt idx="13301">
                  <c:v>0.39560716893113301</c:v>
                </c:pt>
                <c:pt idx="13302">
                  <c:v>0.39554769478247448</c:v>
                </c:pt>
                <c:pt idx="13303">
                  <c:v>0.39548823404449918</c:v>
                </c:pt>
                <c:pt idx="13304">
                  <c:v>0.39542878671317516</c:v>
                </c:pt>
                <c:pt idx="13305">
                  <c:v>0.39536935278447366</c:v>
                </c:pt>
                <c:pt idx="13306">
                  <c:v>0.39530993225436639</c:v>
                </c:pt>
                <c:pt idx="13307">
                  <c:v>0.39525052511882458</c:v>
                </c:pt>
                <c:pt idx="13308">
                  <c:v>0.39519113137382406</c:v>
                </c:pt>
                <c:pt idx="13309">
                  <c:v>0.39513175101534032</c:v>
                </c:pt>
                <c:pt idx="13310">
                  <c:v>0.39507238403935391</c:v>
                </c:pt>
                <c:pt idx="13311">
                  <c:v>0.39501303044183644</c:v>
                </c:pt>
                <c:pt idx="13312">
                  <c:v>0.39495369021877658</c:v>
                </c:pt>
                <c:pt idx="13313">
                  <c:v>0.39489436336615247</c:v>
                </c:pt>
                <c:pt idx="13314">
                  <c:v>0.39483504987994633</c:v>
                </c:pt>
                <c:pt idx="13315">
                  <c:v>0.39477574975614282</c:v>
                </c:pt>
                <c:pt idx="13316">
                  <c:v>0.39471646299073404</c:v>
                </c:pt>
                <c:pt idx="13317">
                  <c:v>0.39465718957970225</c:v>
                </c:pt>
                <c:pt idx="13318">
                  <c:v>0.39459792951903788</c:v>
                </c:pt>
                <c:pt idx="13319">
                  <c:v>0.39453868280473542</c:v>
                </c:pt>
                <c:pt idx="13320">
                  <c:v>0.39447944943278351</c:v>
                </c:pt>
                <c:pt idx="13321">
                  <c:v>0.39442022939917942</c:v>
                </c:pt>
                <c:pt idx="13322">
                  <c:v>0.39436102269991408</c:v>
                </c:pt>
                <c:pt idx="13323">
                  <c:v>0.39430182933098989</c:v>
                </c:pt>
                <c:pt idx="13324">
                  <c:v>0.39424264928839947</c:v>
                </c:pt>
                <c:pt idx="13325">
                  <c:v>0.39418348256814972</c:v>
                </c:pt>
                <c:pt idx="13326">
                  <c:v>0.39412432916623802</c:v>
                </c:pt>
                <c:pt idx="13327">
                  <c:v>0.39406518907866861</c:v>
                </c:pt>
                <c:pt idx="13328">
                  <c:v>0.39400606230144519</c:v>
                </c:pt>
                <c:pt idx="13329">
                  <c:v>0.39394694883057285</c:v>
                </c:pt>
                <c:pt idx="13330">
                  <c:v>0.39388784866206228</c:v>
                </c:pt>
                <c:pt idx="13331">
                  <c:v>0.39382876179192106</c:v>
                </c:pt>
                <c:pt idx="13332">
                  <c:v>0.39376968821615532</c:v>
                </c:pt>
                <c:pt idx="13333">
                  <c:v>0.39371062793078604</c:v>
                </c:pt>
                <c:pt idx="13334">
                  <c:v>0.3936515809318194</c:v>
                </c:pt>
                <c:pt idx="13335">
                  <c:v>0.39359254721527426</c:v>
                </c:pt>
                <c:pt idx="13336">
                  <c:v>0.39353352677716336</c:v>
                </c:pt>
                <c:pt idx="13337">
                  <c:v>0.39347451961351088</c:v>
                </c:pt>
                <c:pt idx="13338">
                  <c:v>0.39341552572032995</c:v>
                </c:pt>
                <c:pt idx="13339">
                  <c:v>0.39335654509364693</c:v>
                </c:pt>
                <c:pt idx="13340">
                  <c:v>0.39329757772947838</c:v>
                </c:pt>
                <c:pt idx="13341">
                  <c:v>0.39323862362385237</c:v>
                </c:pt>
                <c:pt idx="13342">
                  <c:v>0.39317968277279391</c:v>
                </c:pt>
                <c:pt idx="13343">
                  <c:v>0.39312075517232947</c:v>
                </c:pt>
                <c:pt idx="13344">
                  <c:v>0.39306184081848711</c:v>
                </c:pt>
                <c:pt idx="13345">
                  <c:v>0.39300293970729855</c:v>
                </c:pt>
                <c:pt idx="13346">
                  <c:v>0.39294405183479275</c:v>
                </c:pt>
                <c:pt idx="13347">
                  <c:v>0.39288517719700555</c:v>
                </c:pt>
                <c:pt idx="13348">
                  <c:v>0.39282631578996818</c:v>
                </c:pt>
                <c:pt idx="13349">
                  <c:v>0.39276746760971637</c:v>
                </c:pt>
                <c:pt idx="13350">
                  <c:v>0.39270863265228945</c:v>
                </c:pt>
                <c:pt idx="13351">
                  <c:v>0.39264981091372581</c:v>
                </c:pt>
                <c:pt idx="13352">
                  <c:v>0.39259100239006756</c:v>
                </c:pt>
                <c:pt idx="13353">
                  <c:v>0.39253220707735437</c:v>
                </c:pt>
                <c:pt idx="13354">
                  <c:v>0.39247342497162907</c:v>
                </c:pt>
                <c:pt idx="13355">
                  <c:v>0.39241465606893638</c:v>
                </c:pt>
                <c:pt idx="13356">
                  <c:v>0.39235590036532603</c:v>
                </c:pt>
                <c:pt idx="13357">
                  <c:v>0.39229715785684038</c:v>
                </c:pt>
                <c:pt idx="13358">
                  <c:v>0.39223842853953261</c:v>
                </c:pt>
                <c:pt idx="13359">
                  <c:v>0.39217971240945437</c:v>
                </c:pt>
                <c:pt idx="13360">
                  <c:v>0.39212100946265377</c:v>
                </c:pt>
                <c:pt idx="13361">
                  <c:v>0.39206231969518557</c:v>
                </c:pt>
                <c:pt idx="13362">
                  <c:v>0.39200364310310531</c:v>
                </c:pt>
                <c:pt idx="13363">
                  <c:v>0.39194497968247433</c:v>
                </c:pt>
                <c:pt idx="13364">
                  <c:v>0.39188632942934326</c:v>
                </c:pt>
                <c:pt idx="13365">
                  <c:v>0.3918276923397746</c:v>
                </c:pt>
                <c:pt idx="13366">
                  <c:v>0.39176906840982773</c:v>
                </c:pt>
                <c:pt idx="13367">
                  <c:v>0.39171045763556878</c:v>
                </c:pt>
                <c:pt idx="13368">
                  <c:v>0.39165186001306024</c:v>
                </c:pt>
                <c:pt idx="13369">
                  <c:v>0.39159327553836581</c:v>
                </c:pt>
                <c:pt idx="13370">
                  <c:v>0.39153470420755654</c:v>
                </c:pt>
                <c:pt idx="13371">
                  <c:v>0.39147614601669584</c:v>
                </c:pt>
                <c:pt idx="13372">
                  <c:v>0.39141760096185757</c:v>
                </c:pt>
                <c:pt idx="13373">
                  <c:v>0.39135906903910989</c:v>
                </c:pt>
                <c:pt idx="13374">
                  <c:v>0.39130055024452665</c:v>
                </c:pt>
                <c:pt idx="13375">
                  <c:v>0.39124204457418144</c:v>
                </c:pt>
                <c:pt idx="13376">
                  <c:v>0.39118355202415367</c:v>
                </c:pt>
                <c:pt idx="13377">
                  <c:v>0.39112507259051582</c:v>
                </c:pt>
                <c:pt idx="13378">
                  <c:v>0.39106660626935169</c:v>
                </c:pt>
                <c:pt idx="13379">
                  <c:v>0.39100815305673381</c:v>
                </c:pt>
                <c:pt idx="13380">
                  <c:v>0.39094971294875203</c:v>
                </c:pt>
                <c:pt idx="13381">
                  <c:v>0.39089128594148415</c:v>
                </c:pt>
                <c:pt idx="13382">
                  <c:v>0.39083287203101602</c:v>
                </c:pt>
                <c:pt idx="13383">
                  <c:v>0.39077447121343489</c:v>
                </c:pt>
                <c:pt idx="13384">
                  <c:v>0.39071608348482612</c:v>
                </c:pt>
                <c:pt idx="13385">
                  <c:v>0.39065770884127732</c:v>
                </c:pt>
                <c:pt idx="13386">
                  <c:v>0.39059934727888451</c:v>
                </c:pt>
                <c:pt idx="13387">
                  <c:v>0.39054099879373388</c:v>
                </c:pt>
                <c:pt idx="13388">
                  <c:v>0.39048266338192505</c:v>
                </c:pt>
                <c:pt idx="13389">
                  <c:v>0.3904243410395456</c:v>
                </c:pt>
                <c:pt idx="13390">
                  <c:v>0.39036603176269413</c:v>
                </c:pt>
                <c:pt idx="13391">
                  <c:v>0.39030773554746961</c:v>
                </c:pt>
                <c:pt idx="13392">
                  <c:v>0.39024945238996928</c:v>
                </c:pt>
                <c:pt idx="13393">
                  <c:v>0.39019118228629518</c:v>
                </c:pt>
                <c:pt idx="13394">
                  <c:v>0.39013292523255222</c:v>
                </c:pt>
                <c:pt idx="13395">
                  <c:v>0.39007468122483985</c:v>
                </c:pt>
                <c:pt idx="13396">
                  <c:v>0.39001645025926179</c:v>
                </c:pt>
                <c:pt idx="13397">
                  <c:v>0.38995823233192628</c:v>
                </c:pt>
                <c:pt idx="13398">
                  <c:v>0.38990002743894303</c:v>
                </c:pt>
                <c:pt idx="13399">
                  <c:v>0.38984183557641788</c:v>
                </c:pt>
                <c:pt idx="13400">
                  <c:v>0.38978365674046589</c:v>
                </c:pt>
                <c:pt idx="13401">
                  <c:v>0.38972549092719488</c:v>
                </c:pt>
                <c:pt idx="13402">
                  <c:v>0.38966733813272131</c:v>
                </c:pt>
                <c:pt idx="13403">
                  <c:v>0.38960919835315938</c:v>
                </c:pt>
                <c:pt idx="13404">
                  <c:v>0.38955107158462743</c:v>
                </c:pt>
                <c:pt idx="13405">
                  <c:v>0.38949295782323917</c:v>
                </c:pt>
                <c:pt idx="13406">
                  <c:v>0.38943485706511632</c:v>
                </c:pt>
                <c:pt idx="13407">
                  <c:v>0.38937676930638376</c:v>
                </c:pt>
                <c:pt idx="13408">
                  <c:v>0.38931869454315593</c:v>
                </c:pt>
                <c:pt idx="13409">
                  <c:v>0.38926063277156031</c:v>
                </c:pt>
                <c:pt idx="13410">
                  <c:v>0.38920258398772634</c:v>
                </c:pt>
                <c:pt idx="13411">
                  <c:v>0.38914454818777355</c:v>
                </c:pt>
                <c:pt idx="13412">
                  <c:v>0.38908652536783672</c:v>
                </c:pt>
                <c:pt idx="13413">
                  <c:v>0.38902851552403894</c:v>
                </c:pt>
                <c:pt idx="13414">
                  <c:v>0.38897051865251486</c:v>
                </c:pt>
                <c:pt idx="13415">
                  <c:v>0.38891253474939674</c:v>
                </c:pt>
                <c:pt idx="13416">
                  <c:v>0.38885456381082018</c:v>
                </c:pt>
                <c:pt idx="13417">
                  <c:v>0.38879660583291503</c:v>
                </c:pt>
                <c:pt idx="13418">
                  <c:v>0.38873866081182273</c:v>
                </c:pt>
                <c:pt idx="13419">
                  <c:v>0.38868072874368137</c:v>
                </c:pt>
                <c:pt idx="13420">
                  <c:v>0.38862280962462936</c:v>
                </c:pt>
                <c:pt idx="13421">
                  <c:v>0.38856490345080708</c:v>
                </c:pt>
                <c:pt idx="13422">
                  <c:v>0.38850701021835582</c:v>
                </c:pt>
                <c:pt idx="13423">
                  <c:v>0.38844912992342467</c:v>
                </c:pt>
                <c:pt idx="13424">
                  <c:v>0.388391262562155</c:v>
                </c:pt>
                <c:pt idx="13425">
                  <c:v>0.38833340813069445</c:v>
                </c:pt>
                <c:pt idx="13426">
                  <c:v>0.38827556662519042</c:v>
                </c:pt>
                <c:pt idx="13427">
                  <c:v>0.3882177380417946</c:v>
                </c:pt>
                <c:pt idx="13428">
                  <c:v>0.38815992237665864</c:v>
                </c:pt>
                <c:pt idx="13429">
                  <c:v>0.3881021196259315</c:v>
                </c:pt>
                <c:pt idx="13430">
                  <c:v>0.38804432978577025</c:v>
                </c:pt>
                <c:pt idx="13431">
                  <c:v>0.38798655285232875</c:v>
                </c:pt>
                <c:pt idx="13432">
                  <c:v>0.38792878882176518</c:v>
                </c:pt>
                <c:pt idx="13433">
                  <c:v>0.38787103769023501</c:v>
                </c:pt>
                <c:pt idx="13434">
                  <c:v>0.38781329945390153</c:v>
                </c:pt>
                <c:pt idx="13435">
                  <c:v>0.38775557410892242</c:v>
                </c:pt>
                <c:pt idx="13436">
                  <c:v>0.38769786165146536</c:v>
                </c:pt>
                <c:pt idx="13437">
                  <c:v>0.38764016207768948</c:v>
                </c:pt>
                <c:pt idx="13438">
                  <c:v>0.3875824753837635</c:v>
                </c:pt>
                <c:pt idx="13439">
                  <c:v>0.38752480156585117</c:v>
                </c:pt>
                <c:pt idx="13440">
                  <c:v>0.38746714062011894</c:v>
                </c:pt>
                <c:pt idx="13441">
                  <c:v>0.38740949254274493</c:v>
                </c:pt>
                <c:pt idx="13442">
                  <c:v>0.38735185732989386</c:v>
                </c:pt>
                <c:pt idx="13443">
                  <c:v>0.38729423497773668</c:v>
                </c:pt>
                <c:pt idx="13444">
                  <c:v>0.38723662548245402</c:v>
                </c:pt>
                <c:pt idx="13445">
                  <c:v>0.38717902884021482</c:v>
                </c:pt>
                <c:pt idx="13446">
                  <c:v>0.38712144504719997</c:v>
                </c:pt>
                <c:pt idx="13447">
                  <c:v>0.38706387409958792</c:v>
                </c:pt>
                <c:pt idx="13448">
                  <c:v>0.387006315993556</c:v>
                </c:pt>
                <c:pt idx="13449">
                  <c:v>0.38694877072528511</c:v>
                </c:pt>
                <c:pt idx="13450">
                  <c:v>0.38689123829095801</c:v>
                </c:pt>
                <c:pt idx="13451">
                  <c:v>0.38683371868675931</c:v>
                </c:pt>
                <c:pt idx="13452">
                  <c:v>0.38677621190887751</c:v>
                </c:pt>
                <c:pt idx="13453">
                  <c:v>0.38671871795349377</c:v>
                </c:pt>
                <c:pt idx="13454">
                  <c:v>0.38666123681679693</c:v>
                </c:pt>
                <c:pt idx="13455">
                  <c:v>0.38660376849498185</c:v>
                </c:pt>
                <c:pt idx="13456">
                  <c:v>0.38654631298423486</c:v>
                </c:pt>
                <c:pt idx="13457">
                  <c:v>0.38648887028075135</c:v>
                </c:pt>
                <c:pt idx="13458">
                  <c:v>0.38643144038071808</c:v>
                </c:pt>
                <c:pt idx="13459">
                  <c:v>0.38637402328034126</c:v>
                </c:pt>
                <c:pt idx="13460">
                  <c:v>0.38631661897581043</c:v>
                </c:pt>
                <c:pt idx="13461">
                  <c:v>0.38625922746332125</c:v>
                </c:pt>
                <c:pt idx="13462">
                  <c:v>0.38620184873908037</c:v>
                </c:pt>
                <c:pt idx="13463">
                  <c:v>0.38614448279928715</c:v>
                </c:pt>
                <c:pt idx="13464">
                  <c:v>0.38608712964013858</c:v>
                </c:pt>
                <c:pt idx="13465">
                  <c:v>0.38602978925784753</c:v>
                </c:pt>
                <c:pt idx="13466">
                  <c:v>0.3859724616486091</c:v>
                </c:pt>
                <c:pt idx="13467">
                  <c:v>0.38591514680863198</c:v>
                </c:pt>
                <c:pt idx="13468">
                  <c:v>0.38585784473412948</c:v>
                </c:pt>
                <c:pt idx="13469">
                  <c:v>0.38580055542130798</c:v>
                </c:pt>
                <c:pt idx="13470">
                  <c:v>0.38574327886637816</c:v>
                </c:pt>
                <c:pt idx="13471">
                  <c:v>0.38568601506555428</c:v>
                </c:pt>
                <c:pt idx="13472">
                  <c:v>0.38562876401504642</c:v>
                </c:pt>
                <c:pt idx="13473">
                  <c:v>0.38557152571106884</c:v>
                </c:pt>
                <c:pt idx="13474">
                  <c:v>0.3855143001498435</c:v>
                </c:pt>
                <c:pt idx="13475">
                  <c:v>0.38545708732758166</c:v>
                </c:pt>
                <c:pt idx="13476">
                  <c:v>0.38539988724050694</c:v>
                </c:pt>
                <c:pt idx="13477">
                  <c:v>0.38534269988483943</c:v>
                </c:pt>
                <c:pt idx="13478">
                  <c:v>0.38528552525679632</c:v>
                </c:pt>
                <c:pt idx="13479">
                  <c:v>0.38522836335261101</c:v>
                </c:pt>
                <c:pt idx="13480">
                  <c:v>0.38517121416849631</c:v>
                </c:pt>
                <c:pt idx="13481">
                  <c:v>0.38511407770068939</c:v>
                </c:pt>
                <c:pt idx="13482">
                  <c:v>0.38505695394541073</c:v>
                </c:pt>
                <c:pt idx="13483">
                  <c:v>0.38499984289889017</c:v>
                </c:pt>
                <c:pt idx="13484">
                  <c:v>0.38494274455735988</c:v>
                </c:pt>
                <c:pt idx="13485">
                  <c:v>0.3848856589170539</c:v>
                </c:pt>
                <c:pt idx="13486">
                  <c:v>0.38482858597420183</c:v>
                </c:pt>
                <c:pt idx="13487">
                  <c:v>0.38477152572503431</c:v>
                </c:pt>
                <c:pt idx="13488">
                  <c:v>0.38471447816579696</c:v>
                </c:pt>
                <c:pt idx="13489">
                  <c:v>0.38465744329272061</c:v>
                </c:pt>
                <c:pt idx="13490">
                  <c:v>0.38460042110204723</c:v>
                </c:pt>
                <c:pt idx="13491">
                  <c:v>0.38454341159001187</c:v>
                </c:pt>
                <c:pt idx="13492">
                  <c:v>0.3844864147528651</c:v>
                </c:pt>
                <c:pt idx="13493">
                  <c:v>0.38442943058683832</c:v>
                </c:pt>
                <c:pt idx="13494">
                  <c:v>0.38437245908818618</c:v>
                </c:pt>
                <c:pt idx="13495">
                  <c:v>0.38431550025314937</c:v>
                </c:pt>
                <c:pt idx="13496">
                  <c:v>0.38425855407797388</c:v>
                </c:pt>
                <c:pt idx="13497">
                  <c:v>0.38420162055891183</c:v>
                </c:pt>
                <c:pt idx="13498">
                  <c:v>0.38414469969221338</c:v>
                </c:pt>
                <c:pt idx="13499">
                  <c:v>0.38408779147412575</c:v>
                </c:pt>
                <c:pt idx="13500">
                  <c:v>0.38403089590090456</c:v>
                </c:pt>
                <c:pt idx="13501">
                  <c:v>0.38397401296880296</c:v>
                </c:pt>
                <c:pt idx="13502">
                  <c:v>0.38391714267407501</c:v>
                </c:pt>
                <c:pt idx="13503">
                  <c:v>0.38386028501298158</c:v>
                </c:pt>
                <c:pt idx="13504">
                  <c:v>0.38380343998177602</c:v>
                </c:pt>
                <c:pt idx="13505">
                  <c:v>0.38374660757672008</c:v>
                </c:pt>
                <c:pt idx="13506">
                  <c:v>0.38368978779407903</c:v>
                </c:pt>
                <c:pt idx="13507">
                  <c:v>0.38363298063010592</c:v>
                </c:pt>
                <c:pt idx="13508">
                  <c:v>0.38357618608107391</c:v>
                </c:pt>
                <c:pt idx="13509">
                  <c:v>0.38351940414324315</c:v>
                </c:pt>
                <c:pt idx="13510">
                  <c:v>0.38346263481288106</c:v>
                </c:pt>
                <c:pt idx="13511">
                  <c:v>0.38340587808625454</c:v>
                </c:pt>
                <c:pt idx="13512">
                  <c:v>0.38334913395963455</c:v>
                </c:pt>
                <c:pt idx="13513">
                  <c:v>0.38329240242928908</c:v>
                </c:pt>
                <c:pt idx="13514">
                  <c:v>0.38323568349149412</c:v>
                </c:pt>
                <c:pt idx="13515">
                  <c:v>0.38317897714252369</c:v>
                </c:pt>
                <c:pt idx="13516">
                  <c:v>0.38312228337864834</c:v>
                </c:pt>
                <c:pt idx="13517">
                  <c:v>0.38306560219614288</c:v>
                </c:pt>
                <c:pt idx="13518">
                  <c:v>0.38300893359129096</c:v>
                </c:pt>
                <c:pt idx="13519">
                  <c:v>0.38295227756036865</c:v>
                </c:pt>
                <c:pt idx="13520">
                  <c:v>0.38289563409965566</c:v>
                </c:pt>
                <c:pt idx="13521">
                  <c:v>0.38283900320543363</c:v>
                </c:pt>
                <c:pt idx="13522">
                  <c:v>0.38278238487398691</c:v>
                </c:pt>
                <c:pt idx="13523">
                  <c:v>0.38272577910159788</c:v>
                </c:pt>
                <c:pt idx="13524">
                  <c:v>0.38266918588455689</c:v>
                </c:pt>
                <c:pt idx="13525">
                  <c:v>0.3826126052191462</c:v>
                </c:pt>
                <c:pt idx="13526">
                  <c:v>0.38255603710165476</c:v>
                </c:pt>
                <c:pt idx="13527">
                  <c:v>0.38249948152837332</c:v>
                </c:pt>
                <c:pt idx="13528">
                  <c:v>0.3824429384955953</c:v>
                </c:pt>
                <c:pt idx="13529">
                  <c:v>0.38238640799961587</c:v>
                </c:pt>
                <c:pt idx="13530">
                  <c:v>0.38232989003671813</c:v>
                </c:pt>
                <c:pt idx="13531">
                  <c:v>0.38227338460320581</c:v>
                </c:pt>
                <c:pt idx="13532">
                  <c:v>0.38221689169537743</c:v>
                </c:pt>
                <c:pt idx="13533">
                  <c:v>0.38216041130952605</c:v>
                </c:pt>
                <c:pt idx="13534">
                  <c:v>0.38210394344195131</c:v>
                </c:pt>
                <c:pt idx="13535">
                  <c:v>0.3820474880889585</c:v>
                </c:pt>
                <c:pt idx="13536">
                  <c:v>0.38199104524684657</c:v>
                </c:pt>
                <c:pt idx="13537">
                  <c:v>0.38193461491191832</c:v>
                </c:pt>
                <c:pt idx="13538">
                  <c:v>0.38187819708048443</c:v>
                </c:pt>
                <c:pt idx="13539">
                  <c:v>0.38182179174884401</c:v>
                </c:pt>
                <c:pt idx="13540">
                  <c:v>0.38176539891330452</c:v>
                </c:pt>
                <c:pt idx="13541">
                  <c:v>0.38170901857018125</c:v>
                </c:pt>
                <c:pt idx="13542">
                  <c:v>0.38165265071578208</c:v>
                </c:pt>
                <c:pt idx="13543">
                  <c:v>0.38159629534641964</c:v>
                </c:pt>
                <c:pt idx="13544">
                  <c:v>0.38153995245840283</c:v>
                </c:pt>
                <c:pt idx="13545">
                  <c:v>0.38148362204805225</c:v>
                </c:pt>
                <c:pt idx="13546">
                  <c:v>0.38142730411167891</c:v>
                </c:pt>
                <c:pt idx="13547">
                  <c:v>0.38137099864560337</c:v>
                </c:pt>
                <c:pt idx="13548">
                  <c:v>0.38131470564613973</c:v>
                </c:pt>
                <c:pt idx="13549">
                  <c:v>0.38125842510961344</c:v>
                </c:pt>
                <c:pt idx="13550">
                  <c:v>0.38120215703234145</c:v>
                </c:pt>
                <c:pt idx="13551">
                  <c:v>0.38114590141064913</c:v>
                </c:pt>
                <c:pt idx="13552">
                  <c:v>0.38108965824086044</c:v>
                </c:pt>
                <c:pt idx="13553">
                  <c:v>0.38103342751929731</c:v>
                </c:pt>
                <c:pt idx="13554">
                  <c:v>0.38097720924229295</c:v>
                </c:pt>
                <c:pt idx="13555">
                  <c:v>0.3809210034061673</c:v>
                </c:pt>
                <c:pt idx="13556">
                  <c:v>0.38086481000725869</c:v>
                </c:pt>
                <c:pt idx="13557">
                  <c:v>0.38080862904189083</c:v>
                </c:pt>
                <c:pt idx="13558">
                  <c:v>0.3807524605063965</c:v>
                </c:pt>
                <c:pt idx="13559">
                  <c:v>0.38069630439711338</c:v>
                </c:pt>
                <c:pt idx="13560">
                  <c:v>0.38064016071037382</c:v>
                </c:pt>
                <c:pt idx="13561">
                  <c:v>0.38058402944251551</c:v>
                </c:pt>
                <c:pt idx="13562">
                  <c:v>0.38052791058987462</c:v>
                </c:pt>
                <c:pt idx="13563">
                  <c:v>0.38047180414878795</c:v>
                </c:pt>
                <c:pt idx="13564">
                  <c:v>0.38041571011559838</c:v>
                </c:pt>
                <c:pt idx="13565">
                  <c:v>0.38035962848664867</c:v>
                </c:pt>
                <c:pt idx="13566">
                  <c:v>0.38030355925827963</c:v>
                </c:pt>
                <c:pt idx="13567">
                  <c:v>0.38024750242683475</c:v>
                </c:pt>
                <c:pt idx="13568">
                  <c:v>0.38019145798866238</c:v>
                </c:pt>
                <c:pt idx="13569">
                  <c:v>0.3801354259401083</c:v>
                </c:pt>
                <c:pt idx="13570">
                  <c:v>0.38007940627752207</c:v>
                </c:pt>
                <c:pt idx="13571">
                  <c:v>0.38002339899725179</c:v>
                </c:pt>
                <c:pt idx="13572">
                  <c:v>0.37996740409564755</c:v>
                </c:pt>
                <c:pt idx="13573">
                  <c:v>0.37991142156906293</c:v>
                </c:pt>
                <c:pt idx="13574">
                  <c:v>0.37985545141385152</c:v>
                </c:pt>
                <c:pt idx="13575">
                  <c:v>0.37979949362636772</c:v>
                </c:pt>
                <c:pt idx="13576">
                  <c:v>0.37974354820297007</c:v>
                </c:pt>
                <c:pt idx="13577">
                  <c:v>0.37968761514001664</c:v>
                </c:pt>
                <c:pt idx="13578">
                  <c:v>0.3796316944338618</c:v>
                </c:pt>
                <c:pt idx="13579">
                  <c:v>0.37957578608087267</c:v>
                </c:pt>
                <c:pt idx="13580">
                  <c:v>0.37951989007740528</c:v>
                </c:pt>
                <c:pt idx="13581">
                  <c:v>0.37946400641982436</c:v>
                </c:pt>
                <c:pt idx="13582">
                  <c:v>0.37940813510449622</c:v>
                </c:pt>
                <c:pt idx="13583">
                  <c:v>0.37935227612778416</c:v>
                </c:pt>
                <c:pt idx="13584">
                  <c:v>0.37929642948605491</c:v>
                </c:pt>
                <c:pt idx="13585">
                  <c:v>0.37924059517568226</c:v>
                </c:pt>
                <c:pt idx="13586">
                  <c:v>0.37918477319303073</c:v>
                </c:pt>
                <c:pt idx="13587">
                  <c:v>0.37912896353447351</c:v>
                </c:pt>
                <c:pt idx="13588">
                  <c:v>0.37907316619637832</c:v>
                </c:pt>
                <c:pt idx="13589">
                  <c:v>0.37901738117512745</c:v>
                </c:pt>
                <c:pt idx="13590">
                  <c:v>0.37896160846708932</c:v>
                </c:pt>
                <c:pt idx="13591">
                  <c:v>0.37890584806864541</c:v>
                </c:pt>
                <c:pt idx="13592">
                  <c:v>0.37885009997616975</c:v>
                </c:pt>
                <c:pt idx="13593">
                  <c:v>0.37879436418604201</c:v>
                </c:pt>
                <c:pt idx="13594">
                  <c:v>0.37873864069464397</c:v>
                </c:pt>
                <c:pt idx="13595">
                  <c:v>0.37868292949835625</c:v>
                </c:pt>
                <c:pt idx="13596">
                  <c:v>0.37862723059356135</c:v>
                </c:pt>
                <c:pt idx="13597">
                  <c:v>0.37857154397664794</c:v>
                </c:pt>
                <c:pt idx="13598">
                  <c:v>0.37851586964399642</c:v>
                </c:pt>
                <c:pt idx="13599">
                  <c:v>0.37846020759199606</c:v>
                </c:pt>
                <c:pt idx="13600">
                  <c:v>0.37840455781703641</c:v>
                </c:pt>
                <c:pt idx="13601">
                  <c:v>0.37834892031550615</c:v>
                </c:pt>
                <c:pt idx="13602">
                  <c:v>0.37829329508379417</c:v>
                </c:pt>
                <c:pt idx="13603">
                  <c:v>0.37823768211829711</c:v>
                </c:pt>
                <c:pt idx="13604">
                  <c:v>0.37818208141540866</c:v>
                </c:pt>
                <c:pt idx="13605">
                  <c:v>0.37812649297151951</c:v>
                </c:pt>
                <c:pt idx="13606">
                  <c:v>0.37807091678302934</c:v>
                </c:pt>
                <c:pt idx="13607">
                  <c:v>0.37801535284633375</c:v>
                </c:pt>
                <c:pt idx="13608">
                  <c:v>0.37795980115783689</c:v>
                </c:pt>
                <c:pt idx="13609">
                  <c:v>0.37790426171393243</c:v>
                </c:pt>
                <c:pt idx="13610">
                  <c:v>0.3778487345110238</c:v>
                </c:pt>
                <c:pt idx="13611">
                  <c:v>0.37779321954551676</c:v>
                </c:pt>
                <c:pt idx="13612">
                  <c:v>0.37773771681381441</c:v>
                </c:pt>
                <c:pt idx="13613">
                  <c:v>0.37768222631232323</c:v>
                </c:pt>
                <c:pt idx="13614">
                  <c:v>0.37762674803744883</c:v>
                </c:pt>
                <c:pt idx="13615">
                  <c:v>0.37757128198559825</c:v>
                </c:pt>
                <c:pt idx="13616">
                  <c:v>0.3775158281531818</c:v>
                </c:pt>
                <c:pt idx="13617">
                  <c:v>0.37746038653661357</c:v>
                </c:pt>
                <c:pt idx="13618">
                  <c:v>0.37740495713230315</c:v>
                </c:pt>
                <c:pt idx="13619">
                  <c:v>0.37734953993666387</c:v>
                </c:pt>
                <c:pt idx="13620">
                  <c:v>0.37729413494610903</c:v>
                </c:pt>
                <c:pt idx="13621">
                  <c:v>0.37723874215705938</c:v>
                </c:pt>
                <c:pt idx="13622">
                  <c:v>0.37718336156593052</c:v>
                </c:pt>
                <c:pt idx="13623">
                  <c:v>0.37712799316913997</c:v>
                </c:pt>
                <c:pt idx="13624">
                  <c:v>0.377072636963108</c:v>
                </c:pt>
                <c:pt idx="13625">
                  <c:v>0.37701729294425856</c:v>
                </c:pt>
                <c:pt idx="13626">
                  <c:v>0.37696196110901153</c:v>
                </c:pt>
                <c:pt idx="13627">
                  <c:v>0.37690664145378938</c:v>
                </c:pt>
                <c:pt idx="13628">
                  <c:v>0.37685133397502357</c:v>
                </c:pt>
                <c:pt idx="13629">
                  <c:v>0.37679603866913475</c:v>
                </c:pt>
                <c:pt idx="13630">
                  <c:v>0.37674075553255582</c:v>
                </c:pt>
                <c:pt idx="13631">
                  <c:v>0.37668548456171302</c:v>
                </c:pt>
                <c:pt idx="13632">
                  <c:v>0.37663022575303812</c:v>
                </c:pt>
                <c:pt idx="13633">
                  <c:v>0.37657497910296595</c:v>
                </c:pt>
                <c:pt idx="13634">
                  <c:v>0.37651974460792031</c:v>
                </c:pt>
                <c:pt idx="13635">
                  <c:v>0.37646452226434746</c:v>
                </c:pt>
                <c:pt idx="13636">
                  <c:v>0.37640931206867423</c:v>
                </c:pt>
                <c:pt idx="13637">
                  <c:v>0.37635411401734314</c:v>
                </c:pt>
                <c:pt idx="13638">
                  <c:v>0.37629892810678894</c:v>
                </c:pt>
                <c:pt idx="13639">
                  <c:v>0.37624375433345497</c:v>
                </c:pt>
                <c:pt idx="13640">
                  <c:v>0.37618859269378208</c:v>
                </c:pt>
                <c:pt idx="13641">
                  <c:v>0.37613344318420888</c:v>
                </c:pt>
                <c:pt idx="13642">
                  <c:v>0.37607830580118373</c:v>
                </c:pt>
                <c:pt idx="13643">
                  <c:v>0.37602318054114731</c:v>
                </c:pt>
                <c:pt idx="13644">
                  <c:v>0.37596806740055122</c:v>
                </c:pt>
                <c:pt idx="13645">
                  <c:v>0.37591296637583876</c:v>
                </c:pt>
                <c:pt idx="13646">
                  <c:v>0.37585787746345811</c:v>
                </c:pt>
                <c:pt idx="13647">
                  <c:v>0.37580280065986327</c:v>
                </c:pt>
                <c:pt idx="13648">
                  <c:v>0.3757477359614998</c:v>
                </c:pt>
                <c:pt idx="13649">
                  <c:v>0.37569268336482997</c:v>
                </c:pt>
                <c:pt idx="13650">
                  <c:v>0.37563764286629753</c:v>
                </c:pt>
                <c:pt idx="13651">
                  <c:v>0.37558261446236663</c:v>
                </c:pt>
                <c:pt idx="13652">
                  <c:v>0.37552759814948944</c:v>
                </c:pt>
                <c:pt idx="13653">
                  <c:v>0.37547259392412458</c:v>
                </c:pt>
                <c:pt idx="13654">
                  <c:v>0.37541760178273043</c:v>
                </c:pt>
                <c:pt idx="13655">
                  <c:v>0.37536262172176904</c:v>
                </c:pt>
                <c:pt idx="13656">
                  <c:v>0.37530765373770164</c:v>
                </c:pt>
                <c:pt idx="13657">
                  <c:v>0.37525269782699133</c:v>
                </c:pt>
                <c:pt idx="13658">
                  <c:v>0.37519775398610239</c:v>
                </c:pt>
                <c:pt idx="13659">
                  <c:v>0.3751428222115023</c:v>
                </c:pt>
                <c:pt idx="13660">
                  <c:v>0.37508790249965901</c:v>
                </c:pt>
                <c:pt idx="13661">
                  <c:v>0.37503299484703539</c:v>
                </c:pt>
                <c:pt idx="13662">
                  <c:v>0.37497809925010656</c:v>
                </c:pt>
                <c:pt idx="13663">
                  <c:v>0.37492321570533838</c:v>
                </c:pt>
                <c:pt idx="13664">
                  <c:v>0.37486834420921056</c:v>
                </c:pt>
                <c:pt idx="13665">
                  <c:v>0.37481348475818782</c:v>
                </c:pt>
                <c:pt idx="13666">
                  <c:v>0.37475863734875264</c:v>
                </c:pt>
                <c:pt idx="13667">
                  <c:v>0.37470380197737624</c:v>
                </c:pt>
                <c:pt idx="13668">
                  <c:v>0.37464897864053681</c:v>
                </c:pt>
                <c:pt idx="13669">
                  <c:v>0.37459416733471701</c:v>
                </c:pt>
                <c:pt idx="13670">
                  <c:v>0.37453936805638915</c:v>
                </c:pt>
                <c:pt idx="13671">
                  <c:v>0.37448458080204444</c:v>
                </c:pt>
                <c:pt idx="13672">
                  <c:v>0.37442980556815525</c:v>
                </c:pt>
                <c:pt idx="13673">
                  <c:v>0.37437504235121088</c:v>
                </c:pt>
                <c:pt idx="13674">
                  <c:v>0.37432029114769882</c:v>
                </c:pt>
                <c:pt idx="13675">
                  <c:v>0.37426555195409789</c:v>
                </c:pt>
                <c:pt idx="13676">
                  <c:v>0.37421082476690132</c:v>
                </c:pt>
                <c:pt idx="13677">
                  <c:v>0.37415610958259787</c:v>
                </c:pt>
                <c:pt idx="13678">
                  <c:v>0.37410140639767853</c:v>
                </c:pt>
                <c:pt idx="13679">
                  <c:v>0.37404671520863164</c:v>
                </c:pt>
                <c:pt idx="13680">
                  <c:v>0.37399203601195002</c:v>
                </c:pt>
                <c:pt idx="13681">
                  <c:v>0.37393736880413092</c:v>
                </c:pt>
                <c:pt idx="13682">
                  <c:v>0.37388271358167052</c:v>
                </c:pt>
                <c:pt idx="13683">
                  <c:v>0.37382807034106069</c:v>
                </c:pt>
                <c:pt idx="13684">
                  <c:v>0.3737734390787994</c:v>
                </c:pt>
                <c:pt idx="13685">
                  <c:v>0.37371881979139082</c:v>
                </c:pt>
                <c:pt idx="13686">
                  <c:v>0.37366421247533255</c:v>
                </c:pt>
                <c:pt idx="13687">
                  <c:v>0.37360961712712681</c:v>
                </c:pt>
                <c:pt idx="13688">
                  <c:v>0.37355503374327681</c:v>
                </c:pt>
                <c:pt idx="13689">
                  <c:v>0.37350046232028827</c:v>
                </c:pt>
                <c:pt idx="13690">
                  <c:v>0.37344590285466361</c:v>
                </c:pt>
                <c:pt idx="13691">
                  <c:v>0.37339135534290996</c:v>
                </c:pt>
                <c:pt idx="13692">
                  <c:v>0.37333681978153638</c:v>
                </c:pt>
                <c:pt idx="13693">
                  <c:v>0.37328229616705594</c:v>
                </c:pt>
                <c:pt idx="13694">
                  <c:v>0.37322778449597238</c:v>
                </c:pt>
                <c:pt idx="13695">
                  <c:v>0.37317328476480527</c:v>
                </c:pt>
                <c:pt idx="13696">
                  <c:v>0.37311879697006239</c:v>
                </c:pt>
                <c:pt idx="13697">
                  <c:v>0.37306432110825916</c:v>
                </c:pt>
                <c:pt idx="13698">
                  <c:v>0.37300985717591184</c:v>
                </c:pt>
                <c:pt idx="13699">
                  <c:v>0.37295540516953846</c:v>
                </c:pt>
                <c:pt idx="13700">
                  <c:v>0.37290096508565868</c:v>
                </c:pt>
                <c:pt idx="13701">
                  <c:v>0.37284653692078612</c:v>
                </c:pt>
                <c:pt idx="13702">
                  <c:v>0.37279212067144651</c:v>
                </c:pt>
                <c:pt idx="13703">
                  <c:v>0.37273771633416236</c:v>
                </c:pt>
                <c:pt idx="13704">
                  <c:v>0.37268332390545805</c:v>
                </c:pt>
                <c:pt idx="13705">
                  <c:v>0.37262894338185493</c:v>
                </c:pt>
                <c:pt idx="13706">
                  <c:v>0.37257457475987926</c:v>
                </c:pt>
                <c:pt idx="13707">
                  <c:v>0.37252021803605712</c:v>
                </c:pt>
                <c:pt idx="13708">
                  <c:v>0.37246587320692165</c:v>
                </c:pt>
                <c:pt idx="13709">
                  <c:v>0.37241154026899781</c:v>
                </c:pt>
                <c:pt idx="13710">
                  <c:v>0.37235721921882176</c:v>
                </c:pt>
                <c:pt idx="13711">
                  <c:v>0.37230291005292165</c:v>
                </c:pt>
                <c:pt idx="13712">
                  <c:v>0.37224861276783128</c:v>
                </c:pt>
                <c:pt idx="13713">
                  <c:v>0.37219432736008734</c:v>
                </c:pt>
                <c:pt idx="13714">
                  <c:v>0.37214005382622362</c:v>
                </c:pt>
                <c:pt idx="13715">
                  <c:v>0.37208579216278193</c:v>
                </c:pt>
                <c:pt idx="13716">
                  <c:v>0.37203154236629399</c:v>
                </c:pt>
                <c:pt idx="13717">
                  <c:v>0.37197730443330534</c:v>
                </c:pt>
                <c:pt idx="13718">
                  <c:v>0.37192307836035715</c:v>
                </c:pt>
                <c:pt idx="13719">
                  <c:v>0.37186886414398845</c:v>
                </c:pt>
                <c:pt idx="13720">
                  <c:v>0.37181466178074468</c:v>
                </c:pt>
                <c:pt idx="13721">
                  <c:v>0.37176047126716827</c:v>
                </c:pt>
                <c:pt idx="13722">
                  <c:v>0.37170629259980842</c:v>
                </c:pt>
                <c:pt idx="13723">
                  <c:v>0.37165212577521162</c:v>
                </c:pt>
                <c:pt idx="13724">
                  <c:v>0.37159797078992701</c:v>
                </c:pt>
                <c:pt idx="13725">
                  <c:v>0.37154382764050287</c:v>
                </c:pt>
                <c:pt idx="13726">
                  <c:v>0.37148969632349466</c:v>
                </c:pt>
                <c:pt idx="13727">
                  <c:v>0.37143557683544964</c:v>
                </c:pt>
                <c:pt idx="13728">
                  <c:v>0.37138146917292486</c:v>
                </c:pt>
                <c:pt idx="13729">
                  <c:v>0.37132737333247401</c:v>
                </c:pt>
                <c:pt idx="13730">
                  <c:v>0.37127328931065168</c:v>
                </c:pt>
                <c:pt idx="13731">
                  <c:v>0.37121921710401684</c:v>
                </c:pt>
                <c:pt idx="13732">
                  <c:v>0.37116515670912825</c:v>
                </c:pt>
                <c:pt idx="13733">
                  <c:v>0.37111110812254788</c:v>
                </c:pt>
                <c:pt idx="13734">
                  <c:v>0.37105707134083604</c:v>
                </c:pt>
                <c:pt idx="13735">
                  <c:v>0.37100304636055131</c:v>
                </c:pt>
                <c:pt idx="13736">
                  <c:v>0.37094903317826289</c:v>
                </c:pt>
                <c:pt idx="13737">
                  <c:v>0.3708950317905314</c:v>
                </c:pt>
                <c:pt idx="13738">
                  <c:v>0.37084104219392605</c:v>
                </c:pt>
                <c:pt idx="13739">
                  <c:v>0.37078706438501458</c:v>
                </c:pt>
                <c:pt idx="13740">
                  <c:v>0.37073309836036172</c:v>
                </c:pt>
                <c:pt idx="13741">
                  <c:v>0.37067914411654146</c:v>
                </c:pt>
                <c:pt idx="13742">
                  <c:v>0.3706252016501238</c:v>
                </c:pt>
                <c:pt idx="13743">
                  <c:v>0.37057127095768305</c:v>
                </c:pt>
                <c:pt idx="13744">
                  <c:v>0.37051735203578684</c:v>
                </c:pt>
                <c:pt idx="13745">
                  <c:v>0.3704634448810164</c:v>
                </c:pt>
                <c:pt idx="13746">
                  <c:v>0.37040954948994737</c:v>
                </c:pt>
                <c:pt idx="13747">
                  <c:v>0.37035566585915497</c:v>
                </c:pt>
                <c:pt idx="13748">
                  <c:v>0.37030179398521773</c:v>
                </c:pt>
                <c:pt idx="13749">
                  <c:v>0.37024793386471438</c:v>
                </c:pt>
                <c:pt idx="13750">
                  <c:v>0.37019408549423038</c:v>
                </c:pt>
                <c:pt idx="13751">
                  <c:v>0.3701402488703458</c:v>
                </c:pt>
                <c:pt idx="13752">
                  <c:v>0.37008642398964836</c:v>
                </c:pt>
                <c:pt idx="13753">
                  <c:v>0.37003261084871181</c:v>
                </c:pt>
                <c:pt idx="13754">
                  <c:v>0.36997880944413464</c:v>
                </c:pt>
                <c:pt idx="13755">
                  <c:v>0.36992501977249787</c:v>
                </c:pt>
                <c:pt idx="13756">
                  <c:v>0.36987124183039038</c:v>
                </c:pt>
                <c:pt idx="13757">
                  <c:v>0.36981747561440648</c:v>
                </c:pt>
                <c:pt idx="13758">
                  <c:v>0.3697637211211291</c:v>
                </c:pt>
                <c:pt idx="13759">
                  <c:v>0.36970997834715952</c:v>
                </c:pt>
                <c:pt idx="13760">
                  <c:v>0.36965624728908625</c:v>
                </c:pt>
                <c:pt idx="13761">
                  <c:v>0.36960252794350451</c:v>
                </c:pt>
                <c:pt idx="13762">
                  <c:v>0.36954882030701186</c:v>
                </c:pt>
                <c:pt idx="13763">
                  <c:v>0.3694951243762028</c:v>
                </c:pt>
                <c:pt idx="13764">
                  <c:v>0.36944144014767938</c:v>
                </c:pt>
                <c:pt idx="13765">
                  <c:v>0.36938776761804293</c:v>
                </c:pt>
                <c:pt idx="13766">
                  <c:v>0.36933410678388656</c:v>
                </c:pt>
                <c:pt idx="13767">
                  <c:v>0.36928045764181838</c:v>
                </c:pt>
                <c:pt idx="13768">
                  <c:v>0.36922682018844316</c:v>
                </c:pt>
                <c:pt idx="13769">
                  <c:v>0.36917319442035995</c:v>
                </c:pt>
                <c:pt idx="13770">
                  <c:v>0.36911958033418124</c:v>
                </c:pt>
                <c:pt idx="13771">
                  <c:v>0.36906597792650991</c:v>
                </c:pt>
                <c:pt idx="13772">
                  <c:v>0.36901238719395618</c:v>
                </c:pt>
                <c:pt idx="13773">
                  <c:v>0.36895880813312582</c:v>
                </c:pt>
                <c:pt idx="13774">
                  <c:v>0.36890524074063497</c:v>
                </c:pt>
                <c:pt idx="13775">
                  <c:v>0.36885168501309501</c:v>
                </c:pt>
                <c:pt idx="13776">
                  <c:v>0.36879814094711555</c:v>
                </c:pt>
                <c:pt idx="13777">
                  <c:v>0.36874460853931484</c:v>
                </c:pt>
                <c:pt idx="13778">
                  <c:v>0.36869108778630705</c:v>
                </c:pt>
                <c:pt idx="13779">
                  <c:v>0.36863757868470981</c:v>
                </c:pt>
                <c:pt idx="13780">
                  <c:v>0.36858408123114295</c:v>
                </c:pt>
                <c:pt idx="13781">
                  <c:v>0.36853059542222083</c:v>
                </c:pt>
                <c:pt idx="13782">
                  <c:v>0.36847712125456944</c:v>
                </c:pt>
                <c:pt idx="13783">
                  <c:v>0.36842365872480737</c:v>
                </c:pt>
                <c:pt idx="13784">
                  <c:v>0.36837020782956076</c:v>
                </c:pt>
                <c:pt idx="13785">
                  <c:v>0.36831676856545092</c:v>
                </c:pt>
                <c:pt idx="13786">
                  <c:v>0.36826334092910162</c:v>
                </c:pt>
                <c:pt idx="13787">
                  <c:v>0.36820992491714638</c:v>
                </c:pt>
                <c:pt idx="13788">
                  <c:v>0.36815652052620884</c:v>
                </c:pt>
                <c:pt idx="13789">
                  <c:v>0.36810312775291981</c:v>
                </c:pt>
                <c:pt idx="13790">
                  <c:v>0.3680497465939086</c:v>
                </c:pt>
                <c:pt idx="13791">
                  <c:v>0.36799637704581012</c:v>
                </c:pt>
                <c:pt idx="13792">
                  <c:v>0.36794301910525101</c:v>
                </c:pt>
                <c:pt idx="13793">
                  <c:v>0.36788967276887136</c:v>
                </c:pt>
                <c:pt idx="13794">
                  <c:v>0.36783633803330068</c:v>
                </c:pt>
                <c:pt idx="13795">
                  <c:v>0.36778301489518145</c:v>
                </c:pt>
                <c:pt idx="13796">
                  <c:v>0.36772970335115052</c:v>
                </c:pt>
                <c:pt idx="13797">
                  <c:v>0.36767640339784635</c:v>
                </c:pt>
                <c:pt idx="13798">
                  <c:v>0.36762311503190281</c:v>
                </c:pt>
                <c:pt idx="13799">
                  <c:v>0.36756983824997164</c:v>
                </c:pt>
                <c:pt idx="13800">
                  <c:v>0.36751657304869018</c:v>
                </c:pt>
                <c:pt idx="13801">
                  <c:v>0.36746331942470106</c:v>
                </c:pt>
                <c:pt idx="13802">
                  <c:v>0.36741007737465503</c:v>
                </c:pt>
                <c:pt idx="13803">
                  <c:v>0.36735684689518838</c:v>
                </c:pt>
                <c:pt idx="13804">
                  <c:v>0.3673036279829609</c:v>
                </c:pt>
                <c:pt idx="13805">
                  <c:v>0.36725042063461177</c:v>
                </c:pt>
                <c:pt idx="13806">
                  <c:v>0.36719722484679479</c:v>
                </c:pt>
                <c:pt idx="13807">
                  <c:v>0.36714404061616213</c:v>
                </c:pt>
                <c:pt idx="13808">
                  <c:v>0.36709086793936729</c:v>
                </c:pt>
                <c:pt idx="13809">
                  <c:v>0.36703770681305681</c:v>
                </c:pt>
                <c:pt idx="13810">
                  <c:v>0.366984557233895</c:v>
                </c:pt>
                <c:pt idx="13811">
                  <c:v>0.36693141919852851</c:v>
                </c:pt>
                <c:pt idx="13812">
                  <c:v>0.36687829270362343</c:v>
                </c:pt>
                <c:pt idx="13813">
                  <c:v>0.36682517774583268</c:v>
                </c:pt>
                <c:pt idx="13814">
                  <c:v>0.36677207432181563</c:v>
                </c:pt>
                <c:pt idx="13815">
                  <c:v>0.36671898242823481</c:v>
                </c:pt>
                <c:pt idx="13816">
                  <c:v>0.36666590206175331</c:v>
                </c:pt>
                <c:pt idx="13817">
                  <c:v>0.36661283321903515</c:v>
                </c:pt>
                <c:pt idx="13818">
                  <c:v>0.36655977589673988</c:v>
                </c:pt>
                <c:pt idx="13819">
                  <c:v>0.36650673009153734</c:v>
                </c:pt>
                <c:pt idx="13820">
                  <c:v>0.36645369580009524</c:v>
                </c:pt>
                <c:pt idx="13821">
                  <c:v>0.36640067301907969</c:v>
                </c:pt>
                <c:pt idx="13822">
                  <c:v>0.36634766174515854</c:v>
                </c:pt>
                <c:pt idx="13823">
                  <c:v>0.36629466197500454</c:v>
                </c:pt>
                <c:pt idx="13824">
                  <c:v>0.36624167370528732</c:v>
                </c:pt>
                <c:pt idx="13825">
                  <c:v>0.36618869693268508</c:v>
                </c:pt>
                <c:pt idx="13826">
                  <c:v>0.36613573165386382</c:v>
                </c:pt>
                <c:pt idx="13827">
                  <c:v>0.36608277786550786</c:v>
                </c:pt>
                <c:pt idx="13828">
                  <c:v>0.36602983556428603</c:v>
                </c:pt>
                <c:pt idx="13829">
                  <c:v>0.36597690474688044</c:v>
                </c:pt>
                <c:pt idx="13830">
                  <c:v>0.36592398540996879</c:v>
                </c:pt>
                <c:pt idx="13831">
                  <c:v>0.36587107755022991</c:v>
                </c:pt>
                <c:pt idx="13832">
                  <c:v>0.36581818116434911</c:v>
                </c:pt>
                <c:pt idx="13833">
                  <c:v>0.36576529624900256</c:v>
                </c:pt>
                <c:pt idx="13834">
                  <c:v>0.36571242280087962</c:v>
                </c:pt>
                <c:pt idx="13835">
                  <c:v>0.36565956081666345</c:v>
                </c:pt>
                <c:pt idx="13836">
                  <c:v>0.36560671029303882</c:v>
                </c:pt>
                <c:pt idx="13837">
                  <c:v>0.36555387122669686</c:v>
                </c:pt>
                <c:pt idx="13838">
                  <c:v>0.36550104361432051</c:v>
                </c:pt>
                <c:pt idx="13839">
                  <c:v>0.36544822745260547</c:v>
                </c:pt>
                <c:pt idx="13840">
                  <c:v>0.36539542273823689</c:v>
                </c:pt>
                <c:pt idx="13841">
                  <c:v>0.36534262946791246</c:v>
                </c:pt>
                <c:pt idx="13842">
                  <c:v>0.36528984763832001</c:v>
                </c:pt>
                <c:pt idx="13843">
                  <c:v>0.36523707724615811</c:v>
                </c:pt>
                <c:pt idx="13844">
                  <c:v>0.36518431828812131</c:v>
                </c:pt>
                <c:pt idx="13845">
                  <c:v>0.36513157076090585</c:v>
                </c:pt>
                <c:pt idx="13846">
                  <c:v>0.36507883466121088</c:v>
                </c:pt>
                <c:pt idx="13847">
                  <c:v>0.36502610998573604</c:v>
                </c:pt>
                <c:pt idx="13848">
                  <c:v>0.36497339673117762</c:v>
                </c:pt>
                <c:pt idx="13849">
                  <c:v>0.36492069489424545</c:v>
                </c:pt>
                <c:pt idx="13850">
                  <c:v>0.36486800447163131</c:v>
                </c:pt>
                <c:pt idx="13851">
                  <c:v>0.36481532546004941</c:v>
                </c:pt>
                <c:pt idx="13852">
                  <c:v>0.36476265785619827</c:v>
                </c:pt>
                <c:pt idx="13853">
                  <c:v>0.36471000165678846</c:v>
                </c:pt>
                <c:pt idx="13854">
                  <c:v>0.36465735685852579</c:v>
                </c:pt>
                <c:pt idx="13855">
                  <c:v>0.36460472345811978</c:v>
                </c:pt>
                <c:pt idx="13856">
                  <c:v>0.36455210145228084</c:v>
                </c:pt>
                <c:pt idx="13857">
                  <c:v>0.36449949083771732</c:v>
                </c:pt>
                <c:pt idx="13858">
                  <c:v>0.36444689161114524</c:v>
                </c:pt>
                <c:pt idx="13859">
                  <c:v>0.36439430376927651</c:v>
                </c:pt>
                <c:pt idx="13860">
                  <c:v>0.36434172730882391</c:v>
                </c:pt>
                <c:pt idx="13861">
                  <c:v>0.36428916222650448</c:v>
                </c:pt>
                <c:pt idx="13862">
                  <c:v>0.36423660851903761</c:v>
                </c:pt>
                <c:pt idx="13863">
                  <c:v>0.36418406618313998</c:v>
                </c:pt>
                <c:pt idx="13864">
                  <c:v>0.36413153521553104</c:v>
                </c:pt>
                <c:pt idx="13865">
                  <c:v>0.36407901561293182</c:v>
                </c:pt>
                <c:pt idx="13866">
                  <c:v>0.36402650737206627</c:v>
                </c:pt>
                <c:pt idx="13867">
                  <c:v>0.36397401048965122</c:v>
                </c:pt>
                <c:pt idx="13868">
                  <c:v>0.36392152496241503</c:v>
                </c:pt>
                <c:pt idx="13869">
                  <c:v>0.36386905078708182</c:v>
                </c:pt>
                <c:pt idx="13870">
                  <c:v>0.36381658796038235</c:v>
                </c:pt>
                <c:pt idx="13871">
                  <c:v>0.36376413647903649</c:v>
                </c:pt>
                <c:pt idx="13872">
                  <c:v>0.36371169633978112</c:v>
                </c:pt>
                <c:pt idx="13873">
                  <c:v>0.36365926753934191</c:v>
                </c:pt>
                <c:pt idx="13874">
                  <c:v>0.36360685007445137</c:v>
                </c:pt>
                <c:pt idx="13875">
                  <c:v>0.36355444394184044</c:v>
                </c:pt>
                <c:pt idx="13876">
                  <c:v>0.36350204913824458</c:v>
                </c:pt>
                <c:pt idx="13877">
                  <c:v>0.36344966566039688</c:v>
                </c:pt>
                <c:pt idx="13878">
                  <c:v>0.36339729350503508</c:v>
                </c:pt>
                <c:pt idx="13879">
                  <c:v>0.36334493266889711</c:v>
                </c:pt>
                <c:pt idx="13880">
                  <c:v>0.36329258314871782</c:v>
                </c:pt>
                <c:pt idx="13881">
                  <c:v>0.36324024494123924</c:v>
                </c:pt>
                <c:pt idx="13882">
                  <c:v>0.36318791804320188</c:v>
                </c:pt>
                <c:pt idx="13883">
                  <c:v>0.36313560245134713</c:v>
                </c:pt>
                <c:pt idx="13884">
                  <c:v>0.36308329816241952</c:v>
                </c:pt>
                <c:pt idx="13885">
                  <c:v>0.36303100517315912</c:v>
                </c:pt>
                <c:pt idx="13886">
                  <c:v>0.36297872348031651</c:v>
                </c:pt>
                <c:pt idx="13887">
                  <c:v>0.36292645308063537</c:v>
                </c:pt>
                <c:pt idx="13888">
                  <c:v>0.36287419397086434</c:v>
                </c:pt>
                <c:pt idx="13889">
                  <c:v>0.36282194614774904</c:v>
                </c:pt>
                <c:pt idx="13890">
                  <c:v>0.36276970960804283</c:v>
                </c:pt>
                <c:pt idx="13891">
                  <c:v>0.36271748434849632</c:v>
                </c:pt>
                <c:pt idx="13892">
                  <c:v>0.36266527036586438</c:v>
                </c:pt>
                <c:pt idx="13893">
                  <c:v>0.36261306765689488</c:v>
                </c:pt>
                <c:pt idx="13894">
                  <c:v>0.36256087621834893</c:v>
                </c:pt>
                <c:pt idx="13895">
                  <c:v>0.36250869604697689</c:v>
                </c:pt>
                <c:pt idx="13896">
                  <c:v>0.36245652713953935</c:v>
                </c:pt>
                <c:pt idx="13897">
                  <c:v>0.36240436949279325</c:v>
                </c:pt>
                <c:pt idx="13898">
                  <c:v>0.36235222310349763</c:v>
                </c:pt>
                <c:pt idx="13899">
                  <c:v>0.36230008796841501</c:v>
                </c:pt>
                <c:pt idx="13900">
                  <c:v>0.36224796408430232</c:v>
                </c:pt>
                <c:pt idx="13901">
                  <c:v>0.36219585144792776</c:v>
                </c:pt>
                <c:pt idx="13902">
                  <c:v>0.3621437500560537</c:v>
                </c:pt>
                <c:pt idx="13903">
                  <c:v>0.36209165990544623</c:v>
                </c:pt>
                <c:pt idx="13904">
                  <c:v>0.36203958099286998</c:v>
                </c:pt>
                <c:pt idx="13905">
                  <c:v>0.36198751331509266</c:v>
                </c:pt>
                <c:pt idx="13906">
                  <c:v>0.3619354568688814</c:v>
                </c:pt>
                <c:pt idx="13907">
                  <c:v>0.36188341165101112</c:v>
                </c:pt>
                <c:pt idx="13908">
                  <c:v>0.36183137765824891</c:v>
                </c:pt>
                <c:pt idx="13909">
                  <c:v>0.36177935488736634</c:v>
                </c:pt>
                <c:pt idx="13910">
                  <c:v>0.36172734333513945</c:v>
                </c:pt>
                <c:pt idx="13911">
                  <c:v>0.36167534299834181</c:v>
                </c:pt>
                <c:pt idx="13912">
                  <c:v>0.36162335387374978</c:v>
                </c:pt>
                <c:pt idx="13913">
                  <c:v>0.36157137595813732</c:v>
                </c:pt>
                <c:pt idx="13914">
                  <c:v>0.36151940924828657</c:v>
                </c:pt>
                <c:pt idx="13915">
                  <c:v>0.36146745374097294</c:v>
                </c:pt>
                <c:pt idx="13916">
                  <c:v>0.36141550943297873</c:v>
                </c:pt>
                <c:pt idx="13917">
                  <c:v>0.36136357632108485</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0.36094851409970491</c:v>
                </c:pt>
                <c:pt idx="13926">
                  <c:v>0.36089668160807115</c:v>
                </c:pt>
                <c:pt idx="13927">
                  <c:v>0.36084486028041657</c:v>
                </c:pt>
                <c:pt idx="13928">
                  <c:v>0.36079305011352975</c:v>
                </c:pt>
                <c:pt idx="13929">
                  <c:v>0.36074125110421651</c:v>
                </c:pt>
                <c:pt idx="13930">
                  <c:v>0.36068946324926926</c:v>
                </c:pt>
                <c:pt idx="13931">
                  <c:v>0.36063768654547768</c:v>
                </c:pt>
                <c:pt idx="13932">
                  <c:v>0.36058592098965275</c:v>
                </c:pt>
                <c:pt idx="13933">
                  <c:v>0.360534166578583</c:v>
                </c:pt>
                <c:pt idx="13934">
                  <c:v>0.36048242330908054</c:v>
                </c:pt>
                <c:pt idx="13935">
                  <c:v>0.36043069117793752</c:v>
                </c:pt>
                <c:pt idx="13936">
                  <c:v>0.3603789701819643</c:v>
                </c:pt>
                <c:pt idx="13937">
                  <c:v>0.36032726031796197</c:v>
                </c:pt>
                <c:pt idx="13938">
                  <c:v>0.36027556158273438</c:v>
                </c:pt>
                <c:pt idx="13939">
                  <c:v>0.36022387397309452</c:v>
                </c:pt>
                <c:pt idx="13940">
                  <c:v>0.36017219748584633</c:v>
                </c:pt>
                <c:pt idx="13941">
                  <c:v>0.36012053211779632</c:v>
                </c:pt>
                <c:pt idx="13942">
                  <c:v>0.36006887786576197</c:v>
                </c:pt>
                <c:pt idx="13943">
                  <c:v>0.36001723472654568</c:v>
                </c:pt>
                <c:pt idx="13944">
                  <c:v>0.35996560269696692</c:v>
                </c:pt>
                <c:pt idx="13945">
                  <c:v>0.35991398177383888</c:v>
                </c:pt>
                <c:pt idx="13946">
                  <c:v>0.35986237195397308</c:v>
                </c:pt>
                <c:pt idx="13947">
                  <c:v>0.35981077323418653</c:v>
                </c:pt>
                <c:pt idx="13948">
                  <c:v>0.35975918561129366</c:v>
                </c:pt>
                <c:pt idx="13949">
                  <c:v>0.3597076090821183</c:v>
                </c:pt>
                <c:pt idx="13950">
                  <c:v>0.35965604364347731</c:v>
                </c:pt>
                <c:pt idx="13951">
                  <c:v>0.35960448929219185</c:v>
                </c:pt>
                <c:pt idx="13952">
                  <c:v>0.35955294602508031</c:v>
                </c:pt>
                <c:pt idx="13953">
                  <c:v>0.35950141383896989</c:v>
                </c:pt>
                <c:pt idx="13954">
                  <c:v>0.35944989273068167</c:v>
                </c:pt>
                <c:pt idx="13955">
                  <c:v>0.35939838269704227</c:v>
                </c:pt>
                <c:pt idx="13956">
                  <c:v>0.35934688373487711</c:v>
                </c:pt>
                <c:pt idx="13957">
                  <c:v>0.35929539584100922</c:v>
                </c:pt>
                <c:pt idx="13958">
                  <c:v>0.35924391901227448</c:v>
                </c:pt>
                <c:pt idx="13959">
                  <c:v>0.35919245324549931</c:v>
                </c:pt>
                <c:pt idx="13960">
                  <c:v>0.3591409985375143</c:v>
                </c:pt>
                <c:pt idx="13961">
                  <c:v>0.35908955488515132</c:v>
                </c:pt>
                <c:pt idx="13962">
                  <c:v>0.35903812228524462</c:v>
                </c:pt>
                <c:pt idx="13963">
                  <c:v>0.3589867007346273</c:v>
                </c:pt>
                <c:pt idx="13964">
                  <c:v>0.35893529023013077</c:v>
                </c:pt>
                <c:pt idx="13965">
                  <c:v>0.35888389076859867</c:v>
                </c:pt>
                <c:pt idx="13966">
                  <c:v>0.35883250234686442</c:v>
                </c:pt>
                <c:pt idx="13967">
                  <c:v>0.35878112496176517</c:v>
                </c:pt>
                <c:pt idx="13968">
                  <c:v>0.35872975861014428</c:v>
                </c:pt>
                <c:pt idx="13969">
                  <c:v>0.35867840328884443</c:v>
                </c:pt>
                <c:pt idx="13970">
                  <c:v>0.35862705899469832</c:v>
                </c:pt>
                <c:pt idx="13971">
                  <c:v>0.35857572572455948</c:v>
                </c:pt>
                <c:pt idx="13972">
                  <c:v>0.35852440347526687</c:v>
                </c:pt>
                <c:pt idx="13973">
                  <c:v>0.35847309224366625</c:v>
                </c:pt>
                <c:pt idx="13974">
                  <c:v>0.35842179202660518</c:v>
                </c:pt>
                <c:pt idx="13975">
                  <c:v>0.35837050282093175</c:v>
                </c:pt>
                <c:pt idx="13976">
                  <c:v>0.35831922462349242</c:v>
                </c:pt>
                <c:pt idx="13977">
                  <c:v>0.35826795743114026</c:v>
                </c:pt>
                <c:pt idx="13978">
                  <c:v>0.35821670124072652</c:v>
                </c:pt>
                <c:pt idx="13979">
                  <c:v>0.35816545604909911</c:v>
                </c:pt>
                <c:pt idx="13980">
                  <c:v>0.35811422185311542</c:v>
                </c:pt>
                <c:pt idx="13981">
                  <c:v>0.35806299864963054</c:v>
                </c:pt>
                <c:pt idx="13982">
                  <c:v>0.35801178643549436</c:v>
                </c:pt>
                <c:pt idx="13983">
                  <c:v>0.35796058520757168</c:v>
                </c:pt>
                <c:pt idx="13984">
                  <c:v>0.35790939496271235</c:v>
                </c:pt>
                <c:pt idx="13985">
                  <c:v>0.35785821569778054</c:v>
                </c:pt>
                <c:pt idx="13986">
                  <c:v>0.35780704740963282</c:v>
                </c:pt>
                <c:pt idx="13987">
                  <c:v>0.35775589009513376</c:v>
                </c:pt>
                <c:pt idx="13988">
                  <c:v>0.35770474375114447</c:v>
                </c:pt>
                <c:pt idx="13989">
                  <c:v>0.35765360837452831</c:v>
                </c:pt>
                <c:pt idx="13990">
                  <c:v>0.35760248396215127</c:v>
                </c:pt>
                <c:pt idx="13991">
                  <c:v>0.35755137051087382</c:v>
                </c:pt>
                <c:pt idx="13992">
                  <c:v>0.35750026801756907</c:v>
                </c:pt>
                <c:pt idx="13993">
                  <c:v>0.35744917647910035</c:v>
                </c:pt>
                <c:pt idx="13994">
                  <c:v>0.35739809589234151</c:v>
                </c:pt>
                <c:pt idx="13995">
                  <c:v>0.35734702625415632</c:v>
                </c:pt>
                <c:pt idx="13996">
                  <c:v>0.3572959675614209</c:v>
                </c:pt>
                <c:pt idx="13997">
                  <c:v>0.35724491981100681</c:v>
                </c:pt>
                <c:pt idx="13998">
                  <c:v>0.35719388299978688</c:v>
                </c:pt>
                <c:pt idx="13999">
                  <c:v>0.35714285712463673</c:v>
                </c:pt>
                <c:pt idx="14000">
                  <c:v>0.35709184218242934</c:v>
                </c:pt>
                <c:pt idx="14001">
                  <c:v>0.35704083817004562</c:v>
                </c:pt>
                <c:pt idx="14002">
                  <c:v>0.35698984508436116</c:v>
                </c:pt>
                <c:pt idx="14003">
                  <c:v>0.35693886292225502</c:v>
                </c:pt>
                <c:pt idx="14004">
                  <c:v>0.35688789168060719</c:v>
                </c:pt>
                <c:pt idx="14005">
                  <c:v>0.35683693135629851</c:v>
                </c:pt>
                <c:pt idx="14006">
                  <c:v>0.35678598194621364</c:v>
                </c:pt>
                <c:pt idx="14007">
                  <c:v>0.35673504344723223</c:v>
                </c:pt>
                <c:pt idx="14008">
                  <c:v>0.35668411585624676</c:v>
                </c:pt>
                <c:pt idx="14009">
                  <c:v>0.35663319917013325</c:v>
                </c:pt>
                <c:pt idx="14010">
                  <c:v>0.35658229338578729</c:v>
                </c:pt>
                <c:pt idx="14011">
                  <c:v>0.35653139850008814</c:v>
                </c:pt>
                <c:pt idx="14012">
                  <c:v>0.35648051450993301</c:v>
                </c:pt>
                <c:pt idx="14013">
                  <c:v>0.35642964141220734</c:v>
                </c:pt>
                <c:pt idx="14014">
                  <c:v>0.35637877920380567</c:v>
                </c:pt>
                <c:pt idx="14015">
                  <c:v>0.35632792788161527</c:v>
                </c:pt>
                <c:pt idx="14016">
                  <c:v>0.35627708744253228</c:v>
                </c:pt>
                <c:pt idx="14017">
                  <c:v>0.35622625788345502</c:v>
                </c:pt>
                <c:pt idx="14018">
                  <c:v>0.35617543920127381</c:v>
                </c:pt>
                <c:pt idx="14019">
                  <c:v>0.35612463139289108</c:v>
                </c:pt>
                <c:pt idx="14020">
                  <c:v>0.35607383445519675</c:v>
                </c:pt>
                <c:pt idx="14021">
                  <c:v>0.35602304838509768</c:v>
                </c:pt>
                <c:pt idx="14022">
                  <c:v>0.35597227317949376</c:v>
                </c:pt>
                <c:pt idx="14023">
                  <c:v>0.35592150883527868</c:v>
                </c:pt>
                <c:pt idx="14024">
                  <c:v>0.35587075534936286</c:v>
                </c:pt>
                <c:pt idx="14025">
                  <c:v>0.35582001271864505</c:v>
                </c:pt>
                <c:pt idx="14026">
                  <c:v>0.3557692809400298</c:v>
                </c:pt>
                <c:pt idx="14027">
                  <c:v>0.35571856001042768</c:v>
                </c:pt>
                <c:pt idx="14028">
                  <c:v>0.35566784992673989</c:v>
                </c:pt>
                <c:pt idx="14029">
                  <c:v>0.3556171506858779</c:v>
                </c:pt>
                <c:pt idx="14030">
                  <c:v>0.35556646228475197</c:v>
                </c:pt>
                <c:pt idx="14031">
                  <c:v>0.35551578472026635</c:v>
                </c:pt>
                <c:pt idx="14032">
                  <c:v>0.35546511798933633</c:v>
                </c:pt>
                <c:pt idx="14033">
                  <c:v>0.35541446208887512</c:v>
                </c:pt>
                <c:pt idx="14034">
                  <c:v>0.35536381701579217</c:v>
                </c:pt>
                <c:pt idx="14035">
                  <c:v>0.35531318276700574</c:v>
                </c:pt>
                <c:pt idx="14036">
                  <c:v>0.35526255933942991</c:v>
                </c:pt>
                <c:pt idx="14037">
                  <c:v>0.3552119467299803</c:v>
                </c:pt>
                <c:pt idx="14038">
                  <c:v>0.35516134493557699</c:v>
                </c:pt>
                <c:pt idx="14039">
                  <c:v>0.35511075395313801</c:v>
                </c:pt>
                <c:pt idx="14040">
                  <c:v>0.35506017377958504</c:v>
                </c:pt>
                <c:pt idx="14041">
                  <c:v>0.35500960441183371</c:v>
                </c:pt>
                <c:pt idx="14042">
                  <c:v>0.35495904584681182</c:v>
                </c:pt>
                <c:pt idx="14043">
                  <c:v>0.35490849808144215</c:v>
                </c:pt>
                <c:pt idx="14044">
                  <c:v>0.35485796111264728</c:v>
                </c:pt>
                <c:pt idx="14045">
                  <c:v>0.35480743493734962</c:v>
                </c:pt>
                <c:pt idx="14046">
                  <c:v>0.35475691955248112</c:v>
                </c:pt>
                <c:pt idx="14047">
                  <c:v>0.35470641495496763</c:v>
                </c:pt>
                <c:pt idx="14048">
                  <c:v>0.35465592114173633</c:v>
                </c:pt>
                <c:pt idx="14049">
                  <c:v>0.35460543810971978</c:v>
                </c:pt>
                <c:pt idx="14050">
                  <c:v>0.35455496585585067</c:v>
                </c:pt>
                <c:pt idx="14051">
                  <c:v>0.35450450437705383</c:v>
                </c:pt>
                <c:pt idx="14052">
                  <c:v>0.3544540536702665</c:v>
                </c:pt>
                <c:pt idx="14053">
                  <c:v>0.35440361373242435</c:v>
                </c:pt>
                <c:pt idx="14054">
                  <c:v>0.35435318456046055</c:v>
                </c:pt>
                <c:pt idx="14055">
                  <c:v>0.35430276615131273</c:v>
                </c:pt>
                <c:pt idx="14056">
                  <c:v>0.3542523585019155</c:v>
                </c:pt>
                <c:pt idx="14057">
                  <c:v>0.35420196160921447</c:v>
                </c:pt>
                <c:pt idx="14058">
                  <c:v>0.35415157547014081</c:v>
                </c:pt>
                <c:pt idx="14059">
                  <c:v>0.35410120008164048</c:v>
                </c:pt>
                <c:pt idx="14060">
                  <c:v>0.35405083544065535</c:v>
                </c:pt>
                <c:pt idx="14061">
                  <c:v>0.35400048154412522</c:v>
                </c:pt>
                <c:pt idx="14062">
                  <c:v>0.35395013838899531</c:v>
                </c:pt>
                <c:pt idx="14063">
                  <c:v>0.35389980597221388</c:v>
                </c:pt>
                <c:pt idx="14064">
                  <c:v>0.35384948429072088</c:v>
                </c:pt>
                <c:pt idx="14065">
                  <c:v>0.35379917334146888</c:v>
                </c:pt>
                <c:pt idx="14066">
                  <c:v>0.35374887312140602</c:v>
                </c:pt>
                <c:pt idx="14067">
                  <c:v>0.35369858362747897</c:v>
                </c:pt>
                <c:pt idx="14068">
                  <c:v>0.35364830485663812</c:v>
                </c:pt>
                <c:pt idx="14069">
                  <c:v>0.3535980368058379</c:v>
                </c:pt>
                <c:pt idx="14070">
                  <c:v>0.35354777947202981</c:v>
                </c:pt>
                <c:pt idx="14071">
                  <c:v>0.35349753285216712</c:v>
                </c:pt>
                <c:pt idx="14072">
                  <c:v>0.35344729694320531</c:v>
                </c:pt>
                <c:pt idx="14073">
                  <c:v>0.35339707174210072</c:v>
                </c:pt>
                <c:pt idx="14074">
                  <c:v>0.35334685724580989</c:v>
                </c:pt>
                <c:pt idx="14075">
                  <c:v>0.35329665345128725</c:v>
                </c:pt>
                <c:pt idx="14076">
                  <c:v>0.35324646035549934</c:v>
                </c:pt>
                <c:pt idx="14077">
                  <c:v>0.35319627795539982</c:v>
                </c:pt>
                <c:pt idx="14078">
                  <c:v>0.35314610624795512</c:v>
                </c:pt>
                <c:pt idx="14079">
                  <c:v>0.35309594523012294</c:v>
                </c:pt>
                <c:pt idx="14080">
                  <c:v>0.35304579489887133</c:v>
                </c:pt>
                <c:pt idx="14081">
                  <c:v>0.35299565525116056</c:v>
                </c:pt>
                <c:pt idx="14082">
                  <c:v>0.35294552628395948</c:v>
                </c:pt>
                <c:pt idx="14083">
                  <c:v>0.35289540799423502</c:v>
                </c:pt>
                <c:pt idx="14084">
                  <c:v>0.35284530037895223</c:v>
                </c:pt>
                <c:pt idx="14085">
                  <c:v>0.35279520343508025</c:v>
                </c:pt>
                <c:pt idx="14086">
                  <c:v>0.35274511715959184</c:v>
                </c:pt>
                <c:pt idx="14087">
                  <c:v>0.3526950415494563</c:v>
                </c:pt>
                <c:pt idx="14088">
                  <c:v>0.35264497660164701</c:v>
                </c:pt>
                <c:pt idx="14089">
                  <c:v>0.35259492231313377</c:v>
                </c:pt>
                <c:pt idx="14090">
                  <c:v>0.35254487868089551</c:v>
                </c:pt>
                <c:pt idx="14091">
                  <c:v>0.35249484570190281</c:v>
                </c:pt>
                <c:pt idx="14092">
                  <c:v>0.35244482337313582</c:v>
                </c:pt>
                <c:pt idx="14093">
                  <c:v>0.35239481169157111</c:v>
                </c:pt>
                <c:pt idx="14094">
                  <c:v>0.35234481065418538</c:v>
                </c:pt>
                <c:pt idx="14095">
                  <c:v>0.35229482025796038</c:v>
                </c:pt>
                <c:pt idx="14096">
                  <c:v>0.35224484049987581</c:v>
                </c:pt>
                <c:pt idx="14097">
                  <c:v>0.35219487137691508</c:v>
                </c:pt>
                <c:pt idx="14098">
                  <c:v>0.35214491288605732</c:v>
                </c:pt>
                <c:pt idx="14099">
                  <c:v>0.35209496502429177</c:v>
                </c:pt>
                <c:pt idx="14100">
                  <c:v>0.35204502778859659</c:v>
                </c:pt>
                <c:pt idx="14101">
                  <c:v>0.35199510117596466</c:v>
                </c:pt>
                <c:pt idx="14102">
                  <c:v>0.35194518518337792</c:v>
                </c:pt>
                <c:pt idx="14103">
                  <c:v>0.35189527980782936</c:v>
                </c:pt>
                <c:pt idx="14104">
                  <c:v>0.35184538504630247</c:v>
                </c:pt>
                <c:pt idx="14105">
                  <c:v>0.3517955008957922</c:v>
                </c:pt>
                <c:pt idx="14106">
                  <c:v>0.3517456273532884</c:v>
                </c:pt>
                <c:pt idx="14107">
                  <c:v>0.35169576441578349</c:v>
                </c:pt>
                <c:pt idx="14108">
                  <c:v>0.35164591208027107</c:v>
                </c:pt>
                <c:pt idx="14109">
                  <c:v>0.35159607034374701</c:v>
                </c:pt>
                <c:pt idx="14110">
                  <c:v>0.35154623920320288</c:v>
                </c:pt>
                <c:pt idx="14111">
                  <c:v>0.35149641865563946</c:v>
                </c:pt>
                <c:pt idx="14112">
                  <c:v>0.35144660869805427</c:v>
                </c:pt>
                <c:pt idx="14113">
                  <c:v>0.3513968093274461</c:v>
                </c:pt>
                <c:pt idx="14114">
                  <c:v>0.35134702054080852</c:v>
                </c:pt>
                <c:pt idx="14115">
                  <c:v>0.35129724233515075</c:v>
                </c:pt>
                <c:pt idx="14116">
                  <c:v>0.35124747470747231</c:v>
                </c:pt>
                <c:pt idx="14117">
                  <c:v>0.35119771765477581</c:v>
                </c:pt>
                <c:pt idx="14118">
                  <c:v>0.35114797117406688</c:v>
                </c:pt>
                <c:pt idx="14119">
                  <c:v>0.35109823526234701</c:v>
                </c:pt>
                <c:pt idx="14120">
                  <c:v>0.35104850991662517</c:v>
                </c:pt>
                <c:pt idx="14121">
                  <c:v>0.35099879513390875</c:v>
                </c:pt>
                <c:pt idx="14122">
                  <c:v>0.3509490909112038</c:v>
                </c:pt>
                <c:pt idx="14123">
                  <c:v>0.35089939724552338</c:v>
                </c:pt>
                <c:pt idx="14124">
                  <c:v>0.35084971413387656</c:v>
                </c:pt>
                <c:pt idx="14125">
                  <c:v>0.35080004157327282</c:v>
                </c:pt>
                <c:pt idx="14126">
                  <c:v>0.3507503795607278</c:v>
                </c:pt>
                <c:pt idx="14127">
                  <c:v>0.35070072809325381</c:v>
                </c:pt>
                <c:pt idx="14128">
                  <c:v>0.35065108716786686</c:v>
                </c:pt>
                <c:pt idx="14129">
                  <c:v>0.35060145678157767</c:v>
                </c:pt>
                <c:pt idx="14130">
                  <c:v>0.35055183693141068</c:v>
                </c:pt>
                <c:pt idx="14131">
                  <c:v>0.35050222761437932</c:v>
                </c:pt>
                <c:pt idx="14132">
                  <c:v>0.35045262882750372</c:v>
                </c:pt>
                <c:pt idx="14133">
                  <c:v>0.3504030405678018</c:v>
                </c:pt>
                <c:pt idx="14134">
                  <c:v>0.35035346283229846</c:v>
                </c:pt>
                <c:pt idx="14135">
                  <c:v>0.35030389561801251</c:v>
                </c:pt>
                <c:pt idx="14136">
                  <c:v>0.35025433892196717</c:v>
                </c:pt>
                <c:pt idx="14137">
                  <c:v>0.35020479274118893</c:v>
                </c:pt>
                <c:pt idx="14138">
                  <c:v>0.35015525707270201</c:v>
                </c:pt>
                <c:pt idx="14139">
                  <c:v>0.35010573191353261</c:v>
                </c:pt>
                <c:pt idx="14140">
                  <c:v>0.3500562172607094</c:v>
                </c:pt>
                <c:pt idx="14141">
                  <c:v>0.35000671311125875</c:v>
                </c:pt>
                <c:pt idx="14142">
                  <c:v>0.34995721946220898</c:v>
                </c:pt>
                <c:pt idx="14143">
                  <c:v>0.3499077363105943</c:v>
                </c:pt>
                <c:pt idx="14144">
                  <c:v>0.34985826365344685</c:v>
                </c:pt>
                <c:pt idx="14145">
                  <c:v>0.34980880148779392</c:v>
                </c:pt>
                <c:pt idx="14146">
                  <c:v>0.34975934981067158</c:v>
                </c:pt>
                <c:pt idx="14147">
                  <c:v>0.34970990861911677</c:v>
                </c:pt>
                <c:pt idx="14148">
                  <c:v>0.34966047791016508</c:v>
                </c:pt>
                <c:pt idx="14149">
                  <c:v>0.34961105768084982</c:v>
                </c:pt>
                <c:pt idx="14150">
                  <c:v>0.34956164792821182</c:v>
                </c:pt>
                <c:pt idx="14151">
                  <c:v>0.34951224864928931</c:v>
                </c:pt>
                <c:pt idx="14152">
                  <c:v>0.34946285984112235</c:v>
                </c:pt>
                <c:pt idx="14153">
                  <c:v>0.34941348150075308</c:v>
                </c:pt>
                <c:pt idx="14154">
                  <c:v>0.34936411362522102</c:v>
                </c:pt>
                <c:pt idx="14155">
                  <c:v>0.34931475621156932</c:v>
                </c:pt>
                <c:pt idx="14156">
                  <c:v>0.34926540925684563</c:v>
                </c:pt>
                <c:pt idx="14157">
                  <c:v>0.34921607275809036</c:v>
                </c:pt>
                <c:pt idx="14158">
                  <c:v>0.34916674671235381</c:v>
                </c:pt>
                <c:pt idx="14159">
                  <c:v>0.34911743111668131</c:v>
                </c:pt>
                <c:pt idx="14160">
                  <c:v>0.34906812596812148</c:v>
                </c:pt>
                <c:pt idx="14161">
                  <c:v>0.34901883126372513</c:v>
                </c:pt>
                <c:pt idx="14162">
                  <c:v>0.34896954700053878</c:v>
                </c:pt>
                <c:pt idx="14163">
                  <c:v>0.34892027317561991</c:v>
                </c:pt>
                <c:pt idx="14164">
                  <c:v>0.34887100978601282</c:v>
                </c:pt>
                <c:pt idx="14165">
                  <c:v>0.34882175682877781</c:v>
                </c:pt>
                <c:pt idx="14166">
                  <c:v>0.34877251430096856</c:v>
                </c:pt>
                <c:pt idx="14167">
                  <c:v>0.34872328219963816</c:v>
                </c:pt>
                <c:pt idx="14168">
                  <c:v>0.34867406052184491</c:v>
                </c:pt>
                <c:pt idx="14169">
                  <c:v>0.34862484926464743</c:v>
                </c:pt>
                <c:pt idx="14170">
                  <c:v>0.34857564842509825</c:v>
                </c:pt>
                <c:pt idx="14171">
                  <c:v>0.34852645800026538</c:v>
                </c:pt>
                <c:pt idx="14172">
                  <c:v>0.34847727798720812</c:v>
                </c:pt>
                <c:pt idx="14173">
                  <c:v>0.34842810838298366</c:v>
                </c:pt>
                <c:pt idx="14174">
                  <c:v>0.34837894918465934</c:v>
                </c:pt>
                <c:pt idx="14175">
                  <c:v>0.34832980038929523</c:v>
                </c:pt>
                <c:pt idx="14176">
                  <c:v>0.34828066199395913</c:v>
                </c:pt>
                <c:pt idx="14177">
                  <c:v>0.34823153399571383</c:v>
                </c:pt>
                <c:pt idx="14178">
                  <c:v>0.34818241639163228</c:v>
                </c:pt>
                <c:pt idx="14179">
                  <c:v>0.34813330917877672</c:v>
                </c:pt>
                <c:pt idx="14180">
                  <c:v>0.34808421235422143</c:v>
                </c:pt>
                <c:pt idx="14181">
                  <c:v>0.34803512591502983</c:v>
                </c:pt>
                <c:pt idx="14182">
                  <c:v>0.34798604985828002</c:v>
                </c:pt>
                <c:pt idx="14183">
                  <c:v>0.3479369841810383</c:v>
                </c:pt>
                <c:pt idx="14184">
                  <c:v>0.34788792888038272</c:v>
                </c:pt>
                <c:pt idx="14185">
                  <c:v>0.34783888395338491</c:v>
                </c:pt>
                <c:pt idx="14186">
                  <c:v>0.34778984939711882</c:v>
                </c:pt>
                <c:pt idx="14187">
                  <c:v>0.34774082520866451</c:v>
                </c:pt>
                <c:pt idx="14188">
                  <c:v>0.34769181138509531</c:v>
                </c:pt>
                <c:pt idx="14189">
                  <c:v>0.34764280792349367</c:v>
                </c:pt>
                <c:pt idx="14190">
                  <c:v>0.34759381482093477</c:v>
                </c:pt>
                <c:pt idx="14191">
                  <c:v>0.34754483207450232</c:v>
                </c:pt>
                <c:pt idx="14192">
                  <c:v>0.34749585968127633</c:v>
                </c:pt>
                <c:pt idx="14193">
                  <c:v>0.34744689763833958</c:v>
                </c:pt>
                <c:pt idx="14194">
                  <c:v>0.34739794594277662</c:v>
                </c:pt>
                <c:pt idx="14195">
                  <c:v>0.34734900459166856</c:v>
                </c:pt>
                <c:pt idx="14196">
                  <c:v>0.34730007358210574</c:v>
                </c:pt>
                <c:pt idx="14197">
                  <c:v>0.3472511529111682</c:v>
                </c:pt>
                <c:pt idx="14198">
                  <c:v>0.34720224257595167</c:v>
                </c:pt>
                <c:pt idx="14199">
                  <c:v>0.34715334257353769</c:v>
                </c:pt>
                <c:pt idx="14200">
                  <c:v>0.34710445290102221</c:v>
                </c:pt>
                <c:pt idx="14201">
                  <c:v>0.34705557355549138</c:v>
                </c:pt>
                <c:pt idx="14202">
                  <c:v>0.34700670453403737</c:v>
                </c:pt>
                <c:pt idx="14203">
                  <c:v>0.34695784583375516</c:v>
                </c:pt>
                <c:pt idx="14204">
                  <c:v>0.34690899745173492</c:v>
                </c:pt>
                <c:pt idx="14205">
                  <c:v>0.34686015938507614</c:v>
                </c:pt>
                <c:pt idx="14206">
                  <c:v>0.34681133163087036</c:v>
                </c:pt>
                <c:pt idx="14207">
                  <c:v>0.34676251418621484</c:v>
                </c:pt>
                <c:pt idx="14208">
                  <c:v>0.34671370704821008</c:v>
                </c:pt>
                <c:pt idx="14209">
                  <c:v>0.34666491021395462</c:v>
                </c:pt>
                <c:pt idx="14210">
                  <c:v>0.34661612368054606</c:v>
                </c:pt>
                <c:pt idx="14211">
                  <c:v>0.34656734744508533</c:v>
                </c:pt>
                <c:pt idx="14212">
                  <c:v>0.34651858150467918</c:v>
                </c:pt>
                <c:pt idx="14213">
                  <c:v>0.346469825856423</c:v>
                </c:pt>
                <c:pt idx="14214">
                  <c:v>0.34642108049742498</c:v>
                </c:pt>
                <c:pt idx="14215">
                  <c:v>0.34637234542479201</c:v>
                </c:pt>
                <c:pt idx="14216">
                  <c:v>0.34632362063562588</c:v>
                </c:pt>
                <c:pt idx="14217">
                  <c:v>0.34627490612703632</c:v>
                </c:pt>
                <c:pt idx="14218">
                  <c:v>0.34622620189613035</c:v>
                </c:pt>
                <c:pt idx="14219">
                  <c:v>0.34617750794001861</c:v>
                </c:pt>
                <c:pt idx="14220">
                  <c:v>0.34612882425580954</c:v>
                </c:pt>
                <c:pt idx="14221">
                  <c:v>0.34608015084061294</c:v>
                </c:pt>
                <c:pt idx="14222">
                  <c:v>0.34603148769154235</c:v>
                </c:pt>
                <c:pt idx="14223">
                  <c:v>0.34598283480571312</c:v>
                </c:pt>
                <c:pt idx="14224">
                  <c:v>0.34593419218023497</c:v>
                </c:pt>
                <c:pt idx="14225">
                  <c:v>0.34588555981222796</c:v>
                </c:pt>
                <c:pt idx="14226">
                  <c:v>0.34583693769880441</c:v>
                </c:pt>
                <c:pt idx="14227">
                  <c:v>0.34578832583708241</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0.34539979965896911</c:v>
                </c:pt>
                <c:pt idx="14236">
                  <c:v>0.34535127993300402</c:v>
                </c:pt>
                <c:pt idx="14237">
                  <c:v>0.34530277042996843</c:v>
                </c:pt>
                <c:pt idx="14238">
                  <c:v>0.34525427114698787</c:v>
                </c:pt>
                <c:pt idx="14239">
                  <c:v>0.34520578208119579</c:v>
                </c:pt>
                <c:pt idx="14240">
                  <c:v>0.34515730322972132</c:v>
                </c:pt>
                <c:pt idx="14241">
                  <c:v>0.34510883458969532</c:v>
                </c:pt>
                <c:pt idx="14242">
                  <c:v>0.34506037615825103</c:v>
                </c:pt>
                <c:pt idx="14243">
                  <c:v>0.34501192793251911</c:v>
                </c:pt>
                <c:pt idx="14244">
                  <c:v>0.34496348990963688</c:v>
                </c:pt>
                <c:pt idx="14245">
                  <c:v>0.34491506208673556</c:v>
                </c:pt>
                <c:pt idx="14246">
                  <c:v>0.34486664446095638</c:v>
                </c:pt>
                <c:pt idx="14247">
                  <c:v>0.34481823702943643</c:v>
                </c:pt>
                <c:pt idx="14248">
                  <c:v>0.34476983978930847</c:v>
                </c:pt>
                <c:pt idx="14249">
                  <c:v>0.34472145273771765</c:v>
                </c:pt>
                <c:pt idx="14250">
                  <c:v>0.34467307587180357</c:v>
                </c:pt>
                <c:pt idx="14251">
                  <c:v>0.34462470918870536</c:v>
                </c:pt>
                <c:pt idx="14252">
                  <c:v>0.34457635268556452</c:v>
                </c:pt>
                <c:pt idx="14253">
                  <c:v>0.34452800635952924</c:v>
                </c:pt>
                <c:pt idx="14254">
                  <c:v>0.34447967020773945</c:v>
                </c:pt>
                <c:pt idx="14255">
                  <c:v>0.34443134422734095</c:v>
                </c:pt>
                <c:pt idx="14256">
                  <c:v>0.34438302841548235</c:v>
                </c:pt>
                <c:pt idx="14257">
                  <c:v>0.34433472276931032</c:v>
                </c:pt>
                <c:pt idx="14258">
                  <c:v>0.34428642728597347</c:v>
                </c:pt>
                <c:pt idx="14259">
                  <c:v>0.34423814196261782</c:v>
                </c:pt>
                <c:pt idx="14260">
                  <c:v>0.3441898667963979</c:v>
                </c:pt>
                <c:pt idx="14261">
                  <c:v>0.34414160178446485</c:v>
                </c:pt>
                <c:pt idx="14262">
                  <c:v>0.34409334692396726</c:v>
                </c:pt>
                <c:pt idx="14263">
                  <c:v>0.3440451022120623</c:v>
                </c:pt>
                <c:pt idx="14264">
                  <c:v>0.34399686764590492</c:v>
                </c:pt>
                <c:pt idx="14265">
                  <c:v>0.34394864322264718</c:v>
                </c:pt>
                <c:pt idx="14266">
                  <c:v>0.34390042893944622</c:v>
                </c:pt>
                <c:pt idx="14267">
                  <c:v>0.34385222479345939</c:v>
                </c:pt>
                <c:pt idx="14268">
                  <c:v>0.34380403078184674</c:v>
                </c:pt>
                <c:pt idx="14269">
                  <c:v>0.34375584690176503</c:v>
                </c:pt>
                <c:pt idx="14270">
                  <c:v>0.34370767315037781</c:v>
                </c:pt>
                <c:pt idx="14271">
                  <c:v>0.34365950952484597</c:v>
                </c:pt>
                <c:pt idx="14272">
                  <c:v>0.34361135602232729</c:v>
                </c:pt>
                <c:pt idx="14273">
                  <c:v>0.34356321263999084</c:v>
                </c:pt>
                <c:pt idx="14274">
                  <c:v>0.34351507937499964</c:v>
                </c:pt>
                <c:pt idx="14275">
                  <c:v>0.34346695622451606</c:v>
                </c:pt>
                <c:pt idx="14276">
                  <c:v>0.34341884318570903</c:v>
                </c:pt>
                <c:pt idx="14277">
                  <c:v>0.34337074025574504</c:v>
                </c:pt>
                <c:pt idx="14278">
                  <c:v>0.34332264743179031</c:v>
                </c:pt>
                <c:pt idx="14279">
                  <c:v>0.34327456471101808</c:v>
                </c:pt>
                <c:pt idx="14280">
                  <c:v>0.3432264920905968</c:v>
                </c:pt>
                <c:pt idx="14281">
                  <c:v>0.34317842956769884</c:v>
                </c:pt>
                <c:pt idx="14282">
                  <c:v>0.34313037713949435</c:v>
                </c:pt>
                <c:pt idx="14283">
                  <c:v>0.34308233480315631</c:v>
                </c:pt>
                <c:pt idx="14284">
                  <c:v>0.34303430255586131</c:v>
                </c:pt>
                <c:pt idx="14285">
                  <c:v>0.34298628039478568</c:v>
                </c:pt>
                <c:pt idx="14286">
                  <c:v>0.34293826831710011</c:v>
                </c:pt>
                <c:pt idx="14287">
                  <c:v>0.34289026631998698</c:v>
                </c:pt>
                <c:pt idx="14288">
                  <c:v>0.34284227440062032</c:v>
                </c:pt>
                <c:pt idx="14289">
                  <c:v>0.34279429255618188</c:v>
                </c:pt>
                <c:pt idx="14290">
                  <c:v>0.34274632078385431</c:v>
                </c:pt>
                <c:pt idx="14291">
                  <c:v>0.34269835908081436</c:v>
                </c:pt>
                <c:pt idx="14292">
                  <c:v>0.34265040744424741</c:v>
                </c:pt>
                <c:pt idx="14293">
                  <c:v>0.34260246587133231</c:v>
                </c:pt>
                <c:pt idx="14294">
                  <c:v>0.34255453435925864</c:v>
                </c:pt>
                <c:pt idx="14295">
                  <c:v>0.34250661290520673</c:v>
                </c:pt>
                <c:pt idx="14296">
                  <c:v>0.34245870150636387</c:v>
                </c:pt>
                <c:pt idx="14297">
                  <c:v>0.34241080015992093</c:v>
                </c:pt>
                <c:pt idx="14298">
                  <c:v>0.34236290886306064</c:v>
                </c:pt>
                <c:pt idx="14299">
                  <c:v>0.34231502761297405</c:v>
                </c:pt>
                <c:pt idx="14300">
                  <c:v>0.34226715640685079</c:v>
                </c:pt>
                <c:pt idx="14301">
                  <c:v>0.34221929524188388</c:v>
                </c:pt>
                <c:pt idx="14302">
                  <c:v>0.34217144411526335</c:v>
                </c:pt>
                <c:pt idx="14303">
                  <c:v>0.34212360302418282</c:v>
                </c:pt>
                <c:pt idx="14304">
                  <c:v>0.34207577196583805</c:v>
                </c:pt>
                <c:pt idx="14305">
                  <c:v>0.34202795093741917</c:v>
                </c:pt>
                <c:pt idx="14306">
                  <c:v>0.34198013993612481</c:v>
                </c:pt>
                <c:pt idx="14307">
                  <c:v>0.34193233895915282</c:v>
                </c:pt>
                <c:pt idx="14308">
                  <c:v>0.34188454800370038</c:v>
                </c:pt>
                <c:pt idx="14309">
                  <c:v>0.34183676706696703</c:v>
                </c:pt>
                <c:pt idx="14310">
                  <c:v>0.34178899614614938</c:v>
                </c:pt>
                <c:pt idx="14311">
                  <c:v>0.34174123523845118</c:v>
                </c:pt>
                <c:pt idx="14312">
                  <c:v>0.34169348434107383</c:v>
                </c:pt>
                <c:pt idx="14313">
                  <c:v>0.34164574345121979</c:v>
                </c:pt>
                <c:pt idx="14314">
                  <c:v>0.34159801256609279</c:v>
                </c:pt>
                <c:pt idx="14315">
                  <c:v>0.34155029168289902</c:v>
                </c:pt>
                <c:pt idx="14316">
                  <c:v>0.34150258079883988</c:v>
                </c:pt>
                <c:pt idx="14317">
                  <c:v>0.34145487991112683</c:v>
                </c:pt>
                <c:pt idx="14318">
                  <c:v>0.34140718901696382</c:v>
                </c:pt>
                <c:pt idx="14319">
                  <c:v>0.34135950811356158</c:v>
                </c:pt>
                <c:pt idx="14320">
                  <c:v>0.34131183719812941</c:v>
                </c:pt>
                <c:pt idx="14321">
                  <c:v>0.34126417626787925</c:v>
                </c:pt>
                <c:pt idx="14322">
                  <c:v>0.34121652532001895</c:v>
                </c:pt>
                <c:pt idx="14323">
                  <c:v>0.34116888435176351</c:v>
                </c:pt>
                <c:pt idx="14324">
                  <c:v>0.34112125336032478</c:v>
                </c:pt>
                <c:pt idx="14325">
                  <c:v>0.34107363234291982</c:v>
                </c:pt>
                <c:pt idx="14326">
                  <c:v>0.34102602129676335</c:v>
                </c:pt>
                <c:pt idx="14327">
                  <c:v>0.34097842021907043</c:v>
                </c:pt>
                <c:pt idx="14328">
                  <c:v>0.34093082910705802</c:v>
                </c:pt>
                <c:pt idx="14329">
                  <c:v>0.34088324795794672</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0.34050295709596201</c:v>
                </c:pt>
                <c:pt idx="14338">
                  <c:v>0.34045546548793232</c:v>
                </c:pt>
                <c:pt idx="14339">
                  <c:v>0.34040798381504112</c:v>
                </c:pt>
                <c:pt idx="14340">
                  <c:v>0.34036051207451351</c:v>
                </c:pt>
                <c:pt idx="14341">
                  <c:v>0.34031305026358055</c:v>
                </c:pt>
                <c:pt idx="14342">
                  <c:v>0.34026559837947634</c:v>
                </c:pt>
                <c:pt idx="14343">
                  <c:v>0.34021815641942776</c:v>
                </c:pt>
                <c:pt idx="14344">
                  <c:v>0.34017072438067297</c:v>
                </c:pt>
                <c:pt idx="14345">
                  <c:v>0.34012330226043985</c:v>
                </c:pt>
                <c:pt idx="14346">
                  <c:v>0.34007589005596894</c:v>
                </c:pt>
                <c:pt idx="14347">
                  <c:v>0.34002848776449368</c:v>
                </c:pt>
                <c:pt idx="14348">
                  <c:v>0.33998109538324972</c:v>
                </c:pt>
                <c:pt idx="14349">
                  <c:v>0.33993371290947366</c:v>
                </c:pt>
                <c:pt idx="14350">
                  <c:v>0.33988634034040793</c:v>
                </c:pt>
                <c:pt idx="14351">
                  <c:v>0.33983897767328847</c:v>
                </c:pt>
                <c:pt idx="14352">
                  <c:v>0.3397916249053558</c:v>
                </c:pt>
                <c:pt idx="14353">
                  <c:v>0.33974428203385715</c:v>
                </c:pt>
                <c:pt idx="14354">
                  <c:v>0.33969694905602732</c:v>
                </c:pt>
                <c:pt idx="14355">
                  <c:v>0.33964962596911641</c:v>
                </c:pt>
                <c:pt idx="14356">
                  <c:v>0.33960231277036423</c:v>
                </c:pt>
                <c:pt idx="14357">
                  <c:v>0.33955500945701772</c:v>
                </c:pt>
                <c:pt idx="14358">
                  <c:v>0.33950771602632218</c:v>
                </c:pt>
                <c:pt idx="14359">
                  <c:v>0.33946043247552682</c:v>
                </c:pt>
                <c:pt idx="14360">
                  <c:v>0.33941315880187994</c:v>
                </c:pt>
                <c:pt idx="14361">
                  <c:v>0.33936589500263048</c:v>
                </c:pt>
                <c:pt idx="14362">
                  <c:v>0.33931864107502513</c:v>
                </c:pt>
                <c:pt idx="14363">
                  <c:v>0.33927139701631592</c:v>
                </c:pt>
                <c:pt idx="14364">
                  <c:v>0.339224162823761</c:v>
                </c:pt>
                <c:pt idx="14365">
                  <c:v>0.33917693849460712</c:v>
                </c:pt>
                <c:pt idx="14366">
                  <c:v>0.33912972402610747</c:v>
                </c:pt>
                <c:pt idx="14367">
                  <c:v>0.33908251941552353</c:v>
                </c:pt>
                <c:pt idx="14368">
                  <c:v>0.33903532466010411</c:v>
                </c:pt>
                <c:pt idx="14369">
                  <c:v>0.33898813975711312</c:v>
                </c:pt>
                <c:pt idx="14370">
                  <c:v>0.33894096470380186</c:v>
                </c:pt>
                <c:pt idx="14371">
                  <c:v>0.33889379949743142</c:v>
                </c:pt>
                <c:pt idx="14372">
                  <c:v>0.33884664413526222</c:v>
                </c:pt>
                <c:pt idx="14373">
                  <c:v>0.33879949861455311</c:v>
                </c:pt>
                <c:pt idx="14374">
                  <c:v>0.33875236293256905</c:v>
                </c:pt>
                <c:pt idx="14375">
                  <c:v>0.33870523708656741</c:v>
                </c:pt>
                <c:pt idx="14376">
                  <c:v>0.33865812107381876</c:v>
                </c:pt>
                <c:pt idx="14377">
                  <c:v>0.3386110148915798</c:v>
                </c:pt>
                <c:pt idx="14378">
                  <c:v>0.33856391853712181</c:v>
                </c:pt>
                <c:pt idx="14379">
                  <c:v>0.33851683200771054</c:v>
                </c:pt>
                <c:pt idx="14380">
                  <c:v>0.33846975530061063</c:v>
                </c:pt>
                <c:pt idx="14381">
                  <c:v>0.33842268841309026</c:v>
                </c:pt>
                <c:pt idx="14382">
                  <c:v>0.33837563134242227</c:v>
                </c:pt>
                <c:pt idx="14383">
                  <c:v>0.33832858408587335</c:v>
                </c:pt>
                <c:pt idx="14384">
                  <c:v>0.33828154664071181</c:v>
                </c:pt>
                <c:pt idx="14385">
                  <c:v>0.33823451900421853</c:v>
                </c:pt>
                <c:pt idx="14386">
                  <c:v>0.33818750117366136</c:v>
                </c:pt>
                <c:pt idx="14387">
                  <c:v>0.33814049314631167</c:v>
                </c:pt>
                <c:pt idx="14388">
                  <c:v>0.33809349491945001</c:v>
                </c:pt>
                <c:pt idx="14389">
                  <c:v>0.33804650649034701</c:v>
                </c:pt>
                <c:pt idx="14390">
                  <c:v>0.33799952785628301</c:v>
                </c:pt>
                <c:pt idx="14391">
                  <c:v>0.33795255901453497</c:v>
                </c:pt>
                <c:pt idx="14392">
                  <c:v>0.33790559996238162</c:v>
                </c:pt>
                <c:pt idx="14393">
                  <c:v>0.33785865069710053</c:v>
                </c:pt>
                <c:pt idx="14394">
                  <c:v>0.33781171121597592</c:v>
                </c:pt>
                <c:pt idx="14395">
                  <c:v>0.33776478151628492</c:v>
                </c:pt>
                <c:pt idx="14396">
                  <c:v>0.33771786159531364</c:v>
                </c:pt>
                <c:pt idx="14397">
                  <c:v>0.33767095145034443</c:v>
                </c:pt>
                <c:pt idx="14398">
                  <c:v>0.33762405107866156</c:v>
                </c:pt>
                <c:pt idx="14399">
                  <c:v>0.33757716047754927</c:v>
                </c:pt>
                <c:pt idx="14400">
                  <c:v>0.33753027964429527</c:v>
                </c:pt>
                <c:pt idx="14401">
                  <c:v>0.33748340857618431</c:v>
                </c:pt>
                <c:pt idx="14402">
                  <c:v>0.33743654727050953</c:v>
                </c:pt>
                <c:pt idx="14403">
                  <c:v>0.33738969572455718</c:v>
                </c:pt>
                <c:pt idx="14404">
                  <c:v>0.33734285393561458</c:v>
                </c:pt>
                <c:pt idx="14405">
                  <c:v>0.33729602190097441</c:v>
                </c:pt>
                <c:pt idx="14406">
                  <c:v>0.33724919961792932</c:v>
                </c:pt>
                <c:pt idx="14407">
                  <c:v>0.33720238708377437</c:v>
                </c:pt>
                <c:pt idx="14408">
                  <c:v>0.337155584295799</c:v>
                </c:pt>
                <c:pt idx="14409">
                  <c:v>0.33710879125130139</c:v>
                </c:pt>
                <c:pt idx="14410">
                  <c:v>0.33706200794757479</c:v>
                </c:pt>
                <c:pt idx="14411">
                  <c:v>0.33701523438191516</c:v>
                </c:pt>
                <c:pt idx="14412">
                  <c:v>0.33696847055162354</c:v>
                </c:pt>
                <c:pt idx="14413">
                  <c:v>0.33692171645399382</c:v>
                </c:pt>
                <c:pt idx="14414">
                  <c:v>0.33687497208633116</c:v>
                </c:pt>
                <c:pt idx="14415">
                  <c:v>0.33682823744593093</c:v>
                </c:pt>
                <c:pt idx="14416">
                  <c:v>0.33678151253009431</c:v>
                </c:pt>
                <c:pt idx="14417">
                  <c:v>0.33673479733612688</c:v>
                </c:pt>
                <c:pt idx="14418">
                  <c:v>0.33668809186133186</c:v>
                </c:pt>
                <c:pt idx="14419">
                  <c:v>0.33664139610300836</c:v>
                </c:pt>
                <c:pt idx="14420">
                  <c:v>0.33659471005846786</c:v>
                </c:pt>
                <c:pt idx="14421">
                  <c:v>0.33654803372501108</c:v>
                </c:pt>
                <c:pt idx="14422">
                  <c:v>0.3365013670999491</c:v>
                </c:pt>
                <c:pt idx="14423">
                  <c:v>0.33645471018058437</c:v>
                </c:pt>
                <c:pt idx="14424">
                  <c:v>0.33640806296423109</c:v>
                </c:pt>
                <c:pt idx="14425">
                  <c:v>0.33636142544819242</c:v>
                </c:pt>
                <c:pt idx="14426">
                  <c:v>0.33631479762978933</c:v>
                </c:pt>
                <c:pt idx="14427">
                  <c:v>0.33626817950632082</c:v>
                </c:pt>
                <c:pt idx="14428">
                  <c:v>0.33622157107511047</c:v>
                </c:pt>
                <c:pt idx="14429">
                  <c:v>0.33617497233346683</c:v>
                </c:pt>
                <c:pt idx="14430">
                  <c:v>0.33612838327870276</c:v>
                </c:pt>
                <c:pt idx="14431">
                  <c:v>0.33608180390813353</c:v>
                </c:pt>
                <c:pt idx="14432">
                  <c:v>0.33603523421907688</c:v>
                </c:pt>
                <c:pt idx="14433">
                  <c:v>0.33598867420885514</c:v>
                </c:pt>
                <c:pt idx="14434">
                  <c:v>0.33594212387477601</c:v>
                </c:pt>
                <c:pt idx="14435">
                  <c:v>0.33589558321416496</c:v>
                </c:pt>
                <c:pt idx="14436">
                  <c:v>0.33584905222433831</c:v>
                </c:pt>
                <c:pt idx="14437">
                  <c:v>0.33580253090262352</c:v>
                </c:pt>
                <c:pt idx="14438">
                  <c:v>0.33575601924633336</c:v>
                </c:pt>
                <c:pt idx="14439">
                  <c:v>0.33570951725279885</c:v>
                </c:pt>
                <c:pt idx="14440">
                  <c:v>0.33566302491933708</c:v>
                </c:pt>
                <c:pt idx="14441">
                  <c:v>0.33561654224327825</c:v>
                </c:pt>
                <c:pt idx="14442">
                  <c:v>0.33557006922194493</c:v>
                </c:pt>
                <c:pt idx="14443">
                  <c:v>0.33552360585266205</c:v>
                </c:pt>
                <c:pt idx="14444">
                  <c:v>0.33547715213275675</c:v>
                </c:pt>
                <c:pt idx="14445">
                  <c:v>0.33543070805956088</c:v>
                </c:pt>
                <c:pt idx="14446">
                  <c:v>0.33538427363040246</c:v>
                </c:pt>
                <c:pt idx="14447">
                  <c:v>0.33533784884260798</c:v>
                </c:pt>
                <c:pt idx="14448">
                  <c:v>0.33529143369351133</c:v>
                </c:pt>
                <c:pt idx="14449">
                  <c:v>0.33524502818044588</c:v>
                </c:pt>
                <c:pt idx="14450">
                  <c:v>0.33519863230074487</c:v>
                </c:pt>
                <c:pt idx="14451">
                  <c:v>0.33515224605173649</c:v>
                </c:pt>
                <c:pt idx="14452">
                  <c:v>0.33510586943076287</c:v>
                </c:pt>
                <c:pt idx="14453">
                  <c:v>0.33505950243515231</c:v>
                </c:pt>
                <c:pt idx="14454">
                  <c:v>0.33501314506224872</c:v>
                </c:pt>
                <c:pt idx="14455">
                  <c:v>0.33496679730938494</c:v>
                </c:pt>
                <c:pt idx="14456">
                  <c:v>0.3349204591738984</c:v>
                </c:pt>
                <c:pt idx="14457">
                  <c:v>0.33487413065312882</c:v>
                </c:pt>
                <c:pt idx="14458">
                  <c:v>0.33482781174442311</c:v>
                </c:pt>
                <c:pt idx="14459">
                  <c:v>0.33478150244511107</c:v>
                </c:pt>
                <c:pt idx="14460">
                  <c:v>0.33473520275254431</c:v>
                </c:pt>
                <c:pt idx="14461">
                  <c:v>0.33468891266406459</c:v>
                </c:pt>
                <c:pt idx="14462">
                  <c:v>0.3346426321770099</c:v>
                </c:pt>
                <c:pt idx="14463">
                  <c:v>0.33459636128873077</c:v>
                </c:pt>
                <c:pt idx="14464">
                  <c:v>0.33455009999657037</c:v>
                </c:pt>
                <c:pt idx="14465">
                  <c:v>0.33450384829787605</c:v>
                </c:pt>
                <c:pt idx="14466">
                  <c:v>0.33445760618999526</c:v>
                </c:pt>
                <c:pt idx="14467">
                  <c:v>0.33441137367027712</c:v>
                </c:pt>
                <c:pt idx="14468">
                  <c:v>0.33436515073606782</c:v>
                </c:pt>
                <c:pt idx="14469">
                  <c:v>0.33431893738472551</c:v>
                </c:pt>
                <c:pt idx="14470">
                  <c:v>0.33427273361359122</c:v>
                </c:pt>
                <c:pt idx="14471">
                  <c:v>0.33422653942002445</c:v>
                </c:pt>
                <c:pt idx="14472">
                  <c:v>0.33418035480137481</c:v>
                </c:pt>
                <c:pt idx="14473">
                  <c:v>0.33413417975500026</c:v>
                </c:pt>
                <c:pt idx="14474">
                  <c:v>0.33408801427825169</c:v>
                </c:pt>
                <c:pt idx="14475">
                  <c:v>0.33404185836848338</c:v>
                </c:pt>
                <c:pt idx="14476">
                  <c:v>0.33399571202305817</c:v>
                </c:pt>
                <c:pt idx="14477">
                  <c:v>0.33394957523933044</c:v>
                </c:pt>
                <c:pt idx="14478">
                  <c:v>0.33390344801465738</c:v>
                </c:pt>
                <c:pt idx="14479">
                  <c:v>0.33385733034639808</c:v>
                </c:pt>
                <c:pt idx="14480">
                  <c:v>0.33381122223191767</c:v>
                </c:pt>
                <c:pt idx="14481">
                  <c:v>0.33376512366857208</c:v>
                </c:pt>
                <c:pt idx="14482">
                  <c:v>0.33371903465372693</c:v>
                </c:pt>
                <c:pt idx="14483">
                  <c:v>0.33367295518474727</c:v>
                </c:pt>
                <c:pt idx="14484">
                  <c:v>0.33362688525899092</c:v>
                </c:pt>
                <c:pt idx="14485">
                  <c:v>0.3335808248738254</c:v>
                </c:pt>
                <c:pt idx="14486">
                  <c:v>0.33353477402661663</c:v>
                </c:pt>
                <c:pt idx="14487">
                  <c:v>0.333488732714734</c:v>
                </c:pt>
                <c:pt idx="14488">
                  <c:v>0.33344270093554168</c:v>
                </c:pt>
                <c:pt idx="14489">
                  <c:v>0.33339667868640954</c:v>
                </c:pt>
                <c:pt idx="14490">
                  <c:v>0.33335066596470936</c:v>
                </c:pt>
                <c:pt idx="14491">
                  <c:v>0.33330466276780668</c:v>
                </c:pt>
                <c:pt idx="14492">
                  <c:v>0.33325866909307472</c:v>
                </c:pt>
                <c:pt idx="14493">
                  <c:v>0.33321268493788786</c:v>
                </c:pt>
                <c:pt idx="14494">
                  <c:v>0.33316671029961747</c:v>
                </c:pt>
                <c:pt idx="14495">
                  <c:v>0.33312074517563706</c:v>
                </c:pt>
                <c:pt idx="14496">
                  <c:v>0.33307478956332243</c:v>
                </c:pt>
                <c:pt idx="14497">
                  <c:v>0.33302884346005007</c:v>
                </c:pt>
                <c:pt idx="14498">
                  <c:v>0.33298290686319476</c:v>
                </c:pt>
                <c:pt idx="14499">
                  <c:v>0.33293697977013537</c:v>
                </c:pt>
                <c:pt idx="14500">
                  <c:v>0.33289106217825093</c:v>
                </c:pt>
                <c:pt idx="14501">
                  <c:v>0.33284515408491838</c:v>
                </c:pt>
                <c:pt idx="14502">
                  <c:v>0.33279925548752104</c:v>
                </c:pt>
                <c:pt idx="14503">
                  <c:v>0.33275336638344089</c:v>
                </c:pt>
                <c:pt idx="14504">
                  <c:v>0.33270748677005652</c:v>
                </c:pt>
                <c:pt idx="14505">
                  <c:v>0.33266161664475286</c:v>
                </c:pt>
                <c:pt idx="14506">
                  <c:v>0.33261575600491333</c:v>
                </c:pt>
                <c:pt idx="14507">
                  <c:v>0.33256990484792426</c:v>
                </c:pt>
                <c:pt idx="14508">
                  <c:v>0.33252406317116989</c:v>
                </c:pt>
                <c:pt idx="14509">
                  <c:v>0.33247823097203627</c:v>
                </c:pt>
                <c:pt idx="14510">
                  <c:v>0.33243240824791243</c:v>
                </c:pt>
                <c:pt idx="14511">
                  <c:v>0.33238659499618661</c:v>
                </c:pt>
                <c:pt idx="14512">
                  <c:v>0.33234079121424925</c:v>
                </c:pt>
                <c:pt idx="14513">
                  <c:v>0.33229499689948577</c:v>
                </c:pt>
                <c:pt idx="14514">
                  <c:v>0.33224921204929081</c:v>
                </c:pt>
                <c:pt idx="14515">
                  <c:v>0.332203436661058</c:v>
                </c:pt>
                <c:pt idx="14516">
                  <c:v>0.33215767073218</c:v>
                </c:pt>
                <c:pt idx="14517">
                  <c:v>0.33211191426004905</c:v>
                </c:pt>
                <c:pt idx="14518">
                  <c:v>0.33206616724206067</c:v>
                </c:pt>
                <c:pt idx="14519">
                  <c:v>0.33202042967560796</c:v>
                </c:pt>
                <c:pt idx="14520">
                  <c:v>0.33197470155809011</c:v>
                </c:pt>
                <c:pt idx="14521">
                  <c:v>0.33192898288690476</c:v>
                </c:pt>
                <c:pt idx="14522">
                  <c:v>0.33188327365944997</c:v>
                </c:pt>
                <c:pt idx="14523">
                  <c:v>0.33183757387312091</c:v>
                </c:pt>
                <c:pt idx="14524">
                  <c:v>0.33179188352532235</c:v>
                </c:pt>
                <c:pt idx="14525">
                  <c:v>0.33174620261345661</c:v>
                </c:pt>
                <c:pt idx="14526">
                  <c:v>0.33170053113492293</c:v>
                </c:pt>
                <c:pt idx="14527">
                  <c:v>0.33165486908712366</c:v>
                </c:pt>
                <c:pt idx="14528">
                  <c:v>0.33160921646746228</c:v>
                </c:pt>
                <c:pt idx="14529">
                  <c:v>0.33156357327334657</c:v>
                </c:pt>
                <c:pt idx="14530">
                  <c:v>0.33151793950217717</c:v>
                </c:pt>
                <c:pt idx="14531">
                  <c:v>0.33147231515136505</c:v>
                </c:pt>
                <c:pt idx="14532">
                  <c:v>0.33142670021831494</c:v>
                </c:pt>
                <c:pt idx="14533">
                  <c:v>0.33138109470043486</c:v>
                </c:pt>
                <c:pt idx="14534">
                  <c:v>0.33133549859513345</c:v>
                </c:pt>
                <c:pt idx="14535">
                  <c:v>0.33128991189982643</c:v>
                </c:pt>
                <c:pt idx="14536">
                  <c:v>0.33124433461191383</c:v>
                </c:pt>
                <c:pt idx="14537">
                  <c:v>0.33119876672881854</c:v>
                </c:pt>
                <c:pt idx="14538">
                  <c:v>0.33115320824794592</c:v>
                </c:pt>
                <c:pt idx="14539">
                  <c:v>0.33110765916671048</c:v>
                </c:pt>
                <c:pt idx="14540">
                  <c:v>0.33106211948253056</c:v>
                </c:pt>
                <c:pt idx="14541">
                  <c:v>0.33101658919281968</c:v>
                </c:pt>
                <c:pt idx="14542">
                  <c:v>0.33097106829499007</c:v>
                </c:pt>
                <c:pt idx="14543">
                  <c:v>0.33092555678646157</c:v>
                </c:pt>
                <c:pt idx="14544">
                  <c:v>0.33088005466465498</c:v>
                </c:pt>
                <c:pt idx="14545">
                  <c:v>0.33083456192698468</c:v>
                </c:pt>
                <c:pt idx="14546">
                  <c:v>0.33078907857087175</c:v>
                </c:pt>
                <c:pt idx="14547">
                  <c:v>0.33074360459373625</c:v>
                </c:pt>
                <c:pt idx="14548">
                  <c:v>0.33069813999300413</c:v>
                </c:pt>
                <c:pt idx="14549">
                  <c:v>0.3306526847660925</c:v>
                </c:pt>
                <c:pt idx="14550">
                  <c:v>0.33060723891042582</c:v>
                </c:pt>
                <c:pt idx="14551">
                  <c:v>0.33056180242342981</c:v>
                </c:pt>
                <c:pt idx="14552">
                  <c:v>0.3305163753025312</c:v>
                </c:pt>
                <c:pt idx="14553">
                  <c:v>0.33047095754514993</c:v>
                </c:pt>
                <c:pt idx="14554">
                  <c:v>0.33042554914871652</c:v>
                </c:pt>
                <c:pt idx="14555">
                  <c:v>0.33038015011065991</c:v>
                </c:pt>
                <c:pt idx="14556">
                  <c:v>0.33033476042840554</c:v>
                </c:pt>
                <c:pt idx="14557">
                  <c:v>0.33028938009938447</c:v>
                </c:pt>
                <c:pt idx="14558">
                  <c:v>0.33024400912102608</c:v>
                </c:pt>
                <c:pt idx="14559">
                  <c:v>0.33019864749076488</c:v>
                </c:pt>
                <c:pt idx="14560">
                  <c:v>0.33015329520602882</c:v>
                </c:pt>
                <c:pt idx="14561">
                  <c:v>0.33010795226425538</c:v>
                </c:pt>
                <c:pt idx="14562">
                  <c:v>0.33006261866287429</c:v>
                </c:pt>
                <c:pt idx="14563">
                  <c:v>0.33001729439932093</c:v>
                </c:pt>
                <c:pt idx="14564">
                  <c:v>0.32997197947103157</c:v>
                </c:pt>
                <c:pt idx="14565">
                  <c:v>0.3299266738754465</c:v>
                </c:pt>
                <c:pt idx="14566">
                  <c:v>0.32988137760999497</c:v>
                </c:pt>
                <c:pt idx="14567">
                  <c:v>0.32983609067211972</c:v>
                </c:pt>
                <c:pt idx="14568">
                  <c:v>0.32979081305926267</c:v>
                </c:pt>
                <c:pt idx="14569">
                  <c:v>0.32974554476885798</c:v>
                </c:pt>
                <c:pt idx="14570">
                  <c:v>0.32970028579835342</c:v>
                </c:pt>
                <c:pt idx="14571">
                  <c:v>0.32965503614518399</c:v>
                </c:pt>
                <c:pt idx="14572">
                  <c:v>0.329609795806798</c:v>
                </c:pt>
                <c:pt idx="14573">
                  <c:v>0.32956456478063662</c:v>
                </c:pt>
                <c:pt idx="14574">
                  <c:v>0.32951934306414243</c:v>
                </c:pt>
                <c:pt idx="14575">
                  <c:v>0.32947413065476311</c:v>
                </c:pt>
                <c:pt idx="14576">
                  <c:v>0.32942892754994518</c:v>
                </c:pt>
                <c:pt idx="14577">
                  <c:v>0.32938373374713142</c:v>
                </c:pt>
                <c:pt idx="14578">
                  <c:v>0.32933854924377504</c:v>
                </c:pt>
                <c:pt idx="14579">
                  <c:v>0.32929337403732056</c:v>
                </c:pt>
                <c:pt idx="14580">
                  <c:v>0.32924820812522182</c:v>
                </c:pt>
                <c:pt idx="14581">
                  <c:v>0.32920305150492712</c:v>
                </c:pt>
                <c:pt idx="14582">
                  <c:v>0.32915790417388963</c:v>
                </c:pt>
                <c:pt idx="14583">
                  <c:v>0.3291127661295602</c:v>
                </c:pt>
                <c:pt idx="14584">
                  <c:v>0.32906763736938965</c:v>
                </c:pt>
                <c:pt idx="14585">
                  <c:v>0.32902251789083603</c:v>
                </c:pt>
                <c:pt idx="14586">
                  <c:v>0.32897740769135064</c:v>
                </c:pt>
                <c:pt idx="14587">
                  <c:v>0.3289323067683908</c:v>
                </c:pt>
                <c:pt idx="14588">
                  <c:v>0.32888721511941793</c:v>
                </c:pt>
                <c:pt idx="14589">
                  <c:v>0.32884213274188018</c:v>
                </c:pt>
                <c:pt idx="14590">
                  <c:v>0.32879705963324185</c:v>
                </c:pt>
                <c:pt idx="14591">
                  <c:v>0.32875199579096398</c:v>
                </c:pt>
                <c:pt idx="14592">
                  <c:v>0.32870694121250255</c:v>
                </c:pt>
                <c:pt idx="14593">
                  <c:v>0.32866189589531941</c:v>
                </c:pt>
                <c:pt idx="14594">
                  <c:v>0.32861685983687805</c:v>
                </c:pt>
                <c:pt idx="14595">
                  <c:v>0.32857183303463977</c:v>
                </c:pt>
                <c:pt idx="14596">
                  <c:v>0.32852681548606855</c:v>
                </c:pt>
                <c:pt idx="14597">
                  <c:v>0.32848180718862957</c:v>
                </c:pt>
                <c:pt idx="14598">
                  <c:v>0.32843680813978654</c:v>
                </c:pt>
                <c:pt idx="14599">
                  <c:v>0.32839181833700715</c:v>
                </c:pt>
                <c:pt idx="14600">
                  <c:v>0.32834683777775897</c:v>
                </c:pt>
                <c:pt idx="14601">
                  <c:v>0.32830186645950787</c:v>
                </c:pt>
                <c:pt idx="14602">
                  <c:v>0.32825690437972427</c:v>
                </c:pt>
                <c:pt idx="14603">
                  <c:v>0.3282119515358769</c:v>
                </c:pt>
                <c:pt idx="14604">
                  <c:v>0.32816700792543763</c:v>
                </c:pt>
                <c:pt idx="14605">
                  <c:v>0.32812207354587819</c:v>
                </c:pt>
                <c:pt idx="14606">
                  <c:v>0.32807714839466873</c:v>
                </c:pt>
                <c:pt idx="14607">
                  <c:v>0.32803223246928132</c:v>
                </c:pt>
                <c:pt idx="14608">
                  <c:v>0.32798732576719586</c:v>
                </c:pt>
                <c:pt idx="14609">
                  <c:v>0.32794242828588238</c:v>
                </c:pt>
                <c:pt idx="14610">
                  <c:v>0.32789754002281685</c:v>
                </c:pt>
                <c:pt idx="14611">
                  <c:v>0.32785266097547927</c:v>
                </c:pt>
                <c:pt idx="14612">
                  <c:v>0.32780779114134173</c:v>
                </c:pt>
                <c:pt idx="14613">
                  <c:v>0.32776293051788596</c:v>
                </c:pt>
                <c:pt idx="14614">
                  <c:v>0.32771807910259187</c:v>
                </c:pt>
                <c:pt idx="14615">
                  <c:v>0.32767323689293631</c:v>
                </c:pt>
                <c:pt idx="14616">
                  <c:v>0.32762840388640596</c:v>
                </c:pt>
                <c:pt idx="14617">
                  <c:v>0.3275835800804765</c:v>
                </c:pt>
                <c:pt idx="14618">
                  <c:v>0.32753876547263328</c:v>
                </c:pt>
                <c:pt idx="14619">
                  <c:v>0.32749396006035886</c:v>
                </c:pt>
                <c:pt idx="14620">
                  <c:v>0.32744916384113748</c:v>
                </c:pt>
                <c:pt idx="14621">
                  <c:v>0.32740437681245976</c:v>
                </c:pt>
                <c:pt idx="14622">
                  <c:v>0.32735959897180306</c:v>
                </c:pt>
                <c:pt idx="14623">
                  <c:v>0.32731483031665998</c:v>
                </c:pt>
                <c:pt idx="14624">
                  <c:v>0.32727007084451554</c:v>
                </c:pt>
                <c:pt idx="14625">
                  <c:v>0.32722532055285991</c:v>
                </c:pt>
                <c:pt idx="14626">
                  <c:v>0.32718057943918344</c:v>
                </c:pt>
                <c:pt idx="14627">
                  <c:v>0.32713584750097302</c:v>
                </c:pt>
                <c:pt idx="14628">
                  <c:v>0.32709112473572421</c:v>
                </c:pt>
                <c:pt idx="14629">
                  <c:v>0.32704641114092886</c:v>
                </c:pt>
                <c:pt idx="14630">
                  <c:v>0.32700170671407647</c:v>
                </c:pt>
                <c:pt idx="14631">
                  <c:v>0.32695701145266343</c:v>
                </c:pt>
                <c:pt idx="14632">
                  <c:v>0.32691232535418363</c:v>
                </c:pt>
                <c:pt idx="14633">
                  <c:v>0.32686764841612975</c:v>
                </c:pt>
                <c:pt idx="14634">
                  <c:v>0.32682298063600579</c:v>
                </c:pt>
                <c:pt idx="14635">
                  <c:v>0.32677832201129958</c:v>
                </c:pt>
                <c:pt idx="14636">
                  <c:v>0.32673367253951618</c:v>
                </c:pt>
                <c:pt idx="14637">
                  <c:v>0.32668903221815232</c:v>
                </c:pt>
                <c:pt idx="14638">
                  <c:v>0.32664440104470938</c:v>
                </c:pt>
                <c:pt idx="14639">
                  <c:v>0.32659977901668408</c:v>
                </c:pt>
                <c:pt idx="14640">
                  <c:v>0.32655516613157937</c:v>
                </c:pt>
                <c:pt idx="14641">
                  <c:v>0.32651056238690218</c:v>
                </c:pt>
                <c:pt idx="14642">
                  <c:v>0.32646596778014958</c:v>
                </c:pt>
                <c:pt idx="14643">
                  <c:v>0.32642138230882767</c:v>
                </c:pt>
                <c:pt idx="14644">
                  <c:v>0.32637680597044405</c:v>
                </c:pt>
                <c:pt idx="14645">
                  <c:v>0.32633223876249734</c:v>
                </c:pt>
                <c:pt idx="14646">
                  <c:v>0.32628768068250202</c:v>
                </c:pt>
                <c:pt idx="14647">
                  <c:v>0.32624313172796132</c:v>
                </c:pt>
                <c:pt idx="14648">
                  <c:v>0.32619859189638661</c:v>
                </c:pt>
                <c:pt idx="14649">
                  <c:v>0.32615406118528562</c:v>
                </c:pt>
                <c:pt idx="14650">
                  <c:v>0.32610953959216482</c:v>
                </c:pt>
                <c:pt idx="14651">
                  <c:v>0.32606502711453988</c:v>
                </c:pt>
                <c:pt idx="14652">
                  <c:v>0.32602052374992357</c:v>
                </c:pt>
                <c:pt idx="14653">
                  <c:v>0.32597602949582294</c:v>
                </c:pt>
                <c:pt idx="14654">
                  <c:v>0.32593154434975413</c:v>
                </c:pt>
                <c:pt idx="14655">
                  <c:v>0.32588706830923359</c:v>
                </c:pt>
                <c:pt idx="14656">
                  <c:v>0.32584260137177262</c:v>
                </c:pt>
                <c:pt idx="14657">
                  <c:v>0.32579814353488801</c:v>
                </c:pt>
                <c:pt idx="14658">
                  <c:v>0.32575369479609756</c:v>
                </c:pt>
                <c:pt idx="14659">
                  <c:v>0.32570925515292032</c:v>
                </c:pt>
                <c:pt idx="14660">
                  <c:v>0.32566482460287477</c:v>
                </c:pt>
                <c:pt idx="14661">
                  <c:v>0.32562040314347757</c:v>
                </c:pt>
                <c:pt idx="14662">
                  <c:v>0.32557599077224969</c:v>
                </c:pt>
                <c:pt idx="14663">
                  <c:v>0.32553158748671035</c:v>
                </c:pt>
                <c:pt idx="14664">
                  <c:v>0.32548719328438847</c:v>
                </c:pt>
                <c:pt idx="14665">
                  <c:v>0.32544280816279875</c:v>
                </c:pt>
                <c:pt idx="14666">
                  <c:v>0.32539843211946989</c:v>
                </c:pt>
                <c:pt idx="14667">
                  <c:v>0.32535406515192339</c:v>
                </c:pt>
                <c:pt idx="14668">
                  <c:v>0.32530970725768693</c:v>
                </c:pt>
                <c:pt idx="14669">
                  <c:v>0.32526535843428106</c:v>
                </c:pt>
                <c:pt idx="14670">
                  <c:v>0.32522101867924164</c:v>
                </c:pt>
                <c:pt idx="14671">
                  <c:v>0.32517668799009136</c:v>
                </c:pt>
                <c:pt idx="14672">
                  <c:v>0.32513236636435766</c:v>
                </c:pt>
                <c:pt idx="14673">
                  <c:v>0.32508805379957267</c:v>
                </c:pt>
                <c:pt idx="14674">
                  <c:v>0.32504375029326288</c:v>
                </c:pt>
                <c:pt idx="14675">
                  <c:v>0.32499945584296602</c:v>
                </c:pt>
                <c:pt idx="14676">
                  <c:v>0.32495517044620781</c:v>
                </c:pt>
                <c:pt idx="14677">
                  <c:v>0.32491089410052654</c:v>
                </c:pt>
                <c:pt idx="14678">
                  <c:v>0.32486662680345163</c:v>
                </c:pt>
                <c:pt idx="14679">
                  <c:v>0.32482236855251861</c:v>
                </c:pt>
                <c:pt idx="14680">
                  <c:v>0.32477811934526318</c:v>
                </c:pt>
                <c:pt idx="14681">
                  <c:v>0.32473387917922064</c:v>
                </c:pt>
                <c:pt idx="14682">
                  <c:v>0.32468964805192835</c:v>
                </c:pt>
                <c:pt idx="14683">
                  <c:v>0.32464542596092638</c:v>
                </c:pt>
                <c:pt idx="14684">
                  <c:v>0.32460121290375138</c:v>
                </c:pt>
                <c:pt idx="14685">
                  <c:v>0.32455700887794525</c:v>
                </c:pt>
                <c:pt idx="14686">
                  <c:v>0.32451281388104569</c:v>
                </c:pt>
                <c:pt idx="14687">
                  <c:v>0.32446862791059378</c:v>
                </c:pt>
                <c:pt idx="14688">
                  <c:v>0.32442445096413225</c:v>
                </c:pt>
                <c:pt idx="14689">
                  <c:v>0.32438028303920674</c:v>
                </c:pt>
                <c:pt idx="14690">
                  <c:v>0.32433612413335416</c:v>
                </c:pt>
                <c:pt idx="14691">
                  <c:v>0.32429197424412487</c:v>
                </c:pt>
                <c:pt idx="14692">
                  <c:v>0.32424783336906587</c:v>
                </c:pt>
                <c:pt idx="14693">
                  <c:v>0.32420370150571681</c:v>
                </c:pt>
                <c:pt idx="14694">
                  <c:v>0.32415957865163031</c:v>
                </c:pt>
                <c:pt idx="14695">
                  <c:v>0.32411546480435377</c:v>
                </c:pt>
                <c:pt idx="14696">
                  <c:v>0.32407135996143138</c:v>
                </c:pt>
                <c:pt idx="14697">
                  <c:v>0.32402726412041905</c:v>
                </c:pt>
                <c:pt idx="14698">
                  <c:v>0.32398317727886378</c:v>
                </c:pt>
                <c:pt idx="14699">
                  <c:v>0.32393909943431282</c:v>
                </c:pt>
                <c:pt idx="14700">
                  <c:v>0.32389503058432528</c:v>
                </c:pt>
                <c:pt idx="14701">
                  <c:v>0.32385097072645386</c:v>
                </c:pt>
                <c:pt idx="14702">
                  <c:v>0.32380691985824811</c:v>
                </c:pt>
                <c:pt idx="14703">
                  <c:v>0.32376287797726355</c:v>
                </c:pt>
                <c:pt idx="14704">
                  <c:v>0.32371884508105475</c:v>
                </c:pt>
                <c:pt idx="14705">
                  <c:v>0.32367482116718138</c:v>
                </c:pt>
                <c:pt idx="14706">
                  <c:v>0.32363080623319634</c:v>
                </c:pt>
                <c:pt idx="14707">
                  <c:v>0.32358680027666448</c:v>
                </c:pt>
                <c:pt idx="14708">
                  <c:v>0.32354280329513591</c:v>
                </c:pt>
                <c:pt idx="14709">
                  <c:v>0.32349881528617541</c:v>
                </c:pt>
                <c:pt idx="14710">
                  <c:v>0.32345483624734311</c:v>
                </c:pt>
                <c:pt idx="14711">
                  <c:v>0.32341086617619741</c:v>
                </c:pt>
                <c:pt idx="14712">
                  <c:v>0.32336690507030413</c:v>
                </c:pt>
                <c:pt idx="14713">
                  <c:v>0.32332295292722313</c:v>
                </c:pt>
                <c:pt idx="14714">
                  <c:v>0.32327900974451818</c:v>
                </c:pt>
                <c:pt idx="14715">
                  <c:v>0.32323507551975589</c:v>
                </c:pt>
                <c:pt idx="14716">
                  <c:v>0.32319115025049966</c:v>
                </c:pt>
                <c:pt idx="14717">
                  <c:v>0.32314723393431782</c:v>
                </c:pt>
                <c:pt idx="14718">
                  <c:v>0.32310332656877577</c:v>
                </c:pt>
                <c:pt idx="14719">
                  <c:v>0.32305942815144312</c:v>
                </c:pt>
                <c:pt idx="14720">
                  <c:v>0.32301553867988647</c:v>
                </c:pt>
                <c:pt idx="14721">
                  <c:v>0.32297165815167506</c:v>
                </c:pt>
                <c:pt idx="14722">
                  <c:v>0.32292778656438148</c:v>
                </c:pt>
                <c:pt idx="14723">
                  <c:v>0.32288392391557535</c:v>
                </c:pt>
                <c:pt idx="14724">
                  <c:v>0.32284007020282823</c:v>
                </c:pt>
                <c:pt idx="14725">
                  <c:v>0.32279622542371128</c:v>
                </c:pt>
                <c:pt idx="14726">
                  <c:v>0.32275238957580454</c:v>
                </c:pt>
                <c:pt idx="14727">
                  <c:v>0.32270856265667602</c:v>
                </c:pt>
                <c:pt idx="14728">
                  <c:v>0.32266474466390238</c:v>
                </c:pt>
                <c:pt idx="14729">
                  <c:v>0.32262093559506394</c:v>
                </c:pt>
                <c:pt idx="14730">
                  <c:v>0.32257713544773031</c:v>
                </c:pt>
                <c:pt idx="14731">
                  <c:v>0.32253334421948532</c:v>
                </c:pt>
                <c:pt idx="14732">
                  <c:v>0.32248956190790801</c:v>
                </c:pt>
                <c:pt idx="14733">
                  <c:v>0.32244578851056932</c:v>
                </c:pt>
                <c:pt idx="14734">
                  <c:v>0.32240202402505924</c:v>
                </c:pt>
                <c:pt idx="14735">
                  <c:v>0.32235826844895438</c:v>
                </c:pt>
                <c:pt idx="14736">
                  <c:v>0.32231452177983766</c:v>
                </c:pt>
                <c:pt idx="14737">
                  <c:v>0.32227078401528825</c:v>
                </c:pt>
                <c:pt idx="14738">
                  <c:v>0.32222705515289385</c:v>
                </c:pt>
                <c:pt idx="14739">
                  <c:v>0.32218333519023745</c:v>
                </c:pt>
                <c:pt idx="14740">
                  <c:v>0.32213962412490332</c:v>
                </c:pt>
                <c:pt idx="14741">
                  <c:v>0.32209592195448095</c:v>
                </c:pt>
                <c:pt idx="14742">
                  <c:v>0.32205222867655031</c:v>
                </c:pt>
                <c:pt idx="14743">
                  <c:v>0.3220085442887064</c:v>
                </c:pt>
                <c:pt idx="14744">
                  <c:v>0.32196486878853336</c:v>
                </c:pt>
                <c:pt idx="14745">
                  <c:v>0.32192120217362064</c:v>
                </c:pt>
                <c:pt idx="14746">
                  <c:v>0.32187754444155781</c:v>
                </c:pt>
                <c:pt idx="14747">
                  <c:v>0.32183389558993936</c:v>
                </c:pt>
                <c:pt idx="14748">
                  <c:v>0.32179025561635172</c:v>
                </c:pt>
                <c:pt idx="14749">
                  <c:v>0.32174662451839126</c:v>
                </c:pt>
                <c:pt idx="14750">
                  <c:v>0.32170300229365151</c:v>
                </c:pt>
                <c:pt idx="14751">
                  <c:v>0.32165938893972384</c:v>
                </c:pt>
                <c:pt idx="14752">
                  <c:v>0.32161578445420452</c:v>
                </c:pt>
                <c:pt idx="14753">
                  <c:v>0.32157218883469013</c:v>
                </c:pt>
                <c:pt idx="14754">
                  <c:v>0.32152860207877487</c:v>
                </c:pt>
                <c:pt idx="14755">
                  <c:v>0.32148502418405817</c:v>
                </c:pt>
                <c:pt idx="14756">
                  <c:v>0.32144145514813527</c:v>
                </c:pt>
                <c:pt idx="14757">
                  <c:v>0.32139789496861154</c:v>
                </c:pt>
                <c:pt idx="14758">
                  <c:v>0.32135434364308041</c:v>
                </c:pt>
                <c:pt idx="14759">
                  <c:v>0.32131080116914718</c:v>
                </c:pt>
                <c:pt idx="14760">
                  <c:v>0.32126726754440765</c:v>
                </c:pt>
                <c:pt idx="14761">
                  <c:v>0.32122374276646698</c:v>
                </c:pt>
                <c:pt idx="14762">
                  <c:v>0.32118022683293185</c:v>
                </c:pt>
                <c:pt idx="14763">
                  <c:v>0.32113671974140134</c:v>
                </c:pt>
                <c:pt idx="14764">
                  <c:v>0.32109322148948088</c:v>
                </c:pt>
                <c:pt idx="14765">
                  <c:v>0.32104973207477788</c:v>
                </c:pt>
                <c:pt idx="14766">
                  <c:v>0.32100625149489875</c:v>
                </c:pt>
                <c:pt idx="14767">
                  <c:v>0.32096277974745008</c:v>
                </c:pt>
                <c:pt idx="14768">
                  <c:v>0.32091931683003388</c:v>
                </c:pt>
                <c:pt idx="14769">
                  <c:v>0.32087586274026969</c:v>
                </c:pt>
                <c:pt idx="14770">
                  <c:v>0.32083241747575825</c:v>
                </c:pt>
                <c:pt idx="14771">
                  <c:v>0.32078898103411513</c:v>
                </c:pt>
                <c:pt idx="14772">
                  <c:v>0.3207455534129463</c:v>
                </c:pt>
                <c:pt idx="14773">
                  <c:v>0.32070213460987052</c:v>
                </c:pt>
                <c:pt idx="14774">
                  <c:v>0.32065872462249556</c:v>
                </c:pt>
                <c:pt idx="14775">
                  <c:v>0.32061532344843546</c:v>
                </c:pt>
                <c:pt idx="14776">
                  <c:v>0.32057193108530813</c:v>
                </c:pt>
                <c:pt idx="14777">
                  <c:v>0.32052854753072502</c:v>
                </c:pt>
                <c:pt idx="14778">
                  <c:v>0.32048517278230387</c:v>
                </c:pt>
                <c:pt idx="14779">
                  <c:v>0.32044180683766055</c:v>
                </c:pt>
                <c:pt idx="14780">
                  <c:v>0.32039844969441322</c:v>
                </c:pt>
                <c:pt idx="14781">
                  <c:v>0.32035510135017953</c:v>
                </c:pt>
                <c:pt idx="14782">
                  <c:v>0.32031176180258109</c:v>
                </c:pt>
                <c:pt idx="14783">
                  <c:v>0.32026843104923403</c:v>
                </c:pt>
                <c:pt idx="14784">
                  <c:v>0.32022510908776264</c:v>
                </c:pt>
                <c:pt idx="14785">
                  <c:v>0.32018179591578755</c:v>
                </c:pt>
                <c:pt idx="14786">
                  <c:v>0.32013849153092888</c:v>
                </c:pt>
                <c:pt idx="14787">
                  <c:v>0.32009519593081537</c:v>
                </c:pt>
                <c:pt idx="14788">
                  <c:v>0.32005190911306608</c:v>
                </c:pt>
                <c:pt idx="14789">
                  <c:v>0.32000863107530786</c:v>
                </c:pt>
                <c:pt idx="14790">
                  <c:v>0.31996536181516627</c:v>
                </c:pt>
                <c:pt idx="14791">
                  <c:v>0.31992210133026844</c:v>
                </c:pt>
                <c:pt idx="14792">
                  <c:v>0.31987884961823815</c:v>
                </c:pt>
                <c:pt idx="14793">
                  <c:v>0.31983560667670557</c:v>
                </c:pt>
                <c:pt idx="14794">
                  <c:v>0.31979237250330189</c:v>
                </c:pt>
                <c:pt idx="14795">
                  <c:v>0.31974914709565538</c:v>
                </c:pt>
                <c:pt idx="14796">
                  <c:v>0.31970593045139523</c:v>
                </c:pt>
                <c:pt idx="14797">
                  <c:v>0.31966272256815431</c:v>
                </c:pt>
                <c:pt idx="14798">
                  <c:v>0.31961952344356381</c:v>
                </c:pt>
                <c:pt idx="14799">
                  <c:v>0.31957633307525912</c:v>
                </c:pt>
                <c:pt idx="14800">
                  <c:v>0.31953315146086686</c:v>
                </c:pt>
                <c:pt idx="14801">
                  <c:v>0.31948997859802997</c:v>
                </c:pt>
                <c:pt idx="14802">
                  <c:v>0.31944681448437845</c:v>
                </c:pt>
                <c:pt idx="14803">
                  <c:v>0.31940365911755042</c:v>
                </c:pt>
                <c:pt idx="14804">
                  <c:v>0.31936051249518038</c:v>
                </c:pt>
                <c:pt idx="14805">
                  <c:v>0.31931737461491139</c:v>
                </c:pt>
                <c:pt idx="14806">
                  <c:v>0.31927424547437488</c:v>
                </c:pt>
                <c:pt idx="14807">
                  <c:v>0.31923112507121443</c:v>
                </c:pt>
                <c:pt idx="14808">
                  <c:v>0.31918801340307135</c:v>
                </c:pt>
                <c:pt idx="14809">
                  <c:v>0.31914491046758181</c:v>
                </c:pt>
                <c:pt idx="14810">
                  <c:v>0.31910181626239131</c:v>
                </c:pt>
                <c:pt idx="14811">
                  <c:v>0.31905873078514246</c:v>
                </c:pt>
                <c:pt idx="14812">
                  <c:v>0.31901565403347437</c:v>
                </c:pt>
                <c:pt idx="14813">
                  <c:v>0.31897258600503686</c:v>
                </c:pt>
                <c:pt idx="14814">
                  <c:v>0.31892952669747043</c:v>
                </c:pt>
                <c:pt idx="14815">
                  <c:v>0.3188864761084223</c:v>
                </c:pt>
                <c:pt idx="14816">
                  <c:v>0.31884343423553585</c:v>
                </c:pt>
                <c:pt idx="14817">
                  <c:v>0.31880040107646562</c:v>
                </c:pt>
                <c:pt idx="14818">
                  <c:v>0.31875737662885162</c:v>
                </c:pt>
                <c:pt idx="14819">
                  <c:v>0.31871436089034805</c:v>
                </c:pt>
                <c:pt idx="14820">
                  <c:v>0.31867135385859996</c:v>
                </c:pt>
                <c:pt idx="14821">
                  <c:v>0.31862835553126345</c:v>
                </c:pt>
                <c:pt idx="14822">
                  <c:v>0.31858536590598663</c:v>
                </c:pt>
                <c:pt idx="14823">
                  <c:v>0.31854238498041954</c:v>
                </c:pt>
                <c:pt idx="14824">
                  <c:v>0.31849941275221638</c:v>
                </c:pt>
                <c:pt idx="14825">
                  <c:v>0.31845644921903393</c:v>
                </c:pt>
                <c:pt idx="14826">
                  <c:v>0.31841349437852173</c:v>
                </c:pt>
                <c:pt idx="14827">
                  <c:v>0.31837054822833682</c:v>
                </c:pt>
                <c:pt idx="14828">
                  <c:v>0.31832761076613597</c:v>
                </c:pt>
                <c:pt idx="14829">
                  <c:v>0.3182846819895786</c:v>
                </c:pt>
                <c:pt idx="14830">
                  <c:v>0.31824176189631281</c:v>
                </c:pt>
                <c:pt idx="14831">
                  <c:v>0.31819885048400598</c:v>
                </c:pt>
                <c:pt idx="14832">
                  <c:v>0.31815594775031431</c:v>
                </c:pt>
                <c:pt idx="14833">
                  <c:v>0.31811305369289788</c:v>
                </c:pt>
                <c:pt idx="14834">
                  <c:v>0.31807016830941903</c:v>
                </c:pt>
                <c:pt idx="14835">
                  <c:v>0.31802729159753351</c:v>
                </c:pt>
                <c:pt idx="14836">
                  <c:v>0.31798442355491002</c:v>
                </c:pt>
                <c:pt idx="14837">
                  <c:v>0.31794156417920727</c:v>
                </c:pt>
                <c:pt idx="14838">
                  <c:v>0.31789871346809045</c:v>
                </c:pt>
                <c:pt idx="14839">
                  <c:v>0.31785587141922605</c:v>
                </c:pt>
                <c:pt idx="14840">
                  <c:v>0.31781303803027589</c:v>
                </c:pt>
                <c:pt idx="14841">
                  <c:v>0.31777021329890975</c:v>
                </c:pt>
                <c:pt idx="14842">
                  <c:v>0.31772739722279236</c:v>
                </c:pt>
                <c:pt idx="14843">
                  <c:v>0.31768458979959296</c:v>
                </c:pt>
                <c:pt idx="14844">
                  <c:v>0.31764179102697598</c:v>
                </c:pt>
                <c:pt idx="14845">
                  <c:v>0.31759900090261745</c:v>
                </c:pt>
                <c:pt idx="14846">
                  <c:v>0.31755621942418238</c:v>
                </c:pt>
                <c:pt idx="14847">
                  <c:v>0.31751344658934388</c:v>
                </c:pt>
                <c:pt idx="14848">
                  <c:v>0.31747068239577508</c:v>
                </c:pt>
                <c:pt idx="14849">
                  <c:v>0.31742792684114324</c:v>
                </c:pt>
                <c:pt idx="14850">
                  <c:v>0.31738517992312654</c:v>
                </c:pt>
                <c:pt idx="14851">
                  <c:v>0.31734244163939596</c:v>
                </c:pt>
                <c:pt idx="14852">
                  <c:v>0.31729971198762846</c:v>
                </c:pt>
                <c:pt idx="14853">
                  <c:v>0.31725699096549886</c:v>
                </c:pt>
                <c:pt idx="14854">
                  <c:v>0.31721427857068302</c:v>
                </c:pt>
                <c:pt idx="14855">
                  <c:v>0.31717157480085956</c:v>
                </c:pt>
                <c:pt idx="14856">
                  <c:v>0.31712887965370479</c:v>
                </c:pt>
                <c:pt idx="14857">
                  <c:v>0.31708619312689795</c:v>
                </c:pt>
                <c:pt idx="14858">
                  <c:v>0.3170435152181163</c:v>
                </c:pt>
                <c:pt idx="14859">
                  <c:v>0.31700084592504707</c:v>
                </c:pt>
                <c:pt idx="14860">
                  <c:v>0.3169581852453644</c:v>
                </c:pt>
                <c:pt idx="14861">
                  <c:v>0.31691553317675164</c:v>
                </c:pt>
                <c:pt idx="14862">
                  <c:v>0.31687288971689437</c:v>
                </c:pt>
                <c:pt idx="14863">
                  <c:v>0.31683025486346988</c:v>
                </c:pt>
                <c:pt idx="14864">
                  <c:v>0.31678762861416898</c:v>
                </c:pt>
                <c:pt idx="14865">
                  <c:v>0.31674501096667407</c:v>
                </c:pt>
                <c:pt idx="14866">
                  <c:v>0.31670240191867277</c:v>
                </c:pt>
                <c:pt idx="14867">
                  <c:v>0.31665980146784789</c:v>
                </c:pt>
                <c:pt idx="14868">
                  <c:v>0.31661720961188722</c:v>
                </c:pt>
                <c:pt idx="14869">
                  <c:v>0.31657462634848205</c:v>
                </c:pt>
                <c:pt idx="14870">
                  <c:v>0.31653205167531656</c:v>
                </c:pt>
                <c:pt idx="14871">
                  <c:v>0.31648948559008694</c:v>
                </c:pt>
                <c:pt idx="14872">
                  <c:v>0.31644692809047742</c:v>
                </c:pt>
                <c:pt idx="14873">
                  <c:v>0.31640437917418279</c:v>
                </c:pt>
                <c:pt idx="14874">
                  <c:v>0.31636183883889191</c:v>
                </c:pt>
                <c:pt idx="14875">
                  <c:v>0.31631930708230088</c:v>
                </c:pt>
                <c:pt idx="14876">
                  <c:v>0.31627678390210162</c:v>
                </c:pt>
                <c:pt idx="14877">
                  <c:v>0.31623426929598714</c:v>
                </c:pt>
                <c:pt idx="14878">
                  <c:v>0.31619176326165505</c:v>
                </c:pt>
                <c:pt idx="14879">
                  <c:v>0.31614926579679781</c:v>
                </c:pt>
                <c:pt idx="14880">
                  <c:v>0.31610677689911792</c:v>
                </c:pt>
                <c:pt idx="14881">
                  <c:v>0.3160642965663053</c:v>
                </c:pt>
                <c:pt idx="14882">
                  <c:v>0.31602182479606478</c:v>
                </c:pt>
                <c:pt idx="14883">
                  <c:v>0.31597936158609152</c:v>
                </c:pt>
                <c:pt idx="14884">
                  <c:v>0.31593690693408644</c:v>
                </c:pt>
                <c:pt idx="14885">
                  <c:v>0.31589446083774958</c:v>
                </c:pt>
                <c:pt idx="14886">
                  <c:v>0.31585202329478168</c:v>
                </c:pt>
                <c:pt idx="14887">
                  <c:v>0.3158095943028853</c:v>
                </c:pt>
                <c:pt idx="14888">
                  <c:v>0.31576717385976294</c:v>
                </c:pt>
                <c:pt idx="14889">
                  <c:v>0.31572476196311877</c:v>
                </c:pt>
                <c:pt idx="14890">
                  <c:v>0.31568235861065636</c:v>
                </c:pt>
                <c:pt idx="14891">
                  <c:v>0.31563996380008186</c:v>
                </c:pt>
                <c:pt idx="14892">
                  <c:v>0.31559757752910034</c:v>
                </c:pt>
                <c:pt idx="14893">
                  <c:v>0.31555519979541902</c:v>
                </c:pt>
                <c:pt idx="14894">
                  <c:v>0.31551283059674468</c:v>
                </c:pt>
                <c:pt idx="14895">
                  <c:v>0.31547046993078748</c:v>
                </c:pt>
                <c:pt idx="14896">
                  <c:v>0.31542811779525359</c:v>
                </c:pt>
                <c:pt idx="14897">
                  <c:v>0.31538577418785385</c:v>
                </c:pt>
                <c:pt idx="14898">
                  <c:v>0.31534343910629481</c:v>
                </c:pt>
                <c:pt idx="14899">
                  <c:v>0.31530111254829507</c:v>
                </c:pt>
                <c:pt idx="14900">
                  <c:v>0.3152587945115633</c:v>
                </c:pt>
                <c:pt idx="14901">
                  <c:v>0.31521648499381416</c:v>
                </c:pt>
                <c:pt idx="14902">
                  <c:v>0.31517418399275859</c:v>
                </c:pt>
                <c:pt idx="14903">
                  <c:v>0.31513189150610726</c:v>
                </c:pt>
                <c:pt idx="14904">
                  <c:v>0.31508960753158288</c:v>
                </c:pt>
                <c:pt idx="14905">
                  <c:v>0.31504733206689794</c:v>
                </c:pt>
                <c:pt idx="14906">
                  <c:v>0.31500506510977133</c:v>
                </c:pt>
                <c:pt idx="14907">
                  <c:v>0.31496280665791593</c:v>
                </c:pt>
                <c:pt idx="14908">
                  <c:v>0.31492055670905278</c:v>
                </c:pt>
                <c:pt idx="14909">
                  <c:v>0.31487831526090093</c:v>
                </c:pt>
                <c:pt idx="14910">
                  <c:v>0.31483608231117582</c:v>
                </c:pt>
                <c:pt idx="14911">
                  <c:v>0.314793857857605</c:v>
                </c:pt>
                <c:pt idx="14912">
                  <c:v>0.31475164189790544</c:v>
                </c:pt>
                <c:pt idx="14913">
                  <c:v>0.31470943442979876</c:v>
                </c:pt>
                <c:pt idx="14914">
                  <c:v>0.31466723545101011</c:v>
                </c:pt>
                <c:pt idx="14915">
                  <c:v>0.31462504495926297</c:v>
                </c:pt>
                <c:pt idx="14916">
                  <c:v>0.31458286295228077</c:v>
                </c:pt>
                <c:pt idx="14917">
                  <c:v>0.31454068942778457</c:v>
                </c:pt>
                <c:pt idx="14918">
                  <c:v>0.31449852438350545</c:v>
                </c:pt>
                <c:pt idx="14919">
                  <c:v>0.31445636781716957</c:v>
                </c:pt>
                <c:pt idx="14920">
                  <c:v>0.31441421972650058</c:v>
                </c:pt>
                <c:pt idx="14921">
                  <c:v>0.31437208010923118</c:v>
                </c:pt>
                <c:pt idx="14922">
                  <c:v>0.31432994896308614</c:v>
                </c:pt>
                <c:pt idx="14923">
                  <c:v>0.31428782628579632</c:v>
                </c:pt>
                <c:pt idx="14924">
                  <c:v>0.31424571207509372</c:v>
                </c:pt>
                <c:pt idx="14925">
                  <c:v>0.31420360632870881</c:v>
                </c:pt>
                <c:pt idx="14926">
                  <c:v>0.31416150904437395</c:v>
                </c:pt>
                <c:pt idx="14927">
                  <c:v>0.31411942021982026</c:v>
                </c:pt>
                <c:pt idx="14928">
                  <c:v>0.31407733985278108</c:v>
                </c:pt>
                <c:pt idx="14929">
                  <c:v>0.31403526794099162</c:v>
                </c:pt>
                <c:pt idx="14930">
                  <c:v>0.3139932044821851</c:v>
                </c:pt>
                <c:pt idx="14931">
                  <c:v>0.31395114947409991</c:v>
                </c:pt>
                <c:pt idx="14932">
                  <c:v>0.31390910291447305</c:v>
                </c:pt>
                <c:pt idx="14933">
                  <c:v>0.31386706480103632</c:v>
                </c:pt>
                <c:pt idx="14934">
                  <c:v>0.31382503513153248</c:v>
                </c:pt>
                <c:pt idx="14935">
                  <c:v>0.31378301390370045</c:v>
                </c:pt>
                <c:pt idx="14936">
                  <c:v>0.31374100111527581</c:v>
                </c:pt>
                <c:pt idx="14937">
                  <c:v>0.31369899676400376</c:v>
                </c:pt>
                <c:pt idx="14938">
                  <c:v>0.31365700084761988</c:v>
                </c:pt>
                <c:pt idx="14939">
                  <c:v>0.31361501336387165</c:v>
                </c:pt>
                <c:pt idx="14940">
                  <c:v>0.31357303431049532</c:v>
                </c:pt>
                <c:pt idx="14941">
                  <c:v>0.31353106368523898</c:v>
                </c:pt>
                <c:pt idx="14942">
                  <c:v>0.31348910148584763</c:v>
                </c:pt>
                <c:pt idx="14943">
                  <c:v>0.31344714771005888</c:v>
                </c:pt>
                <c:pt idx="14944">
                  <c:v>0.31340520235562624</c:v>
                </c:pt>
                <c:pt idx="14945">
                  <c:v>0.31336326542029164</c:v>
                </c:pt>
                <c:pt idx="14946">
                  <c:v>0.31332133690180286</c:v>
                </c:pt>
                <c:pt idx="14947">
                  <c:v>0.31327941679790638</c:v>
                </c:pt>
                <c:pt idx="14948">
                  <c:v>0.31323750510635362</c:v>
                </c:pt>
                <c:pt idx="14949">
                  <c:v>0.31319560182489414</c:v>
                </c:pt>
                <c:pt idx="14950">
                  <c:v>0.31315370695127331</c:v>
                </c:pt>
                <c:pt idx="14951">
                  <c:v>0.31311182048324632</c:v>
                </c:pt>
                <c:pt idx="14952">
                  <c:v>0.31306994241856301</c:v>
                </c:pt>
                <c:pt idx="14953">
                  <c:v>0.31302807275497857</c:v>
                </c:pt>
                <c:pt idx="14954">
                  <c:v>0.31298621149024036</c:v>
                </c:pt>
                <c:pt idx="14955">
                  <c:v>0.31294435862210418</c:v>
                </c:pt>
                <c:pt idx="14956">
                  <c:v>0.31290251414832737</c:v>
                </c:pt>
                <c:pt idx="14957">
                  <c:v>0.31286067806666579</c:v>
                </c:pt>
                <c:pt idx="14958">
                  <c:v>0.31281885037487167</c:v>
                </c:pt>
                <c:pt idx="14959">
                  <c:v>0.31277703107069937</c:v>
                </c:pt>
                <c:pt idx="14960">
                  <c:v>0.31273522015191324</c:v>
                </c:pt>
                <c:pt idx="14961">
                  <c:v>0.31269341761626934</c:v>
                </c:pt>
                <c:pt idx="14962">
                  <c:v>0.31265162346152559</c:v>
                </c:pt>
                <c:pt idx="14963">
                  <c:v>0.31260983768544426</c:v>
                </c:pt>
                <c:pt idx="14964">
                  <c:v>0.31256806028578205</c:v>
                </c:pt>
                <c:pt idx="14965">
                  <c:v>0.31252629126030257</c:v>
                </c:pt>
                <c:pt idx="14966">
                  <c:v>0.31248453060676568</c:v>
                </c:pt>
                <c:pt idx="14967">
                  <c:v>0.31244277832293788</c:v>
                </c:pt>
                <c:pt idx="14968">
                  <c:v>0.31240103440657779</c:v>
                </c:pt>
                <c:pt idx="14969">
                  <c:v>0.31235929885545677</c:v>
                </c:pt>
                <c:pt idx="14970">
                  <c:v>0.31231757166733354</c:v>
                </c:pt>
                <c:pt idx="14971">
                  <c:v>0.31227585283997522</c:v>
                </c:pt>
                <c:pt idx="14972">
                  <c:v>0.31223414237114883</c:v>
                </c:pt>
                <c:pt idx="14973">
                  <c:v>0.31219244025862308</c:v>
                </c:pt>
                <c:pt idx="14974">
                  <c:v>0.31215074650016467</c:v>
                </c:pt>
                <c:pt idx="14975">
                  <c:v>0.31210906109354414</c:v>
                </c:pt>
                <c:pt idx="14976">
                  <c:v>0.31206738403652612</c:v>
                </c:pt>
                <c:pt idx="14977">
                  <c:v>0.31202571532688778</c:v>
                </c:pt>
                <c:pt idx="14978">
                  <c:v>0.31198405496239334</c:v>
                </c:pt>
                <c:pt idx="14979">
                  <c:v>0.31194240294081915</c:v>
                </c:pt>
                <c:pt idx="14980">
                  <c:v>0.31190075925993543</c:v>
                </c:pt>
                <c:pt idx="14981">
                  <c:v>0.31185912391751558</c:v>
                </c:pt>
                <c:pt idx="14982">
                  <c:v>0.31181749691133331</c:v>
                </c:pt>
                <c:pt idx="14983">
                  <c:v>0.31177587823916691</c:v>
                </c:pt>
                <c:pt idx="14984">
                  <c:v>0.311734267898787</c:v>
                </c:pt>
                <c:pt idx="14985">
                  <c:v>0.31169266588797351</c:v>
                </c:pt>
                <c:pt idx="14986">
                  <c:v>0.31165107220449906</c:v>
                </c:pt>
                <c:pt idx="14987">
                  <c:v>0.31160948684614431</c:v>
                </c:pt>
                <c:pt idx="14988">
                  <c:v>0.31156790981068977</c:v>
                </c:pt>
                <c:pt idx="14989">
                  <c:v>0.31152634109591038</c:v>
                </c:pt>
                <c:pt idx="14990">
                  <c:v>0.31148478069958818</c:v>
                </c:pt>
                <c:pt idx="14991">
                  <c:v>0.31144322861950052</c:v>
                </c:pt>
                <c:pt idx="14992">
                  <c:v>0.31140168485343506</c:v>
                </c:pt>
                <c:pt idx="14993">
                  <c:v>0.31136014939917062</c:v>
                </c:pt>
                <c:pt idx="14994">
                  <c:v>0.31131862225448903</c:v>
                </c:pt>
                <c:pt idx="14995">
                  <c:v>0.3112771034171718</c:v>
                </c:pt>
                <c:pt idx="14996">
                  <c:v>0.31123559288500868</c:v>
                </c:pt>
                <c:pt idx="14997">
                  <c:v>0.31119409065578241</c:v>
                </c:pt>
                <c:pt idx="14998">
                  <c:v>0.31115259672728002</c:v>
                </c:pt>
                <c:pt idx="14999">
                  <c:v>0.31111111109728512</c:v>
                </c:pt>
                <c:pt idx="15000">
                  <c:v>0.31106963376358582</c:v>
                </c:pt>
                <c:pt idx="15001">
                  <c:v>0.31102816472397354</c:v>
                </c:pt>
                <c:pt idx="15002">
                  <c:v>0.31098670397623318</c:v>
                </c:pt>
                <c:pt idx="15003">
                  <c:v>0.31094525151815267</c:v>
                </c:pt>
                <c:pt idx="15004">
                  <c:v>0.31090380734752915</c:v>
                </c:pt>
                <c:pt idx="15005">
                  <c:v>0.31086237146214818</c:v>
                </c:pt>
                <c:pt idx="15006">
                  <c:v>0.31082094385980347</c:v>
                </c:pt>
                <c:pt idx="15007">
                  <c:v>0.310779524538282</c:v>
                </c:pt>
                <c:pt idx="15008">
                  <c:v>0.31073811349538522</c:v>
                </c:pt>
                <c:pt idx="15009">
                  <c:v>0.31069671072890348</c:v>
                </c:pt>
                <c:pt idx="15010">
                  <c:v>0.31065531623663151</c:v>
                </c:pt>
                <c:pt idx="15011">
                  <c:v>0.31061393001636467</c:v>
                </c:pt>
                <c:pt idx="15012">
                  <c:v>0.31057255206590018</c:v>
                </c:pt>
                <c:pt idx="15013">
                  <c:v>0.3105311823830314</c:v>
                </c:pt>
                <c:pt idx="15014">
                  <c:v>0.31048982096556144</c:v>
                </c:pt>
                <c:pt idx="15015">
                  <c:v>0.31044846781128344</c:v>
                </c:pt>
                <c:pt idx="15016">
                  <c:v>0.31040712291799682</c:v>
                </c:pt>
                <c:pt idx="15017">
                  <c:v>0.31036578628350597</c:v>
                </c:pt>
                <c:pt idx="15018">
                  <c:v>0.31032445790560836</c:v>
                </c:pt>
                <c:pt idx="15019">
                  <c:v>0.31028313778210131</c:v>
                </c:pt>
                <c:pt idx="15020">
                  <c:v>0.31024182591079358</c:v>
                </c:pt>
                <c:pt idx="15021">
                  <c:v>0.31020052228948652</c:v>
                </c:pt>
                <c:pt idx="15022">
                  <c:v>0.3101592269159793</c:v>
                </c:pt>
                <c:pt idx="15023">
                  <c:v>0.31011793978808144</c:v>
                </c:pt>
                <c:pt idx="15024">
                  <c:v>0.31007666090359504</c:v>
                </c:pt>
                <c:pt idx="15025">
                  <c:v>0.31003539026032345</c:v>
                </c:pt>
                <c:pt idx="15026">
                  <c:v>0.30999412785607788</c:v>
                </c:pt>
                <c:pt idx="15027">
                  <c:v>0.30995287368866498</c:v>
                </c:pt>
                <c:pt idx="15028">
                  <c:v>0.30991162775588776</c:v>
                </c:pt>
                <c:pt idx="15029">
                  <c:v>0.30987039005555878</c:v>
                </c:pt>
                <c:pt idx="15030">
                  <c:v>0.30982916058548587</c:v>
                </c:pt>
                <c:pt idx="15031">
                  <c:v>0.30978793934347937</c:v>
                </c:pt>
                <c:pt idx="15032">
                  <c:v>0.30974672632735001</c:v>
                </c:pt>
                <c:pt idx="15033">
                  <c:v>0.30970552153490882</c:v>
                </c:pt>
                <c:pt idx="15034">
                  <c:v>0.30966432496397056</c:v>
                </c:pt>
                <c:pt idx="15035">
                  <c:v>0.30962313661234392</c:v>
                </c:pt>
                <c:pt idx="15036">
                  <c:v>0.30958195647784764</c:v>
                </c:pt>
                <c:pt idx="15037">
                  <c:v>0.30954078455828998</c:v>
                </c:pt>
                <c:pt idx="15038">
                  <c:v>0.30949962085149085</c:v>
                </c:pt>
                <c:pt idx="15039">
                  <c:v>0.30945846535526772</c:v>
                </c:pt>
                <c:pt idx="15040">
                  <c:v>0.30941731806742884</c:v>
                </c:pt>
                <c:pt idx="15041">
                  <c:v>0.30937617898579944</c:v>
                </c:pt>
                <c:pt idx="15042">
                  <c:v>0.30933504810819129</c:v>
                </c:pt>
                <c:pt idx="15043">
                  <c:v>0.3092939254324294</c:v>
                </c:pt>
                <c:pt idx="15044">
                  <c:v>0.30925281095632995</c:v>
                </c:pt>
                <c:pt idx="15045">
                  <c:v>0.30921170467771358</c:v>
                </c:pt>
                <c:pt idx="15046">
                  <c:v>0.30917060659440287</c:v>
                </c:pt>
                <c:pt idx="15047">
                  <c:v>0.30912951670421518</c:v>
                </c:pt>
                <c:pt idx="15048">
                  <c:v>0.30908843500497729</c:v>
                </c:pt>
                <c:pt idx="15049">
                  <c:v>0.30904736149450801</c:v>
                </c:pt>
                <c:pt idx="15050">
                  <c:v>0.30900629617063485</c:v>
                </c:pt>
                <c:pt idx="15051">
                  <c:v>0.3089652390311794</c:v>
                </c:pt>
                <c:pt idx="15052">
                  <c:v>0.30892419007397187</c:v>
                </c:pt>
                <c:pt idx="15053">
                  <c:v>0.30888314929683247</c:v>
                </c:pt>
                <c:pt idx="15054">
                  <c:v>0.30884211669758932</c:v>
                </c:pt>
                <c:pt idx="15055">
                  <c:v>0.30880109227407376</c:v>
                </c:pt>
                <c:pt idx="15056">
                  <c:v>0.30876007602410782</c:v>
                </c:pt>
                <c:pt idx="15057">
                  <c:v>0.30871906794552573</c:v>
                </c:pt>
                <c:pt idx="15058">
                  <c:v>0.30867806803615394</c:v>
                </c:pt>
                <c:pt idx="15059">
                  <c:v>0.30863707629382281</c:v>
                </c:pt>
                <c:pt idx="15060">
                  <c:v>0.30859609271636484</c:v>
                </c:pt>
                <c:pt idx="15061">
                  <c:v>0.30855511730161245</c:v>
                </c:pt>
                <c:pt idx="15062">
                  <c:v>0.30851415004739441</c:v>
                </c:pt>
                <c:pt idx="15063">
                  <c:v>0.30847319095154863</c:v>
                </c:pt>
                <c:pt idx="15064">
                  <c:v>0.30843224001190406</c:v>
                </c:pt>
                <c:pt idx="15065">
                  <c:v>0.30839129722629932</c:v>
                </c:pt>
                <c:pt idx="15066">
                  <c:v>0.30835036259256965</c:v>
                </c:pt>
                <c:pt idx="15067">
                  <c:v>0.30830943610854727</c:v>
                </c:pt>
                <c:pt idx="15068">
                  <c:v>0.30826851777207304</c:v>
                </c:pt>
                <c:pt idx="15069">
                  <c:v>0.30822760758098117</c:v>
                </c:pt>
                <c:pt idx="15070">
                  <c:v>0.30818670553311239</c:v>
                </c:pt>
                <c:pt idx="15071">
                  <c:v>0.30814581162630333</c:v>
                </c:pt>
                <c:pt idx="15072">
                  <c:v>0.30810492585839638</c:v>
                </c:pt>
                <c:pt idx="15073">
                  <c:v>0.30806404822723032</c:v>
                </c:pt>
                <c:pt idx="15074">
                  <c:v>0.30802317873064838</c:v>
                </c:pt>
                <c:pt idx="15075">
                  <c:v>0.30798231736648896</c:v>
                </c:pt>
                <c:pt idx="15076">
                  <c:v>0.30794146413259332</c:v>
                </c:pt>
                <c:pt idx="15077">
                  <c:v>0.30790061902681115</c:v>
                </c:pt>
                <c:pt idx="15078">
                  <c:v>0.30785978204698017</c:v>
                </c:pt>
                <c:pt idx="15079">
                  <c:v>0.30781895319095026</c:v>
                </c:pt>
                <c:pt idx="15080">
                  <c:v>0.30777813245655883</c:v>
                </c:pt>
                <c:pt idx="15081">
                  <c:v>0.30773731984166031</c:v>
                </c:pt>
                <c:pt idx="15082">
                  <c:v>0.30769651534409942</c:v>
                </c:pt>
                <c:pt idx="15083">
                  <c:v>0.30765571896171962</c:v>
                </c:pt>
                <c:pt idx="15084">
                  <c:v>0.30761493069237461</c:v>
                </c:pt>
                <c:pt idx="15085">
                  <c:v>0.30757415053390857</c:v>
                </c:pt>
                <c:pt idx="15086">
                  <c:v>0.30753337848417434</c:v>
                </c:pt>
                <c:pt idx="15087">
                  <c:v>0.30749261454102128</c:v>
                </c:pt>
                <c:pt idx="15088">
                  <c:v>0.3074518587023003</c:v>
                </c:pt>
                <c:pt idx="15089">
                  <c:v>0.30741111096586515</c:v>
                </c:pt>
                <c:pt idx="15090">
                  <c:v>0.30737037132956602</c:v>
                </c:pt>
                <c:pt idx="15091">
                  <c:v>0.30732963979125377</c:v>
                </c:pt>
                <c:pt idx="15092">
                  <c:v>0.30728891634878586</c:v>
                </c:pt>
                <c:pt idx="15093">
                  <c:v>0.30724820100001532</c:v>
                </c:pt>
                <c:pt idx="15094">
                  <c:v>0.30720749374279982</c:v>
                </c:pt>
                <c:pt idx="15095">
                  <c:v>0.30716679457499491</c:v>
                </c:pt>
                <c:pt idx="15096">
                  <c:v>0.30712610349445618</c:v>
                </c:pt>
                <c:pt idx="15097">
                  <c:v>0.30708542049903781</c:v>
                </c:pt>
                <c:pt idx="15098">
                  <c:v>0.30704474558660388</c:v>
                </c:pt>
                <c:pt idx="15099">
                  <c:v>0.30700407875501173</c:v>
                </c:pt>
                <c:pt idx="15100">
                  <c:v>0.30696342000211785</c:v>
                </c:pt>
                <c:pt idx="15101">
                  <c:v>0.30692276932578894</c:v>
                </c:pt>
                <c:pt idx="15102">
                  <c:v>0.30688212672387744</c:v>
                </c:pt>
                <c:pt idx="15103">
                  <c:v>0.30684149219425083</c:v>
                </c:pt>
                <c:pt idx="15104">
                  <c:v>0.30680086573477094</c:v>
                </c:pt>
                <c:pt idx="15105">
                  <c:v>0.30676024734329588</c:v>
                </c:pt>
                <c:pt idx="15106">
                  <c:v>0.30671963701769783</c:v>
                </c:pt>
                <c:pt idx="15107">
                  <c:v>0.3066790347558353</c:v>
                </c:pt>
                <c:pt idx="15108">
                  <c:v>0.30663844055557621</c:v>
                </c:pt>
                <c:pt idx="15109">
                  <c:v>0.30659785441478576</c:v>
                </c:pt>
                <c:pt idx="15110">
                  <c:v>0.30655727633133084</c:v>
                </c:pt>
                <c:pt idx="15111">
                  <c:v>0.30651670630307987</c:v>
                </c:pt>
                <c:pt idx="15112">
                  <c:v>0.30647614432789855</c:v>
                </c:pt>
                <c:pt idx="15113">
                  <c:v>0.30643559040365448</c:v>
                </c:pt>
                <c:pt idx="15114">
                  <c:v>0.30639504452822125</c:v>
                </c:pt>
                <c:pt idx="15115">
                  <c:v>0.30635450669946973</c:v>
                </c:pt>
                <c:pt idx="15116">
                  <c:v>0.30631397691526591</c:v>
                </c:pt>
                <c:pt idx="15117">
                  <c:v>0.30627345517348137</c:v>
                </c:pt>
                <c:pt idx="15118">
                  <c:v>0.3062329414719932</c:v>
                </c:pt>
                <c:pt idx="15119">
                  <c:v>0.30619243580867317</c:v>
                </c:pt>
                <c:pt idx="15120">
                  <c:v>0.30615193818139164</c:v>
                </c:pt>
                <c:pt idx="15121">
                  <c:v>0.30611144858802625</c:v>
                </c:pt>
                <c:pt idx="15122">
                  <c:v>0.30607096702645398</c:v>
                </c:pt>
                <c:pt idx="15123">
                  <c:v>0.30603049349454386</c:v>
                </c:pt>
                <c:pt idx="15124">
                  <c:v>0.30599002799017638</c:v>
                </c:pt>
                <c:pt idx="15125">
                  <c:v>0.30594957051122945</c:v>
                </c:pt>
                <c:pt idx="15126">
                  <c:v>0.30590912105558082</c:v>
                </c:pt>
                <c:pt idx="15127">
                  <c:v>0.30586867962110975</c:v>
                </c:pt>
                <c:pt idx="15128">
                  <c:v>0.30582824620569338</c:v>
                </c:pt>
                <c:pt idx="15129">
                  <c:v>0.30578782080721167</c:v>
                </c:pt>
                <c:pt idx="15130">
                  <c:v>0.30574740342354595</c:v>
                </c:pt>
                <c:pt idx="15131">
                  <c:v>0.30570699405258045</c:v>
                </c:pt>
                <c:pt idx="15132">
                  <c:v>0.30566659269219282</c:v>
                </c:pt>
                <c:pt idx="15133">
                  <c:v>0.3056261993402713</c:v>
                </c:pt>
                <c:pt idx="15134">
                  <c:v>0.3055858139946942</c:v>
                </c:pt>
                <c:pt idx="15135">
                  <c:v>0.30554543665334472</c:v>
                </c:pt>
                <c:pt idx="15136">
                  <c:v>0.30550506731411498</c:v>
                </c:pt>
                <c:pt idx="15137">
                  <c:v>0.30546470597488651</c:v>
                </c:pt>
                <c:pt idx="15138">
                  <c:v>0.30542435263354195</c:v>
                </c:pt>
                <c:pt idx="15139">
                  <c:v>0.30538400728797577</c:v>
                </c:pt>
                <c:pt idx="15140">
                  <c:v>0.30534366993606854</c:v>
                </c:pt>
                <c:pt idx="15141">
                  <c:v>0.3053033405757114</c:v>
                </c:pt>
                <c:pt idx="15142">
                  <c:v>0.30526301920479587</c:v>
                </c:pt>
                <c:pt idx="15143">
                  <c:v>0.30522270582121147</c:v>
                </c:pt>
                <c:pt idx="15144">
                  <c:v>0.30518240042284617</c:v>
                </c:pt>
                <c:pt idx="15145">
                  <c:v>0.30514210300758948</c:v>
                </c:pt>
                <c:pt idx="15146">
                  <c:v>0.30510181357333804</c:v>
                </c:pt>
                <c:pt idx="15147">
                  <c:v>0.30506153211798237</c:v>
                </c:pt>
                <c:pt idx="15148">
                  <c:v>0.30502125863941582</c:v>
                </c:pt>
                <c:pt idx="15149">
                  <c:v>0.30498099313553462</c:v>
                </c:pt>
                <c:pt idx="15150">
                  <c:v>0.30494073560422763</c:v>
                </c:pt>
                <c:pt idx="15151">
                  <c:v>0.30490048604339381</c:v>
                </c:pt>
                <c:pt idx="15152">
                  <c:v>0.30486024445093018</c:v>
                </c:pt>
                <c:pt idx="15153">
                  <c:v>0.30482001082473414</c:v>
                </c:pt>
                <c:pt idx="15154">
                  <c:v>0.30477978516270016</c:v>
                </c:pt>
                <c:pt idx="15155">
                  <c:v>0.30473956746272568</c:v>
                </c:pt>
                <c:pt idx="15156">
                  <c:v>0.30469935772271339</c:v>
                </c:pt>
                <c:pt idx="15157">
                  <c:v>0.30465915594056131</c:v>
                </c:pt>
                <c:pt idx="15158">
                  <c:v>0.30461896211417105</c:v>
                </c:pt>
                <c:pt idx="15159">
                  <c:v>0.30457877624143948</c:v>
                </c:pt>
                <c:pt idx="15160">
                  <c:v>0.30453859832027114</c:v>
                </c:pt>
                <c:pt idx="15161">
                  <c:v>0.30449842834856727</c:v>
                </c:pt>
                <c:pt idx="15162">
                  <c:v>0.30445826632423323</c:v>
                </c:pt>
                <c:pt idx="15163">
                  <c:v>0.30441811224516863</c:v>
                </c:pt>
                <c:pt idx="15164">
                  <c:v>0.30437796610928219</c:v>
                </c:pt>
                <c:pt idx="15165">
                  <c:v>0.30433782791447561</c:v>
                </c:pt>
                <c:pt idx="15166">
                  <c:v>0.30429769765865511</c:v>
                </c:pt>
                <c:pt idx="15167">
                  <c:v>0.30425757533972958</c:v>
                </c:pt>
                <c:pt idx="15168">
                  <c:v>0.30421746095560426</c:v>
                </c:pt>
                <c:pt idx="15169">
                  <c:v>0.30417735450418526</c:v>
                </c:pt>
                <c:pt idx="15170">
                  <c:v>0.30413725598338509</c:v>
                </c:pt>
                <c:pt idx="15171">
                  <c:v>0.30409716539111098</c:v>
                </c:pt>
                <c:pt idx="15172">
                  <c:v>0.30405708272527282</c:v>
                </c:pt>
                <c:pt idx="15173">
                  <c:v>0.30401700798378245</c:v>
                </c:pt>
                <c:pt idx="15174">
                  <c:v>0.3039769411645506</c:v>
                </c:pt>
                <c:pt idx="15175">
                  <c:v>0.30393688226548554</c:v>
                </c:pt>
                <c:pt idx="15176">
                  <c:v>0.30389683128450468</c:v>
                </c:pt>
                <c:pt idx="15177">
                  <c:v>0.30385678821951911</c:v>
                </c:pt>
                <c:pt idx="15178">
                  <c:v>0.30381675306844347</c:v>
                </c:pt>
                <c:pt idx="15179">
                  <c:v>0.30377672582919135</c:v>
                </c:pt>
                <c:pt idx="15180">
                  <c:v>0.30373670649967882</c:v>
                </c:pt>
                <c:pt idx="15181">
                  <c:v>0.30369669507782565</c:v>
                </c:pt>
                <c:pt idx="15182">
                  <c:v>0.3036566915615429</c:v>
                </c:pt>
                <c:pt idx="15183">
                  <c:v>0.30361669594875218</c:v>
                </c:pt>
                <c:pt idx="15184">
                  <c:v>0.30357670823736815</c:v>
                </c:pt>
                <c:pt idx="15185">
                  <c:v>0.30353672842531021</c:v>
                </c:pt>
                <c:pt idx="15186">
                  <c:v>0.3034967565105009</c:v>
                </c:pt>
                <c:pt idx="15187">
                  <c:v>0.30345679249086055</c:v>
                </c:pt>
                <c:pt idx="15188">
                  <c:v>0.30341683636430639</c:v>
                </c:pt>
                <c:pt idx="15189">
                  <c:v>0.30337688812876168</c:v>
                </c:pt>
                <c:pt idx="15190">
                  <c:v>0.30333694778214804</c:v>
                </c:pt>
                <c:pt idx="15191">
                  <c:v>0.30329701532238768</c:v>
                </c:pt>
                <c:pt idx="15192">
                  <c:v>0.30325709074740781</c:v>
                </c:pt>
                <c:pt idx="15193">
                  <c:v>0.30321717405512993</c:v>
                </c:pt>
                <c:pt idx="15194">
                  <c:v>0.30317726524348187</c:v>
                </c:pt>
                <c:pt idx="15195">
                  <c:v>0.30313736431038335</c:v>
                </c:pt>
                <c:pt idx="15196">
                  <c:v>0.30309747125376751</c:v>
                </c:pt>
                <c:pt idx="15197">
                  <c:v>0.30305758607155581</c:v>
                </c:pt>
                <c:pt idx="15198">
                  <c:v>0.30301770876167988</c:v>
                </c:pt>
                <c:pt idx="15199">
                  <c:v>0.30297783932206873</c:v>
                </c:pt>
                <c:pt idx="15200">
                  <c:v>0.30293797775064746</c:v>
                </c:pt>
                <c:pt idx="15201">
                  <c:v>0.30289812404534538</c:v>
                </c:pt>
                <c:pt idx="15202">
                  <c:v>0.30285827820409966</c:v>
                </c:pt>
                <c:pt idx="15203">
                  <c:v>0.30281844022483539</c:v>
                </c:pt>
                <c:pt idx="15204">
                  <c:v>0.3027786101054849</c:v>
                </c:pt>
                <c:pt idx="15205">
                  <c:v>0.30273878784398284</c:v>
                </c:pt>
                <c:pt idx="15206">
                  <c:v>0.30269897343826158</c:v>
                </c:pt>
                <c:pt idx="15207">
                  <c:v>0.30265916688625388</c:v>
                </c:pt>
                <c:pt idx="15208">
                  <c:v>0.30261936818589702</c:v>
                </c:pt>
                <c:pt idx="15209">
                  <c:v>0.30257957733512364</c:v>
                </c:pt>
                <c:pt idx="15210">
                  <c:v>0.30253979433186973</c:v>
                </c:pt>
                <c:pt idx="15211">
                  <c:v>0.30250001917407365</c:v>
                </c:pt>
                <c:pt idx="15212">
                  <c:v>0.30246025185967118</c:v>
                </c:pt>
                <c:pt idx="15213">
                  <c:v>0.30242049238659913</c:v>
                </c:pt>
                <c:pt idx="15214">
                  <c:v>0.30238074075279875</c:v>
                </c:pt>
                <c:pt idx="15215">
                  <c:v>0.30234099695620775</c:v>
                </c:pt>
                <c:pt idx="15216">
                  <c:v>0.30230126099476717</c:v>
                </c:pt>
                <c:pt idx="15217">
                  <c:v>0.30226153286641377</c:v>
                </c:pt>
                <c:pt idx="15218">
                  <c:v>0.30222181256909431</c:v>
                </c:pt>
                <c:pt idx="15219">
                  <c:v>0.30218210010074986</c:v>
                </c:pt>
                <c:pt idx="15220">
                  <c:v>0.30214239545931881</c:v>
                </c:pt>
                <c:pt idx="15221">
                  <c:v>0.30210269864274958</c:v>
                </c:pt>
                <c:pt idx="15222">
                  <c:v>0.30206300964898158</c:v>
                </c:pt>
                <c:pt idx="15223">
                  <c:v>0.30202332847596308</c:v>
                </c:pt>
                <c:pt idx="15224">
                  <c:v>0.30198365512163838</c:v>
                </c:pt>
                <c:pt idx="15225">
                  <c:v>0.30194398958395408</c:v>
                </c:pt>
                <c:pt idx="15226">
                  <c:v>0.30190433186085608</c:v>
                </c:pt>
                <c:pt idx="15227">
                  <c:v>0.30186468195029142</c:v>
                </c:pt>
                <c:pt idx="15228">
                  <c:v>0.30182503985020626</c:v>
                </c:pt>
                <c:pt idx="15229">
                  <c:v>0.30178540555855182</c:v>
                </c:pt>
                <c:pt idx="15230">
                  <c:v>0.30174577907327832</c:v>
                </c:pt>
                <c:pt idx="15231">
                  <c:v>0.30170616039233589</c:v>
                </c:pt>
                <c:pt idx="15232">
                  <c:v>0.30166654951367317</c:v>
                </c:pt>
                <c:pt idx="15233">
                  <c:v>0.30162694643524285</c:v>
                </c:pt>
                <c:pt idx="15234">
                  <c:v>0.30158735115499641</c:v>
                </c:pt>
                <c:pt idx="15235">
                  <c:v>0.30154776367088737</c:v>
                </c:pt>
                <c:pt idx="15236">
                  <c:v>0.30150818398086943</c:v>
                </c:pt>
                <c:pt idx="15237">
                  <c:v>0.30146861208289366</c:v>
                </c:pt>
                <c:pt idx="15238">
                  <c:v>0.30142904797491826</c:v>
                </c:pt>
                <c:pt idx="15239">
                  <c:v>0.30138949165489842</c:v>
                </c:pt>
                <c:pt idx="15240">
                  <c:v>0.30134994312078695</c:v>
                </c:pt>
                <c:pt idx="15241">
                  <c:v>0.30131040237054607</c:v>
                </c:pt>
                <c:pt idx="15242">
                  <c:v>0.30127086940212688</c:v>
                </c:pt>
                <c:pt idx="15243">
                  <c:v>0.30123134421349229</c:v>
                </c:pt>
                <c:pt idx="15244">
                  <c:v>0.30119182680260081</c:v>
                </c:pt>
                <c:pt idx="15245">
                  <c:v>0.30115231716741175</c:v>
                </c:pt>
                <c:pt idx="15246">
                  <c:v>0.30111281530588363</c:v>
                </c:pt>
                <c:pt idx="15247">
                  <c:v>0.30107332121597613</c:v>
                </c:pt>
                <c:pt idx="15248">
                  <c:v>0.30103383489565338</c:v>
                </c:pt>
                <c:pt idx="15249">
                  <c:v>0.30099435634287708</c:v>
                </c:pt>
                <c:pt idx="15250">
                  <c:v>0.30095488555561051</c:v>
                </c:pt>
                <c:pt idx="15251">
                  <c:v>0.3009154225318128</c:v>
                </c:pt>
                <c:pt idx="15252">
                  <c:v>0.30087596726945776</c:v>
                </c:pt>
                <c:pt idx="15253">
                  <c:v>0.30083651976649739</c:v>
                </c:pt>
                <c:pt idx="15254">
                  <c:v>0.30079708002090555</c:v>
                </c:pt>
                <c:pt idx="15255">
                  <c:v>0.30075764803064781</c:v>
                </c:pt>
                <c:pt idx="15256">
                  <c:v>0.30071822379369062</c:v>
                </c:pt>
                <c:pt idx="15257">
                  <c:v>0.30067880730800073</c:v>
                </c:pt>
                <c:pt idx="15258">
                  <c:v>0.30063939857154276</c:v>
                </c:pt>
                <c:pt idx="15259">
                  <c:v>0.30059999758229244</c:v>
                </c:pt>
                <c:pt idx="15260">
                  <c:v>0.30056060433821497</c:v>
                </c:pt>
                <c:pt idx="15261">
                  <c:v>0.30052121883728061</c:v>
                </c:pt>
                <c:pt idx="15262">
                  <c:v>0.30048184107746256</c:v>
                </c:pt>
                <c:pt idx="15263">
                  <c:v>0.30044247105672783</c:v>
                </c:pt>
                <c:pt idx="15264">
                  <c:v>0.30040310877305182</c:v>
                </c:pt>
                <c:pt idx="15265">
                  <c:v>0.30036375422440914</c:v>
                </c:pt>
                <c:pt idx="15266">
                  <c:v>0.30032440740876937</c:v>
                </c:pt>
                <c:pt idx="15267">
                  <c:v>0.30028506832410795</c:v>
                </c:pt>
                <c:pt idx="15268">
                  <c:v>0.30024573696839879</c:v>
                </c:pt>
                <c:pt idx="15269">
                  <c:v>0.3002064133396225</c:v>
                </c:pt>
                <c:pt idx="15270">
                  <c:v>0.30016709743574638</c:v>
                </c:pt>
                <c:pt idx="15271">
                  <c:v>0.30012778925475669</c:v>
                </c:pt>
                <c:pt idx="15272">
                  <c:v>0.30008848879462363</c:v>
                </c:pt>
                <c:pt idx="15273">
                  <c:v>0.30004919605332564</c:v>
                </c:pt>
                <c:pt idx="15274">
                  <c:v>0.30000991102884816</c:v>
                </c:pt>
                <c:pt idx="15275">
                  <c:v>0.29997063371916388</c:v>
                </c:pt>
                <c:pt idx="15276">
                  <c:v>0.29993136412225485</c:v>
                </c:pt>
                <c:pt idx="15277">
                  <c:v>0.2998921022361013</c:v>
                </c:pt>
                <c:pt idx="15278">
                  <c:v>0.29985284805868795</c:v>
                </c:pt>
                <c:pt idx="15279">
                  <c:v>0.29981360158799375</c:v>
                </c:pt>
                <c:pt idx="15280">
                  <c:v>0.29977436282200193</c:v>
                </c:pt>
                <c:pt idx="15281">
                  <c:v>0.29973513175869376</c:v>
                </c:pt>
                <c:pt idx="15282">
                  <c:v>0.29969590839605781</c:v>
                </c:pt>
                <c:pt idx="15283">
                  <c:v>0.2996566927320774</c:v>
                </c:pt>
                <c:pt idx="15284">
                  <c:v>0.29961748476473482</c:v>
                </c:pt>
                <c:pt idx="15285">
                  <c:v>0.29957828449202062</c:v>
                </c:pt>
                <c:pt idx="15286">
                  <c:v>0.29953909191191697</c:v>
                </c:pt>
                <c:pt idx="15287">
                  <c:v>0.29949990702241591</c:v>
                </c:pt>
                <c:pt idx="15288">
                  <c:v>0.29946072982150163</c:v>
                </c:pt>
                <c:pt idx="15289">
                  <c:v>0.29942156030716477</c:v>
                </c:pt>
                <c:pt idx="15290">
                  <c:v>0.29938239847739267</c:v>
                </c:pt>
                <c:pt idx="15291">
                  <c:v>0.29934324433017628</c:v>
                </c:pt>
                <c:pt idx="15292">
                  <c:v>0.29930409786350937</c:v>
                </c:pt>
                <c:pt idx="15293">
                  <c:v>0.29926495907537731</c:v>
                </c:pt>
                <c:pt idx="15294">
                  <c:v>0.29922582796377784</c:v>
                </c:pt>
                <c:pt idx="15295">
                  <c:v>0.29918670452669882</c:v>
                </c:pt>
                <c:pt idx="15296">
                  <c:v>0.29914758876213676</c:v>
                </c:pt>
                <c:pt idx="15297">
                  <c:v>0.29910848066808482</c:v>
                </c:pt>
                <c:pt idx="15298">
                  <c:v>0.29906938024253682</c:v>
                </c:pt>
                <c:pt idx="15299">
                  <c:v>0.29903028748348798</c:v>
                </c:pt>
                <c:pt idx="15300">
                  <c:v>0.29899120238893495</c:v>
                </c:pt>
                <c:pt idx="15301">
                  <c:v>0.29895212495687512</c:v>
                </c:pt>
                <c:pt idx="15302">
                  <c:v>0.29891305518530231</c:v>
                </c:pt>
                <c:pt idx="15303">
                  <c:v>0.29887399307221968</c:v>
                </c:pt>
                <c:pt idx="15304">
                  <c:v>0.29883493861561788</c:v>
                </c:pt>
                <c:pt idx="15305">
                  <c:v>0.2987958918135033</c:v>
                </c:pt>
                <c:pt idx="15306">
                  <c:v>0.29875685266387308</c:v>
                </c:pt>
                <c:pt idx="15307">
                  <c:v>0.298717821164729</c:v>
                </c:pt>
                <c:pt idx="15308">
                  <c:v>0.29867879731407176</c:v>
                </c:pt>
                <c:pt idx="15309">
                  <c:v>0.29863978110989886</c:v>
                </c:pt>
                <c:pt idx="15310">
                  <c:v>0.29860077255021727</c:v>
                </c:pt>
                <c:pt idx="15311">
                  <c:v>0.29856177163302838</c:v>
                </c:pt>
                <c:pt idx="15312">
                  <c:v>0.29852277835633884</c:v>
                </c:pt>
                <c:pt idx="15313">
                  <c:v>0.29848379271814951</c:v>
                </c:pt>
                <c:pt idx="15314">
                  <c:v>0.29844481471646644</c:v>
                </c:pt>
                <c:pt idx="15315">
                  <c:v>0.29840584434929585</c:v>
                </c:pt>
                <c:pt idx="15316">
                  <c:v>0.29836688161464603</c:v>
                </c:pt>
                <c:pt idx="15317">
                  <c:v>0.29832792651051537</c:v>
                </c:pt>
                <c:pt idx="15318">
                  <c:v>0.29828897903492391</c:v>
                </c:pt>
                <c:pt idx="15319">
                  <c:v>0.29825003918587017</c:v>
                </c:pt>
                <c:pt idx="15320">
                  <c:v>0.29821110696136677</c:v>
                </c:pt>
                <c:pt idx="15321">
                  <c:v>0.2981721823594265</c:v>
                </c:pt>
                <c:pt idx="15322">
                  <c:v>0.2981332653780534</c:v>
                </c:pt>
                <c:pt idx="15323">
                  <c:v>0.2980943560152608</c:v>
                </c:pt>
                <c:pt idx="15324">
                  <c:v>0.29805545426906188</c:v>
                </c:pt>
                <c:pt idx="15325">
                  <c:v>0.29801656013747008</c:v>
                </c:pt>
                <c:pt idx="15326">
                  <c:v>0.29797767361849253</c:v>
                </c:pt>
                <c:pt idx="15327">
                  <c:v>0.29793879471014645</c:v>
                </c:pt>
                <c:pt idx="15328">
                  <c:v>0.29789992341044602</c:v>
                </c:pt>
                <c:pt idx="15329">
                  <c:v>0.29786105971740501</c:v>
                </c:pt>
                <c:pt idx="15330">
                  <c:v>0.29782220362904038</c:v>
                </c:pt>
                <c:pt idx="15331">
                  <c:v>0.29778335514336418</c:v>
                </c:pt>
                <c:pt idx="15332">
                  <c:v>0.29774451425839804</c:v>
                </c:pt>
                <c:pt idx="15333">
                  <c:v>0.29770568097215738</c:v>
                </c:pt>
                <c:pt idx="15334">
                  <c:v>0.29766685528266246</c:v>
                </c:pt>
                <c:pt idx="15335">
                  <c:v>0.29762803718792608</c:v>
                </c:pt>
                <c:pt idx="15336">
                  <c:v>0.29758922668597088</c:v>
                </c:pt>
                <c:pt idx="15337">
                  <c:v>0.29755042377482016</c:v>
                </c:pt>
                <c:pt idx="15338">
                  <c:v>0.29751162845248752</c:v>
                </c:pt>
                <c:pt idx="15339">
                  <c:v>0.29747284071699992</c:v>
                </c:pt>
                <c:pt idx="15340">
                  <c:v>0.29743406056637733</c:v>
                </c:pt>
                <c:pt idx="15341">
                  <c:v>0.29739528799864462</c:v>
                </c:pt>
                <c:pt idx="15342">
                  <c:v>0.29735652301181936</c:v>
                </c:pt>
                <c:pt idx="15343">
                  <c:v>0.29731776560392947</c:v>
                </c:pt>
                <c:pt idx="15344">
                  <c:v>0.29727901577299692</c:v>
                </c:pt>
                <c:pt idx="15345">
                  <c:v>0.29724027351705118</c:v>
                </c:pt>
                <c:pt idx="15346">
                  <c:v>0.29720153883411277</c:v>
                </c:pt>
                <c:pt idx="15347">
                  <c:v>0.29716281172221376</c:v>
                </c:pt>
                <c:pt idx="15348">
                  <c:v>0.29712409217937547</c:v>
                </c:pt>
                <c:pt idx="15349">
                  <c:v>0.2970853802036284</c:v>
                </c:pt>
                <c:pt idx="15350">
                  <c:v>0.29704667579300126</c:v>
                </c:pt>
                <c:pt idx="15351">
                  <c:v>0.29700797894552089</c:v>
                </c:pt>
                <c:pt idx="15352">
                  <c:v>0.29696928965921987</c:v>
                </c:pt>
                <c:pt idx="15353">
                  <c:v>0.29693060793212511</c:v>
                </c:pt>
                <c:pt idx="15354">
                  <c:v>0.29689193376227041</c:v>
                </c:pt>
                <c:pt idx="15355">
                  <c:v>0.29685326714768662</c:v>
                </c:pt>
                <c:pt idx="15356">
                  <c:v>0.29681460808640375</c:v>
                </c:pt>
                <c:pt idx="15357">
                  <c:v>0.29677595657645534</c:v>
                </c:pt>
                <c:pt idx="15358">
                  <c:v>0.29673731261587727</c:v>
                </c:pt>
                <c:pt idx="15359">
                  <c:v>0.29669867620270346</c:v>
                </c:pt>
                <c:pt idx="15360">
                  <c:v>0.29666004733496637</c:v>
                </c:pt>
                <c:pt idx="15361">
                  <c:v>0.2966214260106998</c:v>
                </c:pt>
                <c:pt idx="15362">
                  <c:v>0.29658281222794636</c:v>
                </c:pt>
                <c:pt idx="15363">
                  <c:v>0.29654420598473513</c:v>
                </c:pt>
                <c:pt idx="15364">
                  <c:v>0.29650560727910791</c:v>
                </c:pt>
                <c:pt idx="15365">
                  <c:v>0.29646701610909998</c:v>
                </c:pt>
                <c:pt idx="15366">
                  <c:v>0.29642843247275408</c:v>
                </c:pt>
                <c:pt idx="15367">
                  <c:v>0.29638985636810522</c:v>
                </c:pt>
                <c:pt idx="15368">
                  <c:v>0.29635128779319386</c:v>
                </c:pt>
                <c:pt idx="15369">
                  <c:v>0.29631272674606374</c:v>
                </c:pt>
                <c:pt idx="15370">
                  <c:v>0.29627417322475336</c:v>
                </c:pt>
                <c:pt idx="15371">
                  <c:v>0.29623562722730107</c:v>
                </c:pt>
                <c:pt idx="15372">
                  <c:v>0.29619708875175527</c:v>
                </c:pt>
                <c:pt idx="15373">
                  <c:v>0.2961585577961568</c:v>
                </c:pt>
                <c:pt idx="15374">
                  <c:v>0.29612003435854972</c:v>
                </c:pt>
                <c:pt idx="15375">
                  <c:v>0.29608151843697578</c:v>
                </c:pt>
                <c:pt idx="15376">
                  <c:v>0.29604301002948286</c:v>
                </c:pt>
                <c:pt idx="15377">
                  <c:v>0.29600450913411674</c:v>
                </c:pt>
                <c:pt idx="15378">
                  <c:v>0.2959660157489209</c:v>
                </c:pt>
                <c:pt idx="15379">
                  <c:v>0.29592752987194443</c:v>
                </c:pt>
                <c:pt idx="15380">
                  <c:v>0.2958890515012314</c:v>
                </c:pt>
                <c:pt idx="15381">
                  <c:v>0.29585058063483627</c:v>
                </c:pt>
                <c:pt idx="15382">
                  <c:v>0.29581211727080292</c:v>
                </c:pt>
                <c:pt idx="15383">
                  <c:v>0.29577366140717831</c:v>
                </c:pt>
                <c:pt idx="15384">
                  <c:v>0.29573521304201855</c:v>
                </c:pt>
                <c:pt idx="15385">
                  <c:v>0.29569677217337181</c:v>
                </c:pt>
                <c:pt idx="15386">
                  <c:v>0.29565833879928932</c:v>
                </c:pt>
                <c:pt idx="15387">
                  <c:v>0.29561991291782375</c:v>
                </c:pt>
                <c:pt idx="15388">
                  <c:v>0.29558149452702437</c:v>
                </c:pt>
                <c:pt idx="15389">
                  <c:v>0.29554308362494947</c:v>
                </c:pt>
                <c:pt idx="15390">
                  <c:v>0.29550468020965043</c:v>
                </c:pt>
                <c:pt idx="15391">
                  <c:v>0.29546628427917854</c:v>
                </c:pt>
                <c:pt idx="15392">
                  <c:v>0.29542789583159218</c:v>
                </c:pt>
                <c:pt idx="15393">
                  <c:v>0.29538951486494847</c:v>
                </c:pt>
                <c:pt idx="15394">
                  <c:v>0.29535114137729951</c:v>
                </c:pt>
                <c:pt idx="15395">
                  <c:v>0.29531277536670697</c:v>
                </c:pt>
                <c:pt idx="15396">
                  <c:v>0.29527441683122241</c:v>
                </c:pt>
                <c:pt idx="15397">
                  <c:v>0.29523606576891032</c:v>
                </c:pt>
                <c:pt idx="15398">
                  <c:v>0.2951977221778268</c:v>
                </c:pt>
                <c:pt idx="15399">
                  <c:v>0.29515938605603126</c:v>
                </c:pt>
                <c:pt idx="15400">
                  <c:v>0.29512105740158429</c:v>
                </c:pt>
                <c:pt idx="15401">
                  <c:v>0.29508273621254844</c:v>
                </c:pt>
                <c:pt idx="15402">
                  <c:v>0.2950444224869791</c:v>
                </c:pt>
                <c:pt idx="15403">
                  <c:v>0.29500611622294587</c:v>
                </c:pt>
                <c:pt idx="15404">
                  <c:v>0.29496781741850431</c:v>
                </c:pt>
                <c:pt idx="15405">
                  <c:v>0.29492952607172251</c:v>
                </c:pt>
                <c:pt idx="15406">
                  <c:v>0.29489124218066332</c:v>
                </c:pt>
                <c:pt idx="15407">
                  <c:v>0.29485296574339237</c:v>
                </c:pt>
                <c:pt idx="15408">
                  <c:v>0.29481469675797212</c:v>
                </c:pt>
                <c:pt idx="15409">
                  <c:v>0.29477643522246855</c:v>
                </c:pt>
                <c:pt idx="15410">
                  <c:v>0.29473818113494954</c:v>
                </c:pt>
                <c:pt idx="15411">
                  <c:v>0.2946999344934797</c:v>
                </c:pt>
                <c:pt idx="15412">
                  <c:v>0.29466169529613051</c:v>
                </c:pt>
                <c:pt idx="15413">
                  <c:v>0.29462346354096958</c:v>
                </c:pt>
                <c:pt idx="15414">
                  <c:v>0.29458523922606311</c:v>
                </c:pt>
                <c:pt idx="15415">
                  <c:v>0.29454702234948132</c:v>
                </c:pt>
                <c:pt idx="15416">
                  <c:v>0.29450881290929776</c:v>
                </c:pt>
                <c:pt idx="15417">
                  <c:v>0.29447061090357857</c:v>
                </c:pt>
                <c:pt idx="15418">
                  <c:v>0.29443241633039652</c:v>
                </c:pt>
                <c:pt idx="15419">
                  <c:v>0.29439422918782737</c:v>
                </c:pt>
                <c:pt idx="15420">
                  <c:v>0.2943560494739369</c:v>
                </c:pt>
                <c:pt idx="15421">
                  <c:v>0.29431787718680658</c:v>
                </c:pt>
                <c:pt idx="15422">
                  <c:v>0.29427971232450245</c:v>
                </c:pt>
                <c:pt idx="15423">
                  <c:v>0.29424155488510229</c:v>
                </c:pt>
                <c:pt idx="15424">
                  <c:v>0.29420340486668317</c:v>
                </c:pt>
                <c:pt idx="15425">
                  <c:v>0.29416526226731932</c:v>
                </c:pt>
                <c:pt idx="15426">
                  <c:v>0.29412712708508681</c:v>
                </c:pt>
                <c:pt idx="15427">
                  <c:v>0.2940889993180657</c:v>
                </c:pt>
                <c:pt idx="15428">
                  <c:v>0.29405087896432652</c:v>
                </c:pt>
                <c:pt idx="15429">
                  <c:v>0.29401276602195375</c:v>
                </c:pt>
                <c:pt idx="15430">
                  <c:v>0.29397466048902443</c:v>
                </c:pt>
                <c:pt idx="15431">
                  <c:v>0.29393656236361793</c:v>
                </c:pt>
                <c:pt idx="15432">
                  <c:v>0.29389847164381483</c:v>
                </c:pt>
                <c:pt idx="15433">
                  <c:v>0.29386038832769562</c:v>
                </c:pt>
                <c:pt idx="15434">
                  <c:v>0.29382231241333906</c:v>
                </c:pt>
                <c:pt idx="15435">
                  <c:v>0.2937842438988334</c:v>
                </c:pt>
                <c:pt idx="15436">
                  <c:v>0.29374618278225645</c:v>
                </c:pt>
                <c:pt idx="15437">
                  <c:v>0.29370812906169147</c:v>
                </c:pt>
                <c:pt idx="15438">
                  <c:v>0.29367008273522482</c:v>
                </c:pt>
                <c:pt idx="15439">
                  <c:v>0.2936320438009396</c:v>
                </c:pt>
                <c:pt idx="15440">
                  <c:v>0.29359401225692111</c:v>
                </c:pt>
                <c:pt idx="15441">
                  <c:v>0.29355598810125538</c:v>
                </c:pt>
                <c:pt idx="15442">
                  <c:v>0.29351797133203011</c:v>
                </c:pt>
                <c:pt idx="15443">
                  <c:v>0.29347996194732839</c:v>
                </c:pt>
                <c:pt idx="15444">
                  <c:v>0.29344195994523781</c:v>
                </c:pt>
                <c:pt idx="15445">
                  <c:v>0.2934039653238541</c:v>
                </c:pt>
                <c:pt idx="15446">
                  <c:v>0.29336597808125614</c:v>
                </c:pt>
                <c:pt idx="15447">
                  <c:v>0.29332799821553912</c:v>
                </c:pt>
                <c:pt idx="15448">
                  <c:v>0.29329002572479118</c:v>
                </c:pt>
                <c:pt idx="15449">
                  <c:v>0.29325206060710501</c:v>
                </c:pt>
                <c:pt idx="15450">
                  <c:v>0.29321410286057081</c:v>
                </c:pt>
                <c:pt idx="15451">
                  <c:v>0.29317615248328005</c:v>
                </c:pt>
                <c:pt idx="15452">
                  <c:v>0.29313820947332575</c:v>
                </c:pt>
                <c:pt idx="15453">
                  <c:v>0.29310027382880294</c:v>
                </c:pt>
                <c:pt idx="15454">
                  <c:v>0.29306234554779947</c:v>
                </c:pt>
                <c:pt idx="15455">
                  <c:v>0.29302442462841582</c:v>
                </c:pt>
                <c:pt idx="15456">
                  <c:v>0.29298651106874668</c:v>
                </c:pt>
                <c:pt idx="15457">
                  <c:v>0.2929486048668824</c:v>
                </c:pt>
                <c:pt idx="15458">
                  <c:v>0.29291070602092384</c:v>
                </c:pt>
                <c:pt idx="15459">
                  <c:v>0.29287281452896674</c:v>
                </c:pt>
                <c:pt idx="15460">
                  <c:v>0.29283493038910841</c:v>
                </c:pt>
                <c:pt idx="15461">
                  <c:v>0.29279705359944547</c:v>
                </c:pt>
                <c:pt idx="15462">
                  <c:v>0.29275918415807956</c:v>
                </c:pt>
                <c:pt idx="15463">
                  <c:v>0.29272132206310825</c:v>
                </c:pt>
                <c:pt idx="15464">
                  <c:v>0.29268346731263462</c:v>
                </c:pt>
                <c:pt idx="15465">
                  <c:v>0.29264561990475285</c:v>
                </c:pt>
                <c:pt idx="15466">
                  <c:v>0.29260777983756875</c:v>
                </c:pt>
                <c:pt idx="15467">
                  <c:v>0.29256994710918138</c:v>
                </c:pt>
                <c:pt idx="15468">
                  <c:v>0.29253212171769588</c:v>
                </c:pt>
                <c:pt idx="15469">
                  <c:v>0.29249430366121432</c:v>
                </c:pt>
                <c:pt idx="15470">
                  <c:v>0.29245649293784243</c:v>
                </c:pt>
                <c:pt idx="15471">
                  <c:v>0.29241868954567918</c:v>
                </c:pt>
                <c:pt idx="15472">
                  <c:v>0.29238089348283269</c:v>
                </c:pt>
                <c:pt idx="15473">
                  <c:v>0.29234310474740582</c:v>
                </c:pt>
                <c:pt idx="15474">
                  <c:v>0.29230532333751014</c:v>
                </c:pt>
                <c:pt idx="15475">
                  <c:v>0.29226754925124632</c:v>
                </c:pt>
                <c:pt idx="15476">
                  <c:v>0.29222978248672549</c:v>
                </c:pt>
                <c:pt idx="15477">
                  <c:v>0.29219202304205488</c:v>
                </c:pt>
                <c:pt idx="15478">
                  <c:v>0.29215427091534307</c:v>
                </c:pt>
                <c:pt idx="15479">
                  <c:v>0.29211652610469763</c:v>
                </c:pt>
                <c:pt idx="15480">
                  <c:v>0.29207878860822906</c:v>
                </c:pt>
                <c:pt idx="15481">
                  <c:v>0.29204105842404693</c:v>
                </c:pt>
                <c:pt idx="15482">
                  <c:v>0.29200333555026431</c:v>
                </c:pt>
                <c:pt idx="15483">
                  <c:v>0.29196561998499326</c:v>
                </c:pt>
                <c:pt idx="15484">
                  <c:v>0.29192791172634214</c:v>
                </c:pt>
                <c:pt idx="15485">
                  <c:v>0.29189021077242538</c:v>
                </c:pt>
                <c:pt idx="15486">
                  <c:v>0.29185251712135801</c:v>
                </c:pt>
                <c:pt idx="15487">
                  <c:v>0.29181483077125286</c:v>
                </c:pt>
                <c:pt idx="15488">
                  <c:v>0.29177715172022256</c:v>
                </c:pt>
                <c:pt idx="15489">
                  <c:v>0.29173947996638577</c:v>
                </c:pt>
                <c:pt idx="15490">
                  <c:v>0.29170181550785806</c:v>
                </c:pt>
                <c:pt idx="15491">
                  <c:v>0.29166415834275328</c:v>
                </c:pt>
                <c:pt idx="15492">
                  <c:v>0.29162650846918892</c:v>
                </c:pt>
                <c:pt idx="15493">
                  <c:v>0.2915888658852876</c:v>
                </c:pt>
                <c:pt idx="15494">
                  <c:v>0.29155123058915733</c:v>
                </c:pt>
                <c:pt idx="15495">
                  <c:v>0.29151360257892617</c:v>
                </c:pt>
                <c:pt idx="15496">
                  <c:v>0.2914759818527129</c:v>
                </c:pt>
                <c:pt idx="15497">
                  <c:v>0.29143836840863052</c:v>
                </c:pt>
                <c:pt idx="15498">
                  <c:v>0.29140076224480993</c:v>
                </c:pt>
                <c:pt idx="15499">
                  <c:v>0.29136316335936291</c:v>
                </c:pt>
                <c:pt idx="15500">
                  <c:v>0.29132557175041618</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0.29102510060764791</c:v>
                </c:pt>
                <c:pt idx="15509">
                  <c:v>0.29098757440278078</c:v>
                </c:pt>
                <c:pt idx="15510">
                  <c:v>0.29095005545566482</c:v>
                </c:pt>
                <c:pt idx="15511">
                  <c:v>0.29091254376443143</c:v>
                </c:pt>
                <c:pt idx="15512">
                  <c:v>0.29087503932720588</c:v>
                </c:pt>
                <c:pt idx="15513">
                  <c:v>0.29083754214211727</c:v>
                </c:pt>
                <c:pt idx="15514">
                  <c:v>0.29080005220730032</c:v>
                </c:pt>
                <c:pt idx="15515">
                  <c:v>0.29076256952088486</c:v>
                </c:pt>
                <c:pt idx="15516">
                  <c:v>0.29072509408099845</c:v>
                </c:pt>
                <c:pt idx="15517">
                  <c:v>0.29068762588577884</c:v>
                </c:pt>
                <c:pt idx="15518">
                  <c:v>0.29065016493335388</c:v>
                </c:pt>
                <c:pt idx="15519">
                  <c:v>0.29061271122186194</c:v>
                </c:pt>
                <c:pt idx="15520">
                  <c:v>0.29057526474943157</c:v>
                </c:pt>
                <c:pt idx="15521">
                  <c:v>0.29053782551419927</c:v>
                </c:pt>
                <c:pt idx="15522">
                  <c:v>0.29050039351430351</c:v>
                </c:pt>
                <c:pt idx="15523">
                  <c:v>0.29046296874787736</c:v>
                </c:pt>
                <c:pt idx="15524">
                  <c:v>0.29042555121305497</c:v>
                </c:pt>
                <c:pt idx="15525">
                  <c:v>0.29038814090797704</c:v>
                </c:pt>
                <c:pt idx="15526">
                  <c:v>0.29035073783077886</c:v>
                </c:pt>
                <c:pt idx="15527">
                  <c:v>0.29031334197959952</c:v>
                </c:pt>
                <c:pt idx="15528">
                  <c:v>0.29027595335257755</c:v>
                </c:pt>
                <c:pt idx="15529">
                  <c:v>0.29023857194785402</c:v>
                </c:pt>
                <c:pt idx="15530">
                  <c:v>0.29020119776356357</c:v>
                </c:pt>
                <c:pt idx="15531">
                  <c:v>0.29016383079785424</c:v>
                </c:pt>
                <c:pt idx="15532">
                  <c:v>0.29012647104886308</c:v>
                </c:pt>
                <c:pt idx="15533">
                  <c:v>0.29008911851472885</c:v>
                </c:pt>
                <c:pt idx="15534">
                  <c:v>0.29005177319359948</c:v>
                </c:pt>
                <c:pt idx="15535">
                  <c:v>0.29001443508361702</c:v>
                </c:pt>
                <c:pt idx="15536">
                  <c:v>0.28997710418292216</c:v>
                </c:pt>
                <c:pt idx="15537">
                  <c:v>0.28993978048966107</c:v>
                </c:pt>
                <c:pt idx="15538">
                  <c:v>0.2899024640019775</c:v>
                </c:pt>
                <c:pt idx="15539">
                  <c:v>0.28986515471801649</c:v>
                </c:pt>
                <c:pt idx="15540">
                  <c:v>0.28982785263592581</c:v>
                </c:pt>
                <c:pt idx="15541">
                  <c:v>0.28979055775385132</c:v>
                </c:pt>
                <c:pt idx="15542">
                  <c:v>0.28975327006993912</c:v>
                </c:pt>
                <c:pt idx="15543">
                  <c:v>0.28971598958233796</c:v>
                </c:pt>
                <c:pt idx="15544">
                  <c:v>0.28967871628919695</c:v>
                </c:pt>
                <c:pt idx="15545">
                  <c:v>0.28964145018866161</c:v>
                </c:pt>
                <c:pt idx="15546">
                  <c:v>0.28960419127888665</c:v>
                </c:pt>
                <c:pt idx="15547">
                  <c:v>0.28956693955801582</c:v>
                </c:pt>
                <c:pt idx="15548">
                  <c:v>0.28952969502420689</c:v>
                </c:pt>
                <c:pt idx="15549">
                  <c:v>0.28949245767560439</c:v>
                </c:pt>
                <c:pt idx="15550">
                  <c:v>0.2894552275103634</c:v>
                </c:pt>
                <c:pt idx="15551">
                  <c:v>0.28941800452663741</c:v>
                </c:pt>
                <c:pt idx="15552">
                  <c:v>0.28938078872258044</c:v>
                </c:pt>
                <c:pt idx="15553">
                  <c:v>0.28934358009634031</c:v>
                </c:pt>
                <c:pt idx="15554">
                  <c:v>0.28930637864607794</c:v>
                </c:pt>
                <c:pt idx="15555">
                  <c:v>0.28926918436994498</c:v>
                </c:pt>
                <c:pt idx="15556">
                  <c:v>0.28923199726609522</c:v>
                </c:pt>
                <c:pt idx="15557">
                  <c:v>0.28919481733268992</c:v>
                </c:pt>
                <c:pt idx="15558">
                  <c:v>0.2891576445678794</c:v>
                </c:pt>
                <c:pt idx="15559">
                  <c:v>0.28912047896982812</c:v>
                </c:pt>
                <c:pt idx="15560">
                  <c:v>0.28908332053668501</c:v>
                </c:pt>
                <c:pt idx="15561">
                  <c:v>0.28904616926661736</c:v>
                </c:pt>
                <c:pt idx="15562">
                  <c:v>0.28900902515777732</c:v>
                </c:pt>
                <c:pt idx="15563">
                  <c:v>0.28897188820832831</c:v>
                </c:pt>
                <c:pt idx="15564">
                  <c:v>0.28893475841642963</c:v>
                </c:pt>
                <c:pt idx="15565">
                  <c:v>0.28889763578024352</c:v>
                </c:pt>
                <c:pt idx="15566">
                  <c:v>0.28886052029792858</c:v>
                </c:pt>
                <c:pt idx="15567">
                  <c:v>0.28882341196764943</c:v>
                </c:pt>
                <c:pt idx="15568">
                  <c:v>0.28878631078756362</c:v>
                </c:pt>
                <c:pt idx="15569">
                  <c:v>0.28874921675583864</c:v>
                </c:pt>
                <c:pt idx="15570">
                  <c:v>0.28871212987063882</c:v>
                </c:pt>
                <c:pt idx="15571">
                  <c:v>0.28867505013012629</c:v>
                </c:pt>
                <c:pt idx="15572">
                  <c:v>0.28863797753246895</c:v>
                </c:pt>
                <c:pt idx="15573">
                  <c:v>0.28860091207582839</c:v>
                </c:pt>
                <c:pt idx="15574">
                  <c:v>0.28856385375837151</c:v>
                </c:pt>
                <c:pt idx="15575">
                  <c:v>0.28852680257826835</c:v>
                </c:pt>
                <c:pt idx="15576">
                  <c:v>0.28848975853368097</c:v>
                </c:pt>
                <c:pt idx="15577">
                  <c:v>0.28845272162278274</c:v>
                </c:pt>
                <c:pt idx="15578">
                  <c:v>0.28841569184373772</c:v>
                </c:pt>
                <c:pt idx="15579">
                  <c:v>0.288378669194719</c:v>
                </c:pt>
                <c:pt idx="15580">
                  <c:v>0.28834165367388842</c:v>
                </c:pt>
                <c:pt idx="15581">
                  <c:v>0.28830464527942712</c:v>
                </c:pt>
                <c:pt idx="15582">
                  <c:v>0.28826764400949556</c:v>
                </c:pt>
                <c:pt idx="15583">
                  <c:v>0.28823064986227231</c:v>
                </c:pt>
                <c:pt idx="15584">
                  <c:v>0.28819366283592684</c:v>
                </c:pt>
                <c:pt idx="15585">
                  <c:v>0.28815668292863272</c:v>
                </c:pt>
                <c:pt idx="15586">
                  <c:v>0.2881197101385603</c:v>
                </c:pt>
                <c:pt idx="15587">
                  <c:v>0.28808274446388582</c:v>
                </c:pt>
                <c:pt idx="15588">
                  <c:v>0.28804578590278423</c:v>
                </c:pt>
                <c:pt idx="15589">
                  <c:v>0.28800883445342684</c:v>
                </c:pt>
                <c:pt idx="15590">
                  <c:v>0.28797189011399238</c:v>
                </c:pt>
                <c:pt idx="15591">
                  <c:v>0.28793495288265752</c:v>
                </c:pt>
                <c:pt idx="15592">
                  <c:v>0.28789802275759435</c:v>
                </c:pt>
                <c:pt idx="15593">
                  <c:v>0.28786109973698482</c:v>
                </c:pt>
                <c:pt idx="15594">
                  <c:v>0.2878241838190076</c:v>
                </c:pt>
                <c:pt idx="15595">
                  <c:v>0.28778727500183282</c:v>
                </c:pt>
                <c:pt idx="15596">
                  <c:v>0.28775037328364972</c:v>
                </c:pt>
                <c:pt idx="15597">
                  <c:v>0.28771347866262942</c:v>
                </c:pt>
                <c:pt idx="15598">
                  <c:v>0.28767659113695992</c:v>
                </c:pt>
                <c:pt idx="15599">
                  <c:v>0.28763971070481431</c:v>
                </c:pt>
                <c:pt idx="15600">
                  <c:v>0.28760283736438091</c:v>
                </c:pt>
                <c:pt idx="15601">
                  <c:v>0.28756597111383686</c:v>
                </c:pt>
                <c:pt idx="15602">
                  <c:v>0.28752911195136482</c:v>
                </c:pt>
                <c:pt idx="15603">
                  <c:v>0.28749225987514998</c:v>
                </c:pt>
                <c:pt idx="15604">
                  <c:v>0.2874554148833755</c:v>
                </c:pt>
                <c:pt idx="15605">
                  <c:v>0.28741857697422768</c:v>
                </c:pt>
                <c:pt idx="15606">
                  <c:v>0.28738174614588552</c:v>
                </c:pt>
                <c:pt idx="15607">
                  <c:v>0.28734492239653742</c:v>
                </c:pt>
                <c:pt idx="15608">
                  <c:v>0.28730810572437293</c:v>
                </c:pt>
                <c:pt idx="15609">
                  <c:v>0.2872712961275718</c:v>
                </c:pt>
                <c:pt idx="15610">
                  <c:v>0.28723449360432662</c:v>
                </c:pt>
                <c:pt idx="15611">
                  <c:v>0.28719769815282331</c:v>
                </c:pt>
                <c:pt idx="15612">
                  <c:v>0.28716090977125164</c:v>
                </c:pt>
                <c:pt idx="15613">
                  <c:v>0.28712412845779595</c:v>
                </c:pt>
                <c:pt idx="15614">
                  <c:v>0.28708735421065146</c:v>
                </c:pt>
                <c:pt idx="15615">
                  <c:v>0.28705058702800434</c:v>
                </c:pt>
                <c:pt idx="15616">
                  <c:v>0.28701382690804617</c:v>
                </c:pt>
                <c:pt idx="15617">
                  <c:v>0.28697707384896903</c:v>
                </c:pt>
                <c:pt idx="15618">
                  <c:v>0.28694032784896312</c:v>
                </c:pt>
                <c:pt idx="15619">
                  <c:v>0.28690358890622092</c:v>
                </c:pt>
                <c:pt idx="15620">
                  <c:v>0.28686685701893738</c:v>
                </c:pt>
                <c:pt idx="15621">
                  <c:v>0.28683013218530462</c:v>
                </c:pt>
                <c:pt idx="15622">
                  <c:v>0.28679341440351536</c:v>
                </c:pt>
                <c:pt idx="15623">
                  <c:v>0.28675670367176898</c:v>
                </c:pt>
                <c:pt idx="15624">
                  <c:v>0.28671999998825748</c:v>
                </c:pt>
                <c:pt idx="15625">
                  <c:v>0.28668330335117381</c:v>
                </c:pt>
                <c:pt idx="15626">
                  <c:v>0.28664661375871858</c:v>
                </c:pt>
                <c:pt idx="15627">
                  <c:v>0.2866099312090889</c:v>
                </c:pt>
                <c:pt idx="15628">
                  <c:v>0.28657325570047842</c:v>
                </c:pt>
                <c:pt idx="15629">
                  <c:v>0.28653658723108932</c:v>
                </c:pt>
                <c:pt idx="15630">
                  <c:v>0.28649992579911832</c:v>
                </c:pt>
                <c:pt idx="15631">
                  <c:v>0.2864632714027664</c:v>
                </c:pt>
                <c:pt idx="15632">
                  <c:v>0.286426624040231</c:v>
                </c:pt>
                <c:pt idx="15633">
                  <c:v>0.28638998370971508</c:v>
                </c:pt>
                <c:pt idx="15634">
                  <c:v>0.28635335040941456</c:v>
                </c:pt>
                <c:pt idx="15635">
                  <c:v>0.28631672413753845</c:v>
                </c:pt>
                <c:pt idx="15636">
                  <c:v>0.286280104892284</c:v>
                </c:pt>
                <c:pt idx="15637">
                  <c:v>0.28624349267185401</c:v>
                </c:pt>
                <c:pt idx="15638">
                  <c:v>0.28620688747445616</c:v>
                </c:pt>
                <c:pt idx="15639">
                  <c:v>0.28617028929828875</c:v>
                </c:pt>
                <c:pt idx="15640">
                  <c:v>0.28613369814155726</c:v>
                </c:pt>
                <c:pt idx="15641">
                  <c:v>0.28609711400246995</c:v>
                </c:pt>
                <c:pt idx="15642">
                  <c:v>0.28606053687923155</c:v>
                </c:pt>
                <c:pt idx="15643">
                  <c:v>0.28602396677004693</c:v>
                </c:pt>
                <c:pt idx="15644">
                  <c:v>0.28598740367312081</c:v>
                </c:pt>
                <c:pt idx="15645">
                  <c:v>0.28595084758666534</c:v>
                </c:pt>
                <c:pt idx="15646">
                  <c:v>0.28591429850888511</c:v>
                </c:pt>
                <c:pt idx="15647">
                  <c:v>0.28587775643798841</c:v>
                </c:pt>
                <c:pt idx="15648">
                  <c:v>0.28584122137218637</c:v>
                </c:pt>
                <c:pt idx="15649">
                  <c:v>0.28580469330969066</c:v>
                </c:pt>
                <c:pt idx="15650">
                  <c:v>0.28576817224870232</c:v>
                </c:pt>
                <c:pt idx="15651">
                  <c:v>0.28573165818744101</c:v>
                </c:pt>
                <c:pt idx="15652">
                  <c:v>0.28569515112411525</c:v>
                </c:pt>
                <c:pt idx="15653">
                  <c:v>0.28565865105693705</c:v>
                </c:pt>
                <c:pt idx="15654">
                  <c:v>0.28562215798411938</c:v>
                </c:pt>
                <c:pt idx="15655">
                  <c:v>0.28558567190387568</c:v>
                </c:pt>
                <c:pt idx="15656">
                  <c:v>0.28554919281441482</c:v>
                </c:pt>
                <c:pt idx="15657">
                  <c:v>0.28551272071395739</c:v>
                </c:pt>
                <c:pt idx="15658">
                  <c:v>0.28547625560071382</c:v>
                </c:pt>
                <c:pt idx="15659">
                  <c:v>0.28543979747290232</c:v>
                </c:pt>
                <c:pt idx="15660">
                  <c:v>0.28540334632873693</c:v>
                </c:pt>
                <c:pt idx="15661">
                  <c:v>0.28536690216643634</c:v>
                </c:pt>
                <c:pt idx="15662">
                  <c:v>0.28533046498421544</c:v>
                </c:pt>
                <c:pt idx="15663">
                  <c:v>0.28529403478028975</c:v>
                </c:pt>
                <c:pt idx="15664">
                  <c:v>0.28525761155288232</c:v>
                </c:pt>
                <c:pt idx="15665">
                  <c:v>0.28522119530021017</c:v>
                </c:pt>
                <c:pt idx="15666">
                  <c:v>0.28518478602049152</c:v>
                </c:pt>
                <c:pt idx="15667">
                  <c:v>0.28514838371194634</c:v>
                </c:pt>
                <c:pt idx="15668">
                  <c:v>0.28511198837279561</c:v>
                </c:pt>
                <c:pt idx="15669">
                  <c:v>0.28507560000125942</c:v>
                </c:pt>
                <c:pt idx="15670">
                  <c:v>0.28503921859556125</c:v>
                </c:pt>
                <c:pt idx="15671">
                  <c:v>0.2850028441539223</c:v>
                </c:pt>
                <c:pt idx="15672">
                  <c:v>0.28496647667456693</c:v>
                </c:pt>
                <c:pt idx="15673">
                  <c:v>0.28493011615571301</c:v>
                </c:pt>
                <c:pt idx="15674">
                  <c:v>0.28489376259559002</c:v>
                </c:pt>
                <c:pt idx="15675">
                  <c:v>0.28485741599242226</c:v>
                </c:pt>
                <c:pt idx="15676">
                  <c:v>0.28482107634443105</c:v>
                </c:pt>
                <c:pt idx="15677">
                  <c:v>0.2847847436498443</c:v>
                </c:pt>
                <c:pt idx="15678">
                  <c:v>0.28474841790688482</c:v>
                </c:pt>
                <c:pt idx="15679">
                  <c:v>0.28471209911378431</c:v>
                </c:pt>
                <c:pt idx="15680">
                  <c:v>0.28467578726876913</c:v>
                </c:pt>
                <c:pt idx="15681">
                  <c:v>0.28463948237006331</c:v>
                </c:pt>
                <c:pt idx="15682">
                  <c:v>0.28460318441589871</c:v>
                </c:pt>
                <c:pt idx="15683">
                  <c:v>0.28456689340450497</c:v>
                </c:pt>
                <c:pt idx="15684">
                  <c:v>0.2845306093341079</c:v>
                </c:pt>
                <c:pt idx="15685">
                  <c:v>0.28449433220293868</c:v>
                </c:pt>
                <c:pt idx="15686">
                  <c:v>0.2844580620092314</c:v>
                </c:pt>
                <c:pt idx="15687">
                  <c:v>0.28442179875121187</c:v>
                </c:pt>
                <c:pt idx="15688">
                  <c:v>0.28438554242711606</c:v>
                </c:pt>
                <c:pt idx="15689">
                  <c:v>0.28434929303517487</c:v>
                </c:pt>
                <c:pt idx="15690">
                  <c:v>0.28431305057362116</c:v>
                </c:pt>
                <c:pt idx="15691">
                  <c:v>0.28427681504068975</c:v>
                </c:pt>
                <c:pt idx="15692">
                  <c:v>0.28424058643461081</c:v>
                </c:pt>
                <c:pt idx="15693">
                  <c:v>0.28420436475362248</c:v>
                </c:pt>
                <c:pt idx="15694">
                  <c:v>0.28416814999596041</c:v>
                </c:pt>
                <c:pt idx="15695">
                  <c:v>0.28413194215985632</c:v>
                </c:pt>
                <c:pt idx="15696">
                  <c:v>0.28409574124354947</c:v>
                </c:pt>
                <c:pt idx="15697">
                  <c:v>0.28405954724527682</c:v>
                </c:pt>
                <c:pt idx="15698">
                  <c:v>0.28402336016327567</c:v>
                </c:pt>
                <c:pt idx="15699">
                  <c:v>0.28398717999578316</c:v>
                </c:pt>
                <c:pt idx="15700">
                  <c:v>0.28395100674103529</c:v>
                </c:pt>
                <c:pt idx="15701">
                  <c:v>0.28391484039727788</c:v>
                </c:pt>
                <c:pt idx="15702">
                  <c:v>0.2838786809627456</c:v>
                </c:pt>
                <c:pt idx="15703">
                  <c:v>0.28384252843567531</c:v>
                </c:pt>
                <c:pt idx="15704">
                  <c:v>0.28380638281431664</c:v>
                </c:pt>
                <c:pt idx="15705">
                  <c:v>0.28377024409690316</c:v>
                </c:pt>
                <c:pt idx="15706">
                  <c:v>0.28373411228168133</c:v>
                </c:pt>
                <c:pt idx="15707">
                  <c:v>0.28369798736689328</c:v>
                </c:pt>
                <c:pt idx="15708">
                  <c:v>0.28366186935078025</c:v>
                </c:pt>
                <c:pt idx="15709">
                  <c:v>0.28362575823158426</c:v>
                </c:pt>
                <c:pt idx="15710">
                  <c:v>0.28358965400755332</c:v>
                </c:pt>
                <c:pt idx="15711">
                  <c:v>0.28355355667692878</c:v>
                </c:pt>
                <c:pt idx="15712">
                  <c:v>0.28351746623796142</c:v>
                </c:pt>
                <c:pt idx="15713">
                  <c:v>0.28348138268888973</c:v>
                </c:pt>
                <c:pt idx="15714">
                  <c:v>0.28344530602796281</c:v>
                </c:pt>
                <c:pt idx="15715">
                  <c:v>0.28340923625342895</c:v>
                </c:pt>
                <c:pt idx="15716">
                  <c:v>0.28337317336353601</c:v>
                </c:pt>
                <c:pt idx="15717">
                  <c:v>0.28333711735652845</c:v>
                </c:pt>
                <c:pt idx="15718">
                  <c:v>0.28330106823065998</c:v>
                </c:pt>
                <c:pt idx="15719">
                  <c:v>0.28326502598417336</c:v>
                </c:pt>
                <c:pt idx="15720">
                  <c:v>0.28322899061532358</c:v>
                </c:pt>
                <c:pt idx="15721">
                  <c:v>0.28319296212236017</c:v>
                </c:pt>
                <c:pt idx="15722">
                  <c:v>0.28315694050353024</c:v>
                </c:pt>
                <c:pt idx="15723">
                  <c:v>0.28312092575709102</c:v>
                </c:pt>
                <c:pt idx="15724">
                  <c:v>0.28308491788128948</c:v>
                </c:pt>
                <c:pt idx="15725">
                  <c:v>0.28304891687437916</c:v>
                </c:pt>
                <c:pt idx="15726">
                  <c:v>0.28301292273461492</c:v>
                </c:pt>
                <c:pt idx="15727">
                  <c:v>0.28297693546024855</c:v>
                </c:pt>
                <c:pt idx="15728">
                  <c:v>0.28294095504953282</c:v>
                </c:pt>
                <c:pt idx="15729">
                  <c:v>0.28290498150072713</c:v>
                </c:pt>
                <c:pt idx="15730">
                  <c:v>0.28286901481208182</c:v>
                </c:pt>
                <c:pt idx="15731">
                  <c:v>0.28283305498185562</c:v>
                </c:pt>
                <c:pt idx="15732">
                  <c:v>0.2827971020083031</c:v>
                </c:pt>
                <c:pt idx="15733">
                  <c:v>0.28276115588968481</c:v>
                </c:pt>
                <c:pt idx="15734">
                  <c:v>0.28272521662425382</c:v>
                </c:pt>
                <c:pt idx="15735">
                  <c:v>0.28268928421027134</c:v>
                </c:pt>
                <c:pt idx="15736">
                  <c:v>0.28265335864599173</c:v>
                </c:pt>
                <c:pt idx="15737">
                  <c:v>0.28261743992968014</c:v>
                </c:pt>
                <c:pt idx="15738">
                  <c:v>0.28258152805958958</c:v>
                </c:pt>
                <c:pt idx="15739">
                  <c:v>0.28254562303398517</c:v>
                </c:pt>
                <c:pt idx="15740">
                  <c:v>0.28250972485112619</c:v>
                </c:pt>
                <c:pt idx="15741">
                  <c:v>0.28247383350927524</c:v>
                </c:pt>
                <c:pt idx="15742">
                  <c:v>0.28243794900669028</c:v>
                </c:pt>
                <c:pt idx="15743">
                  <c:v>0.28240207134163925</c:v>
                </c:pt>
                <c:pt idx="15744">
                  <c:v>0.28236620051237932</c:v>
                </c:pt>
                <c:pt idx="15745">
                  <c:v>0.28233033651717804</c:v>
                </c:pt>
                <c:pt idx="15746">
                  <c:v>0.28229447935430002</c:v>
                </c:pt>
                <c:pt idx="15747">
                  <c:v>0.28225862902200582</c:v>
                </c:pt>
                <c:pt idx="15748">
                  <c:v>0.28222278551856522</c:v>
                </c:pt>
                <c:pt idx="15749">
                  <c:v>0.28218694884223988</c:v>
                </c:pt>
                <c:pt idx="15750">
                  <c:v>0.28215111899129913</c:v>
                </c:pt>
                <c:pt idx="15751">
                  <c:v>0.28211529596401036</c:v>
                </c:pt>
                <c:pt idx="15752">
                  <c:v>0.28207947975863745</c:v>
                </c:pt>
                <c:pt idx="15753">
                  <c:v>0.28204367037345063</c:v>
                </c:pt>
                <c:pt idx="15754">
                  <c:v>0.28200786780671688</c:v>
                </c:pt>
                <c:pt idx="15755">
                  <c:v>0.28197207205670738</c:v>
                </c:pt>
                <c:pt idx="15756">
                  <c:v>0.28193628312169189</c:v>
                </c:pt>
                <c:pt idx="15757">
                  <c:v>0.28190050099993857</c:v>
                </c:pt>
                <c:pt idx="15758">
                  <c:v>0.28186472568971938</c:v>
                </c:pt>
                <c:pt idx="15759">
                  <c:v>0.28182895718930495</c:v>
                </c:pt>
                <c:pt idx="15760">
                  <c:v>0.28179319549696424</c:v>
                </c:pt>
                <c:pt idx="15761">
                  <c:v>0.28175744061097519</c:v>
                </c:pt>
                <c:pt idx="15762">
                  <c:v>0.28172169252960838</c:v>
                </c:pt>
                <c:pt idx="15763">
                  <c:v>0.2816859512511361</c:v>
                </c:pt>
                <c:pt idx="15764">
                  <c:v>0.28165021677383356</c:v>
                </c:pt>
                <c:pt idx="15765">
                  <c:v>0.28161448909597647</c:v>
                </c:pt>
                <c:pt idx="15766">
                  <c:v>0.28157876821583716</c:v>
                </c:pt>
                <c:pt idx="15767">
                  <c:v>0.28154305413168979</c:v>
                </c:pt>
                <c:pt idx="15768">
                  <c:v>0.28150734684181561</c:v>
                </c:pt>
                <c:pt idx="15769">
                  <c:v>0.2814716463444899</c:v>
                </c:pt>
                <c:pt idx="15770">
                  <c:v>0.28143595263798626</c:v>
                </c:pt>
                <c:pt idx="15771">
                  <c:v>0.28140026572058802</c:v>
                </c:pt>
                <c:pt idx="15772">
                  <c:v>0.28136458559056965</c:v>
                </c:pt>
                <c:pt idx="15773">
                  <c:v>0.28132891224621043</c:v>
                </c:pt>
                <c:pt idx="15774">
                  <c:v>0.28129324568578823</c:v>
                </c:pt>
                <c:pt idx="15775">
                  <c:v>0.28125758590758798</c:v>
                </c:pt>
                <c:pt idx="15776">
                  <c:v>0.28122193290988812</c:v>
                </c:pt>
                <c:pt idx="15777">
                  <c:v>0.28118628669096796</c:v>
                </c:pt>
                <c:pt idx="15778">
                  <c:v>0.28115064724910932</c:v>
                </c:pt>
                <c:pt idx="15779">
                  <c:v>0.28111501458259575</c:v>
                </c:pt>
                <c:pt idx="15780">
                  <c:v>0.281079388689711</c:v>
                </c:pt>
                <c:pt idx="15781">
                  <c:v>0.28104376956873467</c:v>
                </c:pt>
                <c:pt idx="15782">
                  <c:v>0.28100815721795508</c:v>
                </c:pt>
                <c:pt idx="15783">
                  <c:v>0.28097255163565338</c:v>
                </c:pt>
                <c:pt idx="15784">
                  <c:v>0.28093695282011283</c:v>
                </c:pt>
                <c:pt idx="15785">
                  <c:v>0.28090136076962458</c:v>
                </c:pt>
                <c:pt idx="15786">
                  <c:v>0.28086577548247066</c:v>
                </c:pt>
                <c:pt idx="15787">
                  <c:v>0.28083019695693562</c:v>
                </c:pt>
                <c:pt idx="15788">
                  <c:v>0.2807946251913111</c:v>
                </c:pt>
                <c:pt idx="15789">
                  <c:v>0.2807590601838828</c:v>
                </c:pt>
                <c:pt idx="15790">
                  <c:v>0.28072350193293882</c:v>
                </c:pt>
                <c:pt idx="15791">
                  <c:v>0.28068795043676775</c:v>
                </c:pt>
                <c:pt idx="15792">
                  <c:v>0.28065240569366018</c:v>
                </c:pt>
                <c:pt idx="15793">
                  <c:v>0.28061686770190386</c:v>
                </c:pt>
                <c:pt idx="15794">
                  <c:v>0.28058133645978778</c:v>
                </c:pt>
                <c:pt idx="15795">
                  <c:v>0.28054581196560785</c:v>
                </c:pt>
                <c:pt idx="15796">
                  <c:v>0.28051029421765183</c:v>
                </c:pt>
                <c:pt idx="15797">
                  <c:v>0.2804747832142126</c:v>
                </c:pt>
                <c:pt idx="15798">
                  <c:v>0.28043927895357817</c:v>
                </c:pt>
                <c:pt idx="15799">
                  <c:v>0.28040378143405076</c:v>
                </c:pt>
                <c:pt idx="15800">
                  <c:v>0.28036829065391616</c:v>
                </c:pt>
                <c:pt idx="15801">
                  <c:v>0.28033280661147092</c:v>
                </c:pt>
                <c:pt idx="15802">
                  <c:v>0.280297329305011</c:v>
                </c:pt>
                <c:pt idx="15803">
                  <c:v>0.28026185873283055</c:v>
                </c:pt>
                <c:pt idx="15804">
                  <c:v>0.28022639489322532</c:v>
                </c:pt>
                <c:pt idx="15805">
                  <c:v>0.28019093778449228</c:v>
                </c:pt>
                <c:pt idx="15806">
                  <c:v>0.28015548740492546</c:v>
                </c:pt>
                <c:pt idx="15807">
                  <c:v>0.28012004375282645</c:v>
                </c:pt>
                <c:pt idx="15808">
                  <c:v>0.28008460682648939</c:v>
                </c:pt>
                <c:pt idx="15809">
                  <c:v>0.2800491766242133</c:v>
                </c:pt>
                <c:pt idx="15810">
                  <c:v>0.28001375314429888</c:v>
                </c:pt>
                <c:pt idx="15811">
                  <c:v>0.27997833638504654</c:v>
                </c:pt>
                <c:pt idx="15812">
                  <c:v>0.27994292634475265</c:v>
                </c:pt>
                <c:pt idx="15813">
                  <c:v>0.27990752302171767</c:v>
                </c:pt>
                <c:pt idx="15814">
                  <c:v>0.27987212641424786</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0.27951852932206422</c:v>
                </c:pt>
                <c:pt idx="15825">
                  <c:v>0.27948320647379715</c:v>
                </c:pt>
                <c:pt idx="15826">
                  <c:v>0.27944789032075051</c:v>
                </c:pt>
                <c:pt idx="15827">
                  <c:v>0.27941258086122711</c:v>
                </c:pt>
                <c:pt idx="15828">
                  <c:v>0.27937727809353641</c:v>
                </c:pt>
                <c:pt idx="15829">
                  <c:v>0.27934198201598948</c:v>
                </c:pt>
                <c:pt idx="15830">
                  <c:v>0.27930669262689595</c:v>
                </c:pt>
                <c:pt idx="15831">
                  <c:v>0.27927140992456384</c:v>
                </c:pt>
                <c:pt idx="15832">
                  <c:v>0.27923613390730362</c:v>
                </c:pt>
                <c:pt idx="15833">
                  <c:v>0.2792008645734293</c:v>
                </c:pt>
                <c:pt idx="15834">
                  <c:v>0.27916560192125212</c:v>
                </c:pt>
                <c:pt idx="15835">
                  <c:v>0.27913034594908137</c:v>
                </c:pt>
                <c:pt idx="15836">
                  <c:v>0.27909509665523324</c:v>
                </c:pt>
                <c:pt idx="15837">
                  <c:v>0.27905985403802003</c:v>
                </c:pt>
                <c:pt idx="15838">
                  <c:v>0.27902461809575696</c:v>
                </c:pt>
                <c:pt idx="15839">
                  <c:v>0.2789893888267555</c:v>
                </c:pt>
                <c:pt idx="15840">
                  <c:v>0.2789541662293325</c:v>
                </c:pt>
                <c:pt idx="15841">
                  <c:v>0.27891895030180386</c:v>
                </c:pt>
                <c:pt idx="15842">
                  <c:v>0.27888374104248453</c:v>
                </c:pt>
                <c:pt idx="15843">
                  <c:v>0.27884853844969032</c:v>
                </c:pt>
                <c:pt idx="15844">
                  <c:v>0.27881334252174067</c:v>
                </c:pt>
                <c:pt idx="15845">
                  <c:v>0.27877815325695282</c:v>
                </c:pt>
                <c:pt idx="15846">
                  <c:v>0.27874297065364489</c:v>
                </c:pt>
                <c:pt idx="15847">
                  <c:v>0.27870779471013279</c:v>
                </c:pt>
                <c:pt idx="15848">
                  <c:v>0.27867262542473947</c:v>
                </c:pt>
                <c:pt idx="15849">
                  <c:v>0.27863746279578311</c:v>
                </c:pt>
                <c:pt idx="15850">
                  <c:v>0.27860230682158416</c:v>
                </c:pt>
                <c:pt idx="15851">
                  <c:v>0.2785671575004634</c:v>
                </c:pt>
                <c:pt idx="15852">
                  <c:v>0.2785320148307423</c:v>
                </c:pt>
                <c:pt idx="15853">
                  <c:v>0.27849687881074414</c:v>
                </c:pt>
                <c:pt idx="15854">
                  <c:v>0.27846174943878671</c:v>
                </c:pt>
                <c:pt idx="15855">
                  <c:v>0.27842662671319784</c:v>
                </c:pt>
                <c:pt idx="15856">
                  <c:v>0.27839151063229911</c:v>
                </c:pt>
                <c:pt idx="15857">
                  <c:v>0.27835640119441718</c:v>
                </c:pt>
                <c:pt idx="15858">
                  <c:v>0.27832129839787162</c:v>
                </c:pt>
                <c:pt idx="15859">
                  <c:v>0.27828620224098782</c:v>
                </c:pt>
                <c:pt idx="15860">
                  <c:v>0.27825111272209524</c:v>
                </c:pt>
                <c:pt idx="15861">
                  <c:v>0.27821602983951932</c:v>
                </c:pt>
                <c:pt idx="15862">
                  <c:v>0.2781809535915849</c:v>
                </c:pt>
                <c:pt idx="15863">
                  <c:v>0.27814588397662032</c:v>
                </c:pt>
                <c:pt idx="15864">
                  <c:v>0.27811082099295414</c:v>
                </c:pt>
                <c:pt idx="15865">
                  <c:v>0.27807576463891032</c:v>
                </c:pt>
                <c:pt idx="15866">
                  <c:v>0.27804071491282339</c:v>
                </c:pt>
                <c:pt idx="15867">
                  <c:v>0.27800567181301788</c:v>
                </c:pt>
                <c:pt idx="15868">
                  <c:v>0.27797063533782823</c:v>
                </c:pt>
                <c:pt idx="15869">
                  <c:v>0.27793560548557789</c:v>
                </c:pt>
                <c:pt idx="15870">
                  <c:v>0.27790058225460668</c:v>
                </c:pt>
                <c:pt idx="15871">
                  <c:v>0.27786556564323756</c:v>
                </c:pt>
                <c:pt idx="15872">
                  <c:v>0.27783055564980763</c:v>
                </c:pt>
                <c:pt idx="15873">
                  <c:v>0.27779555227264641</c:v>
                </c:pt>
                <c:pt idx="15874">
                  <c:v>0.27776055551008949</c:v>
                </c:pt>
                <c:pt idx="15875">
                  <c:v>0.27772556536047105</c:v>
                </c:pt>
                <c:pt idx="15876">
                  <c:v>0.27769058182211942</c:v>
                </c:pt>
                <c:pt idx="15877">
                  <c:v>0.27765560489337476</c:v>
                </c:pt>
                <c:pt idx="15878">
                  <c:v>0.27762063457257036</c:v>
                </c:pt>
                <c:pt idx="15879">
                  <c:v>0.27758567085804325</c:v>
                </c:pt>
                <c:pt idx="15880">
                  <c:v>0.27755071374812484</c:v>
                </c:pt>
                <c:pt idx="15881">
                  <c:v>0.27751576324115773</c:v>
                </c:pt>
                <c:pt idx="15882">
                  <c:v>0.27748081933547636</c:v>
                </c:pt>
                <c:pt idx="15883">
                  <c:v>0.27744588202941578</c:v>
                </c:pt>
                <c:pt idx="15884">
                  <c:v>0.27741095132131682</c:v>
                </c:pt>
                <c:pt idx="15885">
                  <c:v>0.27737602720952115</c:v>
                </c:pt>
                <c:pt idx="15886">
                  <c:v>0.27734110969236137</c:v>
                </c:pt>
                <c:pt idx="15887">
                  <c:v>0.2773061987681828</c:v>
                </c:pt>
                <c:pt idx="15888">
                  <c:v>0.27727129443532245</c:v>
                </c:pt>
                <c:pt idx="15889">
                  <c:v>0.27723639669212474</c:v>
                </c:pt>
                <c:pt idx="15890">
                  <c:v>0.27720150553692774</c:v>
                </c:pt>
                <c:pt idx="15891">
                  <c:v>0.27716662096807432</c:v>
                </c:pt>
                <c:pt idx="15892">
                  <c:v>0.27713174298390675</c:v>
                </c:pt>
                <c:pt idx="15893">
                  <c:v>0.27709687158276958</c:v>
                </c:pt>
                <c:pt idx="15894">
                  <c:v>0.27706200676300197</c:v>
                </c:pt>
                <c:pt idx="15895">
                  <c:v>0.2770271485229519</c:v>
                </c:pt>
                <c:pt idx="15896">
                  <c:v>0.27699229686096288</c:v>
                </c:pt>
                <c:pt idx="15897">
                  <c:v>0.27695745177537889</c:v>
                </c:pt>
                <c:pt idx="15898">
                  <c:v>0.27692261326454903</c:v>
                </c:pt>
                <c:pt idx="15899">
                  <c:v>0.27688778132681352</c:v>
                </c:pt>
                <c:pt idx="15900">
                  <c:v>0.27685295596052084</c:v>
                </c:pt>
                <c:pt idx="15901">
                  <c:v>0.27681813716402087</c:v>
                </c:pt>
                <c:pt idx="15902">
                  <c:v>0.27678332493565688</c:v>
                </c:pt>
                <c:pt idx="15903">
                  <c:v>0.27674851927378102</c:v>
                </c:pt>
                <c:pt idx="15904">
                  <c:v>0.27671372017674045</c:v>
                </c:pt>
                <c:pt idx="15905">
                  <c:v>0.27667892764288604</c:v>
                </c:pt>
                <c:pt idx="15906">
                  <c:v>0.27664414167056189</c:v>
                </c:pt>
                <c:pt idx="15907">
                  <c:v>0.27660936225812371</c:v>
                </c:pt>
                <c:pt idx="15908">
                  <c:v>0.27657458940392038</c:v>
                </c:pt>
                <c:pt idx="15909">
                  <c:v>0.2765398231063031</c:v>
                </c:pt>
                <c:pt idx="15910">
                  <c:v>0.27650506336362501</c:v>
                </c:pt>
                <c:pt idx="15911">
                  <c:v>0.2764703101742354</c:v>
                </c:pt>
                <c:pt idx="15912">
                  <c:v>0.27643556353648757</c:v>
                </c:pt>
                <c:pt idx="15913">
                  <c:v>0.27640082344873707</c:v>
                </c:pt>
                <c:pt idx="15914">
                  <c:v>0.27636608990933803</c:v>
                </c:pt>
                <c:pt idx="15915">
                  <c:v>0.27633136291664134</c:v>
                </c:pt>
                <c:pt idx="15916">
                  <c:v>0.27629664246900276</c:v>
                </c:pt>
                <c:pt idx="15917">
                  <c:v>0.27626192856478005</c:v>
                </c:pt>
                <c:pt idx="15918">
                  <c:v>0.27622722120232757</c:v>
                </c:pt>
                <c:pt idx="15919">
                  <c:v>0.2761925203800018</c:v>
                </c:pt>
                <c:pt idx="15920">
                  <c:v>0.27615782609615924</c:v>
                </c:pt>
                <c:pt idx="15921">
                  <c:v>0.27612313834915841</c:v>
                </c:pt>
                <c:pt idx="15922">
                  <c:v>0.27608845713735758</c:v>
                </c:pt>
                <c:pt idx="15923">
                  <c:v>0.2760537824591115</c:v>
                </c:pt>
                <c:pt idx="15924">
                  <c:v>0.27601911431278331</c:v>
                </c:pt>
                <c:pt idx="15925">
                  <c:v>0.27598445269673066</c:v>
                </c:pt>
                <c:pt idx="15926">
                  <c:v>0.27594979760931432</c:v>
                </c:pt>
                <c:pt idx="15927">
                  <c:v>0.27591514904889386</c:v>
                </c:pt>
                <c:pt idx="15928">
                  <c:v>0.27588050701383293</c:v>
                </c:pt>
                <c:pt idx="15929">
                  <c:v>0.27584587150248863</c:v>
                </c:pt>
                <c:pt idx="15930">
                  <c:v>0.27581124251322453</c:v>
                </c:pt>
                <c:pt idx="15931">
                  <c:v>0.27577662004440656</c:v>
                </c:pt>
                <c:pt idx="15932">
                  <c:v>0.27574200409439276</c:v>
                </c:pt>
                <c:pt idx="15933">
                  <c:v>0.2757073946615507</c:v>
                </c:pt>
                <c:pt idx="15934">
                  <c:v>0.27567279174424519</c:v>
                </c:pt>
                <c:pt idx="15935">
                  <c:v>0.27563819534083517</c:v>
                </c:pt>
                <c:pt idx="15936">
                  <c:v>0.27560360544968948</c:v>
                </c:pt>
                <c:pt idx="15937">
                  <c:v>0.27556902206917466</c:v>
                </c:pt>
                <c:pt idx="15938">
                  <c:v>0.27553444519765713</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0.27525806435347033</c:v>
                </c:pt>
                <c:pt idx="15947">
                  <c:v>0.27522354598947751</c:v>
                </c:pt>
                <c:pt idx="15948">
                  <c:v>0.27518903411816875</c:v>
                </c:pt>
                <c:pt idx="15949">
                  <c:v>0.27515452873791907</c:v>
                </c:pt>
                <c:pt idx="15950">
                  <c:v>0.27512002984709932</c:v>
                </c:pt>
                <c:pt idx="15951">
                  <c:v>0.27508553744408198</c:v>
                </c:pt>
                <c:pt idx="15952">
                  <c:v>0.2750510515272408</c:v>
                </c:pt>
                <c:pt idx="15953">
                  <c:v>0.27501657209495173</c:v>
                </c:pt>
                <c:pt idx="15954">
                  <c:v>0.27498209914558375</c:v>
                </c:pt>
                <c:pt idx="15955">
                  <c:v>0.27494763267751404</c:v>
                </c:pt>
                <c:pt idx="15956">
                  <c:v>0.2749131726891203</c:v>
                </c:pt>
                <c:pt idx="15957">
                  <c:v>0.27487871917877865</c:v>
                </c:pt>
                <c:pt idx="15958">
                  <c:v>0.27484427214486223</c:v>
                </c:pt>
                <c:pt idx="15959">
                  <c:v>0.27480983158574773</c:v>
                </c:pt>
                <c:pt idx="15960">
                  <c:v>0.27477539749981517</c:v>
                </c:pt>
                <c:pt idx="15961">
                  <c:v>0.27474096988544261</c:v>
                </c:pt>
                <c:pt idx="15962">
                  <c:v>0.27470654874100414</c:v>
                </c:pt>
                <c:pt idx="15963">
                  <c:v>0.27467213406488494</c:v>
                </c:pt>
                <c:pt idx="15964">
                  <c:v>0.27463772585545931</c:v>
                </c:pt>
                <c:pt idx="15965">
                  <c:v>0.27460332411110894</c:v>
                </c:pt>
                <c:pt idx="15966">
                  <c:v>0.27456892883021738</c:v>
                </c:pt>
                <c:pt idx="15967">
                  <c:v>0.27453454001116029</c:v>
                </c:pt>
                <c:pt idx="15968">
                  <c:v>0.27450015765232266</c:v>
                </c:pt>
                <c:pt idx="15969">
                  <c:v>0.27446578175208647</c:v>
                </c:pt>
                <c:pt idx="15970">
                  <c:v>0.27443141230883017</c:v>
                </c:pt>
                <c:pt idx="15971">
                  <c:v>0.27439704932094217</c:v>
                </c:pt>
                <c:pt idx="15972">
                  <c:v>0.27436269278680286</c:v>
                </c:pt>
                <c:pt idx="15973">
                  <c:v>0.27432834270479578</c:v>
                </c:pt>
                <c:pt idx="15974">
                  <c:v>0.27429399907330576</c:v>
                </c:pt>
                <c:pt idx="15975">
                  <c:v>0.27425966189071982</c:v>
                </c:pt>
                <c:pt idx="15976">
                  <c:v>0.2742253311554218</c:v>
                </c:pt>
                <c:pt idx="15977">
                  <c:v>0.27419100686579773</c:v>
                </c:pt>
                <c:pt idx="15978">
                  <c:v>0.27415668902023532</c:v>
                </c:pt>
                <c:pt idx="15979">
                  <c:v>0.27412237761711988</c:v>
                </c:pt>
                <c:pt idx="15980">
                  <c:v>0.27408807265484258</c:v>
                </c:pt>
                <c:pt idx="15981">
                  <c:v>0.27405377413178339</c:v>
                </c:pt>
                <c:pt idx="15982">
                  <c:v>0.27401948204633869</c:v>
                </c:pt>
                <c:pt idx="15983">
                  <c:v>0.27398519639689595</c:v>
                </c:pt>
                <c:pt idx="15984">
                  <c:v>0.27395091718184356</c:v>
                </c:pt>
                <c:pt idx="15985">
                  <c:v>0.27391664439957014</c:v>
                </c:pt>
                <c:pt idx="15986">
                  <c:v>0.27388237804846843</c:v>
                </c:pt>
                <c:pt idx="15987">
                  <c:v>0.27384811812692678</c:v>
                </c:pt>
                <c:pt idx="15988">
                  <c:v>0.27381386463334167</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0.27316426743083289</c:v>
                </c:pt>
                <c:pt idx="16008">
                  <c:v>0.27313014215931725</c:v>
                </c:pt>
                <c:pt idx="16009">
                  <c:v>0.27309602328209548</c:v>
                </c:pt>
                <c:pt idx="16010">
                  <c:v>0.27306191079756831</c:v>
                </c:pt>
                <c:pt idx="16011">
                  <c:v>0.27302780470413851</c:v>
                </c:pt>
                <c:pt idx="16012">
                  <c:v>0.27299370500021031</c:v>
                </c:pt>
                <c:pt idx="16013">
                  <c:v>0.27295961168418748</c:v>
                </c:pt>
                <c:pt idx="16014">
                  <c:v>0.27292552475447596</c:v>
                </c:pt>
                <c:pt idx="16015">
                  <c:v>0.27289144420947731</c:v>
                </c:pt>
                <c:pt idx="16016">
                  <c:v>0.27285737004759997</c:v>
                </c:pt>
                <c:pt idx="16017">
                  <c:v>0.27282330226725143</c:v>
                </c:pt>
                <c:pt idx="16018">
                  <c:v>0.27278924086683243</c:v>
                </c:pt>
                <c:pt idx="16019">
                  <c:v>0.27275518584475678</c:v>
                </c:pt>
                <c:pt idx="16020">
                  <c:v>0.27272113719942681</c:v>
                </c:pt>
                <c:pt idx="16021">
                  <c:v>0.27268709492925541</c:v>
                </c:pt>
                <c:pt idx="16022">
                  <c:v>0.27265305903264536</c:v>
                </c:pt>
                <c:pt idx="16023">
                  <c:v>0.27261902950801026</c:v>
                </c:pt>
                <c:pt idx="16024">
                  <c:v>0.27258500635375882</c:v>
                </c:pt>
                <c:pt idx="16025">
                  <c:v>0.27255098956829982</c:v>
                </c:pt>
                <c:pt idx="16026">
                  <c:v>0.27251697915004691</c:v>
                </c:pt>
                <c:pt idx="16027">
                  <c:v>0.2724829750974071</c:v>
                </c:pt>
                <c:pt idx="16028">
                  <c:v>0.27244897740878982</c:v>
                </c:pt>
                <c:pt idx="16029">
                  <c:v>0.27241498608261566</c:v>
                </c:pt>
                <c:pt idx="16030">
                  <c:v>0.27238100111728952</c:v>
                </c:pt>
                <c:pt idx="16031">
                  <c:v>0.27234702251122545</c:v>
                </c:pt>
                <c:pt idx="16032">
                  <c:v>0.27231305026284364</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0.27197367710257253</c:v>
                </c:pt>
                <c:pt idx="16043">
                  <c:v>0.27193977468406932</c:v>
                </c:pt>
                <c:pt idx="16044">
                  <c:v>0.27190587860424636</c:v>
                </c:pt>
                <c:pt idx="16045">
                  <c:v>0.27187198886151831</c:v>
                </c:pt>
                <c:pt idx="16046">
                  <c:v>0.27183810545431031</c:v>
                </c:pt>
                <c:pt idx="16047">
                  <c:v>0.27180422838104212</c:v>
                </c:pt>
                <c:pt idx="16048">
                  <c:v>0.27177035764013224</c:v>
                </c:pt>
                <c:pt idx="16049">
                  <c:v>0.27173649323000632</c:v>
                </c:pt>
                <c:pt idx="16050">
                  <c:v>0.27170263514908488</c:v>
                </c:pt>
                <c:pt idx="16051">
                  <c:v>0.27166878339579226</c:v>
                </c:pt>
                <c:pt idx="16052">
                  <c:v>0.27163493796854782</c:v>
                </c:pt>
                <c:pt idx="16053">
                  <c:v>0.27160109886577977</c:v>
                </c:pt>
                <c:pt idx="16054">
                  <c:v>0.27156726608591097</c:v>
                </c:pt>
                <c:pt idx="16055">
                  <c:v>0.2715334396273662</c:v>
                </c:pt>
                <c:pt idx="16056">
                  <c:v>0.27149961948857076</c:v>
                </c:pt>
                <c:pt idx="16057">
                  <c:v>0.27146580566795225</c:v>
                </c:pt>
                <c:pt idx="16058">
                  <c:v>0.27143199816393193</c:v>
                </c:pt>
                <c:pt idx="16059">
                  <c:v>0.27139819697494355</c:v>
                </c:pt>
                <c:pt idx="16060">
                  <c:v>0.27136440209940854</c:v>
                </c:pt>
                <c:pt idx="16061">
                  <c:v>0.27133061353575538</c:v>
                </c:pt>
                <c:pt idx="16062">
                  <c:v>0.27129683128241538</c:v>
                </c:pt>
                <c:pt idx="16063">
                  <c:v>0.27126305533781586</c:v>
                </c:pt>
                <c:pt idx="16064">
                  <c:v>0.27122928570038601</c:v>
                </c:pt>
                <c:pt idx="16065">
                  <c:v>0.27119552236855554</c:v>
                </c:pt>
                <c:pt idx="16066">
                  <c:v>0.27116176534075626</c:v>
                </c:pt>
                <c:pt idx="16067">
                  <c:v>0.27112801461541408</c:v>
                </c:pt>
                <c:pt idx="16068">
                  <c:v>0.27109427019096538</c:v>
                </c:pt>
                <c:pt idx="16069">
                  <c:v>0.27106053206583902</c:v>
                </c:pt>
                <c:pt idx="16070">
                  <c:v>0.27102680023847003</c:v>
                </c:pt>
                <c:pt idx="16071">
                  <c:v>0.27099307470728595</c:v>
                </c:pt>
                <c:pt idx="16072">
                  <c:v>0.27095935547072453</c:v>
                </c:pt>
                <c:pt idx="16073">
                  <c:v>0.27092564252721801</c:v>
                </c:pt>
                <c:pt idx="16074">
                  <c:v>0.27089193587520038</c:v>
                </c:pt>
                <c:pt idx="16075">
                  <c:v>0.27085823551310634</c:v>
                </c:pt>
                <c:pt idx="16076">
                  <c:v>0.27082454143937207</c:v>
                </c:pt>
                <c:pt idx="16077">
                  <c:v>0.27079085365242972</c:v>
                </c:pt>
                <c:pt idx="16078">
                  <c:v>0.27075717215071876</c:v>
                </c:pt>
                <c:pt idx="16079">
                  <c:v>0.27072349693267583</c:v>
                </c:pt>
                <c:pt idx="16080">
                  <c:v>0.2706898279967348</c:v>
                </c:pt>
                <c:pt idx="16081">
                  <c:v>0.27065616534133602</c:v>
                </c:pt>
                <c:pt idx="16082">
                  <c:v>0.27062250896491807</c:v>
                </c:pt>
                <c:pt idx="16083">
                  <c:v>0.27058885886591588</c:v>
                </c:pt>
                <c:pt idx="16084">
                  <c:v>0.2705552150427713</c:v>
                </c:pt>
                <c:pt idx="16085">
                  <c:v>0.2705215774939233</c:v>
                </c:pt>
                <c:pt idx="16086">
                  <c:v>0.27048794621781314</c:v>
                </c:pt>
                <c:pt idx="16087">
                  <c:v>0.27045432121287893</c:v>
                </c:pt>
                <c:pt idx="16088">
                  <c:v>0.27042070247756123</c:v>
                </c:pt>
                <c:pt idx="16089">
                  <c:v>0.27038709001030231</c:v>
                </c:pt>
                <c:pt idx="16090">
                  <c:v>0.27035348380954738</c:v>
                </c:pt>
                <c:pt idx="16091">
                  <c:v>0.2703198838737334</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0.26995069762105744</c:v>
                </c:pt>
                <c:pt idx="16103">
                  <c:v>0.26991717274324689</c:v>
                </c:pt>
                <c:pt idx="16104">
                  <c:v>0.26988365411017351</c:v>
                </c:pt>
                <c:pt idx="16105">
                  <c:v>0.26985014172028882</c:v>
                </c:pt>
                <c:pt idx="16106">
                  <c:v>0.26981663557204305</c:v>
                </c:pt>
                <c:pt idx="16107">
                  <c:v>0.26978313566388051</c:v>
                </c:pt>
                <c:pt idx="16108">
                  <c:v>0.26974964199425788</c:v>
                </c:pt>
                <c:pt idx="16109">
                  <c:v>0.26971615456162379</c:v>
                </c:pt>
                <c:pt idx="16110">
                  <c:v>0.26968267336443286</c:v>
                </c:pt>
                <c:pt idx="16111">
                  <c:v>0.26964919840112728</c:v>
                </c:pt>
                <c:pt idx="16112">
                  <c:v>0.26961572967017322</c:v>
                </c:pt>
                <c:pt idx="16113">
                  <c:v>0.26958226717001688</c:v>
                </c:pt>
                <c:pt idx="16114">
                  <c:v>0.26954881089910832</c:v>
                </c:pt>
                <c:pt idx="16115">
                  <c:v>0.26951536085590688</c:v>
                </c:pt>
                <c:pt idx="16116">
                  <c:v>0.26948191703886643</c:v>
                </c:pt>
                <c:pt idx="16117">
                  <c:v>0.26944847944643735</c:v>
                </c:pt>
                <c:pt idx="16118">
                  <c:v>0.26941504807708011</c:v>
                </c:pt>
                <c:pt idx="16119">
                  <c:v>0.26938162292925089</c:v>
                </c:pt>
                <c:pt idx="16120">
                  <c:v>0.26934820400139964</c:v>
                </c:pt>
                <c:pt idx="16121">
                  <c:v>0.26931479129199143</c:v>
                </c:pt>
                <c:pt idx="16122">
                  <c:v>0.26928138479947689</c:v>
                </c:pt>
                <c:pt idx="16123">
                  <c:v>0.26924798452231624</c:v>
                </c:pt>
                <c:pt idx="16124">
                  <c:v>0.26921459045896895</c:v>
                </c:pt>
                <c:pt idx="16125">
                  <c:v>0.2691812026078928</c:v>
                </c:pt>
                <c:pt idx="16126">
                  <c:v>0.26914782096754697</c:v>
                </c:pt>
                <c:pt idx="16127">
                  <c:v>0.26911444553639113</c:v>
                </c:pt>
                <c:pt idx="16128">
                  <c:v>0.26908107631288697</c:v>
                </c:pt>
                <c:pt idx="16129">
                  <c:v>0.26904771329549082</c:v>
                </c:pt>
                <c:pt idx="16130">
                  <c:v>0.2690143564826678</c:v>
                </c:pt>
                <c:pt idx="16131">
                  <c:v>0.26898100587288004</c:v>
                </c:pt>
                <c:pt idx="16132">
                  <c:v>0.26894766146458438</c:v>
                </c:pt>
                <c:pt idx="16133">
                  <c:v>0.26891432325625025</c:v>
                </c:pt>
                <c:pt idx="16134">
                  <c:v>0.26888099124633558</c:v>
                </c:pt>
                <c:pt idx="16135">
                  <c:v>0.26884766543330441</c:v>
                </c:pt>
                <c:pt idx="16136">
                  <c:v>0.26881434581562458</c:v>
                </c:pt>
                <c:pt idx="16137">
                  <c:v>0.26878103239175521</c:v>
                </c:pt>
                <c:pt idx="16138">
                  <c:v>0.26874772516016521</c:v>
                </c:pt>
                <c:pt idx="16139">
                  <c:v>0.26871442411931862</c:v>
                </c:pt>
                <c:pt idx="16140">
                  <c:v>0.26868112926768256</c:v>
                </c:pt>
                <c:pt idx="16141">
                  <c:v>0.26864784060371866</c:v>
                </c:pt>
                <c:pt idx="16142">
                  <c:v>0.26861455812590085</c:v>
                </c:pt>
                <c:pt idx="16143">
                  <c:v>0.26858128183269325</c:v>
                </c:pt>
                <c:pt idx="16144">
                  <c:v>0.26854801172256032</c:v>
                </c:pt>
                <c:pt idx="16145">
                  <c:v>0.26851474779397438</c:v>
                </c:pt>
                <c:pt idx="16146">
                  <c:v>0.26848149004540439</c:v>
                </c:pt>
                <c:pt idx="16147">
                  <c:v>0.26844823847531579</c:v>
                </c:pt>
                <c:pt idx="16148">
                  <c:v>0.26841499308218353</c:v>
                </c:pt>
                <c:pt idx="16149">
                  <c:v>0.26838175386447366</c:v>
                </c:pt>
                <c:pt idx="16150">
                  <c:v>0.26834852082065708</c:v>
                </c:pt>
                <c:pt idx="16151">
                  <c:v>0.26831529394920722</c:v>
                </c:pt>
                <c:pt idx="16152">
                  <c:v>0.26828207324859138</c:v>
                </c:pt>
                <c:pt idx="16153">
                  <c:v>0.26824885871728665</c:v>
                </c:pt>
                <c:pt idx="16154">
                  <c:v>0.26821565035376327</c:v>
                </c:pt>
                <c:pt idx="16155">
                  <c:v>0.26818244815649461</c:v>
                </c:pt>
                <c:pt idx="16156">
                  <c:v>0.26814925212395374</c:v>
                </c:pt>
                <c:pt idx="16157">
                  <c:v>0.26811606225461665</c:v>
                </c:pt>
                <c:pt idx="16158">
                  <c:v>0.26808287854695323</c:v>
                </c:pt>
                <c:pt idx="16159">
                  <c:v>0.26804970099944214</c:v>
                </c:pt>
                <c:pt idx="16160">
                  <c:v>0.26801652961055661</c:v>
                </c:pt>
                <c:pt idx="16161">
                  <c:v>0.26798336437877412</c:v>
                </c:pt>
                <c:pt idx="16162">
                  <c:v>0.26795020530257008</c:v>
                </c:pt>
                <c:pt idx="16163">
                  <c:v>0.26791705238042018</c:v>
                </c:pt>
                <c:pt idx="16164">
                  <c:v>0.26788390561080605</c:v>
                </c:pt>
                <c:pt idx="16165">
                  <c:v>0.26785076499219962</c:v>
                </c:pt>
                <c:pt idx="16166">
                  <c:v>0.26781763052308133</c:v>
                </c:pt>
                <c:pt idx="16167">
                  <c:v>0.26778450220193134</c:v>
                </c:pt>
                <c:pt idx="16168">
                  <c:v>0.26775138002722765</c:v>
                </c:pt>
                <c:pt idx="16169">
                  <c:v>0.26771826399745219</c:v>
                </c:pt>
                <c:pt idx="16170">
                  <c:v>0.26768515411107779</c:v>
                </c:pt>
                <c:pt idx="16171">
                  <c:v>0.26765205036659229</c:v>
                </c:pt>
                <c:pt idx="16172">
                  <c:v>0.26761895276247488</c:v>
                </c:pt>
                <c:pt idx="16173">
                  <c:v>0.26758586129720818</c:v>
                </c:pt>
                <c:pt idx="16174">
                  <c:v>0.26755277596927002</c:v>
                </c:pt>
                <c:pt idx="16175">
                  <c:v>0.26751969677714282</c:v>
                </c:pt>
                <c:pt idx="16176">
                  <c:v>0.26748662371931575</c:v>
                </c:pt>
                <c:pt idx="16177">
                  <c:v>0.26745355679426508</c:v>
                </c:pt>
                <c:pt idx="16178">
                  <c:v>0.26742049600048051</c:v>
                </c:pt>
                <c:pt idx="16179">
                  <c:v>0.26738744133644293</c:v>
                </c:pt>
                <c:pt idx="16180">
                  <c:v>0.26735439280063633</c:v>
                </c:pt>
                <c:pt idx="16181">
                  <c:v>0.26732135039154731</c:v>
                </c:pt>
                <c:pt idx="16182">
                  <c:v>0.26728831410766346</c:v>
                </c:pt>
                <c:pt idx="16183">
                  <c:v>0.26725528394746773</c:v>
                </c:pt>
                <c:pt idx="16184">
                  <c:v>0.26722225990944865</c:v>
                </c:pt>
                <c:pt idx="16185">
                  <c:v>0.26718924199209082</c:v>
                </c:pt>
                <c:pt idx="16186">
                  <c:v>0.26715623019388507</c:v>
                </c:pt>
                <c:pt idx="16187">
                  <c:v>0.26712322451331699</c:v>
                </c:pt>
                <c:pt idx="16188">
                  <c:v>0.26709022494887846</c:v>
                </c:pt>
                <c:pt idx="16189">
                  <c:v>0.26705723149905491</c:v>
                </c:pt>
                <c:pt idx="16190">
                  <c:v>0.267024244162337</c:v>
                </c:pt>
                <c:pt idx="16191">
                  <c:v>0.26699126293721481</c:v>
                </c:pt>
                <c:pt idx="16192">
                  <c:v>0.26695828782217912</c:v>
                </c:pt>
                <c:pt idx="16193">
                  <c:v>0.26692531881571807</c:v>
                </c:pt>
                <c:pt idx="16194">
                  <c:v>0.2668923559163261</c:v>
                </c:pt>
                <c:pt idx="16195">
                  <c:v>0.26685939912249507</c:v>
                </c:pt>
                <c:pt idx="16196">
                  <c:v>0.26682644843271358</c:v>
                </c:pt>
                <c:pt idx="16197">
                  <c:v>0.26679350384547795</c:v>
                </c:pt>
                <c:pt idx="16198">
                  <c:v>0.26676056535928222</c:v>
                </c:pt>
                <c:pt idx="16199">
                  <c:v>0.26672763297261382</c:v>
                </c:pt>
                <c:pt idx="16200">
                  <c:v>0.26669470668397266</c:v>
                </c:pt>
                <c:pt idx="16201">
                  <c:v>0.26666178649185185</c:v>
                </c:pt>
                <c:pt idx="16202">
                  <c:v>0.26662887239474836</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0.26636577885799584</c:v>
                </c:pt>
                <c:pt idx="16211">
                  <c:v>0.26633291954837618</c:v>
                </c:pt>
                <c:pt idx="16212">
                  <c:v>0.26630006631874997</c:v>
                </c:pt>
                <c:pt idx="16213">
                  <c:v>0.26626721916761142</c:v>
                </c:pt>
                <c:pt idx="16214">
                  <c:v>0.26623437809346578</c:v>
                </c:pt>
                <c:pt idx="16215">
                  <c:v>0.26620154309481281</c:v>
                </c:pt>
                <c:pt idx="16216">
                  <c:v>0.26616871417015331</c:v>
                </c:pt>
                <c:pt idx="16217">
                  <c:v>0.26613589131798981</c:v>
                </c:pt>
                <c:pt idx="16218">
                  <c:v>0.26610307453682425</c:v>
                </c:pt>
                <c:pt idx="16219">
                  <c:v>0.26607026382516158</c:v>
                </c:pt>
                <c:pt idx="16220">
                  <c:v>0.26603745918150029</c:v>
                </c:pt>
                <c:pt idx="16221">
                  <c:v>0.26600466060435063</c:v>
                </c:pt>
                <c:pt idx="16222">
                  <c:v>0.26597186809221196</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0.26548070719594946</c:v>
                </c:pt>
                <c:pt idx="16238">
                  <c:v>0.26544801152096531</c:v>
                </c:pt>
                <c:pt idx="16239">
                  <c:v>0.26541532188563882</c:v>
                </c:pt>
                <c:pt idx="16240">
                  <c:v>0.26538263828848174</c:v>
                </c:pt>
                <c:pt idx="16241">
                  <c:v>0.26534996072800332</c:v>
                </c:pt>
                <c:pt idx="16242">
                  <c:v>0.26531728920272146</c:v>
                </c:pt>
                <c:pt idx="16243">
                  <c:v>0.26528462371114558</c:v>
                </c:pt>
                <c:pt idx="16244">
                  <c:v>0.26525196425179376</c:v>
                </c:pt>
                <c:pt idx="16245">
                  <c:v>0.26521931082317929</c:v>
                </c:pt>
                <c:pt idx="16246">
                  <c:v>0.26518666342381952</c:v>
                </c:pt>
                <c:pt idx="16247">
                  <c:v>0.26515402205222527</c:v>
                </c:pt>
                <c:pt idx="16248">
                  <c:v>0.26512138670691726</c:v>
                </c:pt>
                <c:pt idx="16249">
                  <c:v>0.26508875738641213</c:v>
                </c:pt>
                <c:pt idx="16250">
                  <c:v>0.26505613408922285</c:v>
                </c:pt>
                <c:pt idx="16251">
                  <c:v>0.26502351681387132</c:v>
                </c:pt>
                <c:pt idx="16252">
                  <c:v>0.26499090555887422</c:v>
                </c:pt>
                <c:pt idx="16253">
                  <c:v>0.26495830032274964</c:v>
                </c:pt>
                <c:pt idx="16254">
                  <c:v>0.26492570110401598</c:v>
                </c:pt>
                <c:pt idx="16255">
                  <c:v>0.26489310790119175</c:v>
                </c:pt>
                <c:pt idx="16256">
                  <c:v>0.26486052071279986</c:v>
                </c:pt>
                <c:pt idx="16257">
                  <c:v>0.26482793953736011</c:v>
                </c:pt>
                <c:pt idx="16258">
                  <c:v>0.26479536437338974</c:v>
                </c:pt>
                <c:pt idx="16259">
                  <c:v>0.26476279521941593</c:v>
                </c:pt>
                <c:pt idx="16260">
                  <c:v>0.26473023207395274</c:v>
                </c:pt>
                <c:pt idx="16261">
                  <c:v>0.26469767493552843</c:v>
                </c:pt>
                <c:pt idx="16262">
                  <c:v>0.26466512380266338</c:v>
                </c:pt>
                <c:pt idx="16263">
                  <c:v>0.26463257867388085</c:v>
                </c:pt>
                <c:pt idx="16264">
                  <c:v>0.26460003954770406</c:v>
                </c:pt>
                <c:pt idx="16265">
                  <c:v>0.26456750642265731</c:v>
                </c:pt>
                <c:pt idx="16266">
                  <c:v>0.26453497929726638</c:v>
                </c:pt>
                <c:pt idx="16267">
                  <c:v>0.26450245817005086</c:v>
                </c:pt>
                <c:pt idx="16268">
                  <c:v>0.26446994303954297</c:v>
                </c:pt>
                <c:pt idx="16269">
                  <c:v>0.26443743390426344</c:v>
                </c:pt>
                <c:pt idx="16270">
                  <c:v>0.26440493076273958</c:v>
                </c:pt>
                <c:pt idx="16271">
                  <c:v>0.26437243361349982</c:v>
                </c:pt>
                <c:pt idx="16272">
                  <c:v>0.26433994245506975</c:v>
                </c:pt>
                <c:pt idx="16273">
                  <c:v>0.26430745728597782</c:v>
                </c:pt>
                <c:pt idx="16274">
                  <c:v>0.26427497810475264</c:v>
                </c:pt>
                <c:pt idx="16275">
                  <c:v>0.26424250490991857</c:v>
                </c:pt>
                <c:pt idx="16276">
                  <c:v>0.26421003770000911</c:v>
                </c:pt>
                <c:pt idx="16277">
                  <c:v>0.26417757647355206</c:v>
                </c:pt>
                <c:pt idx="16278">
                  <c:v>0.26414512122907718</c:v>
                </c:pt>
                <c:pt idx="16279">
                  <c:v>0.26411267196511601</c:v>
                </c:pt>
                <c:pt idx="16280">
                  <c:v>0.26408022868019554</c:v>
                </c:pt>
                <c:pt idx="16281">
                  <c:v>0.26404779137285306</c:v>
                </c:pt>
                <c:pt idx="16282">
                  <c:v>0.26401536004161186</c:v>
                </c:pt>
                <c:pt idx="16283">
                  <c:v>0.26398293468501138</c:v>
                </c:pt>
                <c:pt idx="16284">
                  <c:v>0.26395051530158087</c:v>
                </c:pt>
                <c:pt idx="16285">
                  <c:v>0.26391810188985743</c:v>
                </c:pt>
                <c:pt idx="16286">
                  <c:v>0.26388569444836468</c:v>
                </c:pt>
                <c:pt idx="16287">
                  <c:v>0.26385329297564736</c:v>
                </c:pt>
                <c:pt idx="16288">
                  <c:v>0.26382089747023357</c:v>
                </c:pt>
                <c:pt idx="16289">
                  <c:v>0.26378850793066083</c:v>
                </c:pt>
                <c:pt idx="16290">
                  <c:v>0.26375612435546036</c:v>
                </c:pt>
                <c:pt idx="16291">
                  <c:v>0.26372374674317273</c:v>
                </c:pt>
                <c:pt idx="16292">
                  <c:v>0.26369137509233226</c:v>
                </c:pt>
                <c:pt idx="16293">
                  <c:v>0.26365900940147524</c:v>
                </c:pt>
                <c:pt idx="16294">
                  <c:v>0.26362664966913907</c:v>
                </c:pt>
                <c:pt idx="16295">
                  <c:v>0.26359429589386207</c:v>
                </c:pt>
                <c:pt idx="16296">
                  <c:v>0.26356194807417854</c:v>
                </c:pt>
                <c:pt idx="16297">
                  <c:v>0.26352960620863081</c:v>
                </c:pt>
                <c:pt idx="16298">
                  <c:v>0.26349727029575598</c:v>
                </c:pt>
                <c:pt idx="16299">
                  <c:v>0.2634649403340949</c:v>
                </c:pt>
                <c:pt idx="16300">
                  <c:v>0.26343261632218357</c:v>
                </c:pt>
                <c:pt idx="16301">
                  <c:v>0.26340029825856581</c:v>
                </c:pt>
                <c:pt idx="16302">
                  <c:v>0.26336798614178092</c:v>
                </c:pt>
                <c:pt idx="16303">
                  <c:v>0.26333567997037038</c:v>
                </c:pt>
                <c:pt idx="16304">
                  <c:v>0.26330337974287654</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0.26298070406272495</c:v>
                </c:pt>
                <c:pt idx="16315">
                  <c:v>0.26294846912216746</c:v>
                </c:pt>
                <c:pt idx="16316">
                  <c:v>0.26291624010805681</c:v>
                </c:pt>
                <c:pt idx="16317">
                  <c:v>0.26288401701894476</c:v>
                </c:pt>
                <c:pt idx="16318">
                  <c:v>0.26285179985337281</c:v>
                </c:pt>
                <c:pt idx="16319">
                  <c:v>0.26281958860989524</c:v>
                </c:pt>
                <c:pt idx="16320">
                  <c:v>0.26278738328705714</c:v>
                </c:pt>
                <c:pt idx="16321">
                  <c:v>0.26275518388340646</c:v>
                </c:pt>
                <c:pt idx="16322">
                  <c:v>0.26272299039749775</c:v>
                </c:pt>
                <c:pt idx="16323">
                  <c:v>0.26269080282787532</c:v>
                </c:pt>
                <c:pt idx="16324">
                  <c:v>0.2626586211730933</c:v>
                </c:pt>
                <c:pt idx="16325">
                  <c:v>0.26262644543170127</c:v>
                </c:pt>
                <c:pt idx="16326">
                  <c:v>0.26259427560225224</c:v>
                </c:pt>
                <c:pt idx="16327">
                  <c:v>0.2625621116832938</c:v>
                </c:pt>
                <c:pt idx="16328">
                  <c:v>0.26252995367338194</c:v>
                </c:pt>
                <c:pt idx="16329">
                  <c:v>0.26249780157106817</c:v>
                </c:pt>
                <c:pt idx="16330">
                  <c:v>0.2624656553749069</c:v>
                </c:pt>
                <c:pt idx="16331">
                  <c:v>0.26243351508344748</c:v>
                </c:pt>
                <c:pt idx="16332">
                  <c:v>0.26240138069524832</c:v>
                </c:pt>
                <c:pt idx="16333">
                  <c:v>0.26236925220886181</c:v>
                </c:pt>
                <c:pt idx="16334">
                  <c:v>0.26233712962284411</c:v>
                </c:pt>
                <c:pt idx="16335">
                  <c:v>0.26230501293574782</c:v>
                </c:pt>
                <c:pt idx="16336">
                  <c:v>0.26227290214613103</c:v>
                </c:pt>
                <c:pt idx="16337">
                  <c:v>0.26224079725255084</c:v>
                </c:pt>
                <c:pt idx="16338">
                  <c:v>0.2622086982535598</c:v>
                </c:pt>
                <c:pt idx="16339">
                  <c:v>0.2621766051477199</c:v>
                </c:pt>
                <c:pt idx="16340">
                  <c:v>0.26214451793358384</c:v>
                </c:pt>
                <c:pt idx="16341">
                  <c:v>0.26211243660971312</c:v>
                </c:pt>
                <c:pt idx="16342">
                  <c:v>0.2620803611746681</c:v>
                </c:pt>
                <c:pt idx="16343">
                  <c:v>0.26204829162699822</c:v>
                </c:pt>
                <c:pt idx="16344">
                  <c:v>0.26201622796527352</c:v>
                </c:pt>
                <c:pt idx="16345">
                  <c:v>0.26198417018804826</c:v>
                </c:pt>
                <c:pt idx="16346">
                  <c:v>0.26195211829388132</c:v>
                </c:pt>
                <c:pt idx="16347">
                  <c:v>0.26192007228133701</c:v>
                </c:pt>
                <c:pt idx="16348">
                  <c:v>0.26188803214897532</c:v>
                </c:pt>
                <c:pt idx="16349">
                  <c:v>0.26185599789535791</c:v>
                </c:pt>
                <c:pt idx="16350">
                  <c:v>0.26182396951904591</c:v>
                </c:pt>
                <c:pt idx="16351">
                  <c:v>0.26179194701859709</c:v>
                </c:pt>
                <c:pt idx="16352">
                  <c:v>0.26175993039258394</c:v>
                </c:pt>
                <c:pt idx="16353">
                  <c:v>0.26172791963956332</c:v>
                </c:pt>
                <c:pt idx="16354">
                  <c:v>0.26169591475809906</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0.26144008691025128</c:v>
                </c:pt>
                <c:pt idx="16363">
                  <c:v>0.26140813480824232</c:v>
                </c:pt>
                <c:pt idx="16364">
                  <c:v>0.26137618856345352</c:v>
                </c:pt>
                <c:pt idx="16365">
                  <c:v>0.26134424817445018</c:v>
                </c:pt>
                <c:pt idx="16366">
                  <c:v>0.26131231363980401</c:v>
                </c:pt>
                <c:pt idx="16367">
                  <c:v>0.26128038495807931</c:v>
                </c:pt>
                <c:pt idx="16368">
                  <c:v>0.26124846212785308</c:v>
                </c:pt>
                <c:pt idx="16369">
                  <c:v>0.26121654514768938</c:v>
                </c:pt>
                <c:pt idx="16370">
                  <c:v>0.26118463401616271</c:v>
                </c:pt>
                <c:pt idx="16371">
                  <c:v>0.26115272873184292</c:v>
                </c:pt>
                <c:pt idx="16372">
                  <c:v>0.26112082929330188</c:v>
                </c:pt>
                <c:pt idx="16373">
                  <c:v>0.26108893569911173</c:v>
                </c:pt>
                <c:pt idx="16374">
                  <c:v>0.26105704794784357</c:v>
                </c:pt>
                <c:pt idx="16375">
                  <c:v>0.26102516603806991</c:v>
                </c:pt>
                <c:pt idx="16376">
                  <c:v>0.26099328996836635</c:v>
                </c:pt>
                <c:pt idx="16377">
                  <c:v>0.26096141973730547</c:v>
                </c:pt>
                <c:pt idx="16378">
                  <c:v>0.26092955534346274</c:v>
                </c:pt>
                <c:pt idx="16379">
                  <c:v>0.26089769678540881</c:v>
                </c:pt>
                <c:pt idx="16380">
                  <c:v>0.26086584406172253</c:v>
                </c:pt>
                <c:pt idx="16381">
                  <c:v>0.26083399717097838</c:v>
                </c:pt>
                <c:pt idx="16382">
                  <c:v>0.26080215611175184</c:v>
                </c:pt>
                <c:pt idx="16383">
                  <c:v>0.26077032088261981</c:v>
                </c:pt>
                <c:pt idx="16384">
                  <c:v>0.26073849148215816</c:v>
                </c:pt>
                <c:pt idx="16385">
                  <c:v>0.26070666790894642</c:v>
                </c:pt>
                <c:pt idx="16386">
                  <c:v>0.26067485016155734</c:v>
                </c:pt>
                <c:pt idx="16387">
                  <c:v>0.26064303823857249</c:v>
                </c:pt>
                <c:pt idx="16388">
                  <c:v>0.26061123213857224</c:v>
                </c:pt>
                <c:pt idx="16389">
                  <c:v>0.26057943186013216</c:v>
                </c:pt>
                <c:pt idx="16390">
                  <c:v>0.26054763740183229</c:v>
                </c:pt>
                <c:pt idx="16391">
                  <c:v>0.26051584876225381</c:v>
                </c:pt>
                <c:pt idx="16392">
                  <c:v>0.26048406593997769</c:v>
                </c:pt>
                <c:pt idx="16393">
                  <c:v>0.2604522889335783</c:v>
                </c:pt>
                <c:pt idx="16394">
                  <c:v>0.26042051774164554</c:v>
                </c:pt>
                <c:pt idx="16395">
                  <c:v>0.26038875236275494</c:v>
                </c:pt>
                <c:pt idx="16396">
                  <c:v>0.26035699279548985</c:v>
                </c:pt>
                <c:pt idx="16397">
                  <c:v>0.2603252390384323</c:v>
                </c:pt>
                <c:pt idx="16398">
                  <c:v>0.26029349109016703</c:v>
                </c:pt>
                <c:pt idx="16399">
                  <c:v>0.26026174894927639</c:v>
                </c:pt>
                <c:pt idx="16400">
                  <c:v>0.26023001261434375</c:v>
                </c:pt>
                <c:pt idx="16401">
                  <c:v>0.26019828208395368</c:v>
                </c:pt>
                <c:pt idx="16402">
                  <c:v>0.26016655735669031</c:v>
                </c:pt>
                <c:pt idx="16403">
                  <c:v>0.26013483843113638</c:v>
                </c:pt>
                <c:pt idx="16404">
                  <c:v>0.26010312530588442</c:v>
                </c:pt>
                <c:pt idx="16405">
                  <c:v>0.26007141797951427</c:v>
                </c:pt>
                <c:pt idx="16406">
                  <c:v>0.26003971645061125</c:v>
                </c:pt>
                <c:pt idx="16407">
                  <c:v>0.2600080207177658</c:v>
                </c:pt>
                <c:pt idx="16408">
                  <c:v>0.25997633077956428</c:v>
                </c:pt>
                <c:pt idx="16409">
                  <c:v>0.25994464663459155</c:v>
                </c:pt>
                <c:pt idx="16410">
                  <c:v>0.25991296828143995</c:v>
                </c:pt>
                <c:pt idx="16411">
                  <c:v>0.25988129571869445</c:v>
                </c:pt>
                <c:pt idx="16412">
                  <c:v>0.25984962894494501</c:v>
                </c:pt>
                <c:pt idx="16413">
                  <c:v>0.25981796795878176</c:v>
                </c:pt>
                <c:pt idx="16414">
                  <c:v>0.25978631275879105</c:v>
                </c:pt>
                <c:pt idx="16415">
                  <c:v>0.25975466334356873</c:v>
                </c:pt>
                <c:pt idx="16416">
                  <c:v>0.25972301971169975</c:v>
                </c:pt>
                <c:pt idx="16417">
                  <c:v>0.25969138186177926</c:v>
                </c:pt>
                <c:pt idx="16418">
                  <c:v>0.25965974979239703</c:v>
                </c:pt>
                <c:pt idx="16419">
                  <c:v>0.25962812350214498</c:v>
                </c:pt>
                <c:pt idx="16420">
                  <c:v>0.25959650298961662</c:v>
                </c:pt>
                <c:pt idx="16421">
                  <c:v>0.25956488825340251</c:v>
                </c:pt>
                <c:pt idx="16422">
                  <c:v>0.25953327929209535</c:v>
                </c:pt>
                <c:pt idx="16423">
                  <c:v>0.25950167610429181</c:v>
                </c:pt>
                <c:pt idx="16424">
                  <c:v>0.25947007868858385</c:v>
                </c:pt>
                <c:pt idx="16425">
                  <c:v>0.25943848704356642</c:v>
                </c:pt>
                <c:pt idx="16426">
                  <c:v>0.25940690116783638</c:v>
                </c:pt>
                <c:pt idx="16427">
                  <c:v>0.25937532105998423</c:v>
                </c:pt>
                <c:pt idx="16428">
                  <c:v>0.2593437467186081</c:v>
                </c:pt>
                <c:pt idx="16429">
                  <c:v>0.25931217814230684</c:v>
                </c:pt>
                <c:pt idx="16430">
                  <c:v>0.2592806153296745</c:v>
                </c:pt>
                <c:pt idx="16431">
                  <c:v>0.25924905827930395</c:v>
                </c:pt>
                <c:pt idx="16432">
                  <c:v>0.25921750698980245</c:v>
                </c:pt>
                <c:pt idx="16433">
                  <c:v>0.25918596145976053</c:v>
                </c:pt>
                <c:pt idx="16434">
                  <c:v>0.2591544216877763</c:v>
                </c:pt>
                <c:pt idx="16435">
                  <c:v>0.2591228876724545</c:v>
                </c:pt>
                <c:pt idx="16436">
                  <c:v>0.25909135941238404</c:v>
                </c:pt>
                <c:pt idx="16437">
                  <c:v>0.25905983690617579</c:v>
                </c:pt>
                <c:pt idx="16438">
                  <c:v>0.25902832015242439</c:v>
                </c:pt>
                <c:pt idx="16439">
                  <c:v>0.25899680914972945</c:v>
                </c:pt>
                <c:pt idx="16440">
                  <c:v>0.25896530389669181</c:v>
                </c:pt>
                <c:pt idx="16441">
                  <c:v>0.25893380439191477</c:v>
                </c:pt>
                <c:pt idx="16442">
                  <c:v>0.25890231063399921</c:v>
                </c:pt>
                <c:pt idx="16443">
                  <c:v>0.25887082262154698</c:v>
                </c:pt>
                <c:pt idx="16444">
                  <c:v>0.25883934035316075</c:v>
                </c:pt>
                <c:pt idx="16445">
                  <c:v>0.25880786382744597</c:v>
                </c:pt>
                <c:pt idx="16446">
                  <c:v>0.25877639304299882</c:v>
                </c:pt>
                <c:pt idx="16447">
                  <c:v>0.25874492799842991</c:v>
                </c:pt>
                <c:pt idx="16448">
                  <c:v>0.2587134686923418</c:v>
                </c:pt>
                <c:pt idx="16449">
                  <c:v>0.25868201512333833</c:v>
                </c:pt>
                <c:pt idx="16450">
                  <c:v>0.25865056729002639</c:v>
                </c:pt>
                <c:pt idx="16451">
                  <c:v>0.25861912519100799</c:v>
                </c:pt>
                <c:pt idx="16452">
                  <c:v>0.25858768882489364</c:v>
                </c:pt>
                <c:pt idx="16453">
                  <c:v>0.25855625819028449</c:v>
                </c:pt>
                <c:pt idx="16454">
                  <c:v>0.25852483328579273</c:v>
                </c:pt>
                <c:pt idx="16455">
                  <c:v>0.25849341411002053</c:v>
                </c:pt>
                <c:pt idx="16456">
                  <c:v>0.25846200066157921</c:v>
                </c:pt>
                <c:pt idx="16457">
                  <c:v>0.25843059293907655</c:v>
                </c:pt>
                <c:pt idx="16458">
                  <c:v>0.25839919094111774</c:v>
                </c:pt>
                <c:pt idx="16459">
                  <c:v>0.25836779466631549</c:v>
                </c:pt>
                <c:pt idx="16460">
                  <c:v>0.25833640411327741</c:v>
                </c:pt>
                <c:pt idx="16461">
                  <c:v>0.25830501928061445</c:v>
                </c:pt>
                <c:pt idx="16462">
                  <c:v>0.25827364016693255</c:v>
                </c:pt>
                <c:pt idx="16463">
                  <c:v>0.25824226677084888</c:v>
                </c:pt>
                <c:pt idx="16464">
                  <c:v>0.25821089909097106</c:v>
                </c:pt>
                <c:pt idx="16465">
                  <c:v>0.25817953712590835</c:v>
                </c:pt>
                <c:pt idx="16466">
                  <c:v>0.25814818087427632</c:v>
                </c:pt>
                <c:pt idx="16467">
                  <c:v>0.25811683033468641</c:v>
                </c:pt>
                <c:pt idx="16468">
                  <c:v>0.25808548550574928</c:v>
                </c:pt>
                <c:pt idx="16469">
                  <c:v>0.25805414638607871</c:v>
                </c:pt>
                <c:pt idx="16470">
                  <c:v>0.25802281297429164</c:v>
                </c:pt>
                <c:pt idx="16471">
                  <c:v>0.25799148526899607</c:v>
                </c:pt>
                <c:pt idx="16472">
                  <c:v>0.25796016326881327</c:v>
                </c:pt>
                <c:pt idx="16473">
                  <c:v>0.25792884697235191</c:v>
                </c:pt>
                <c:pt idx="16474">
                  <c:v>0.25789753637822893</c:v>
                </c:pt>
                <c:pt idx="16475">
                  <c:v>0.25786623148506232</c:v>
                </c:pt>
                <c:pt idx="16476">
                  <c:v>0.25783493229146631</c:v>
                </c:pt>
                <c:pt idx="16477">
                  <c:v>0.25780363879605778</c:v>
                </c:pt>
                <c:pt idx="16478">
                  <c:v>0.25777235099745388</c:v>
                </c:pt>
                <c:pt idx="16479">
                  <c:v>0.2577410688942709</c:v>
                </c:pt>
                <c:pt idx="16480">
                  <c:v>0.25770979248512643</c:v>
                </c:pt>
                <c:pt idx="16481">
                  <c:v>0.25767852176864336</c:v>
                </c:pt>
                <c:pt idx="16482">
                  <c:v>0.2576472567434307</c:v>
                </c:pt>
                <c:pt idx="16483">
                  <c:v>0.25761599740811753</c:v>
                </c:pt>
                <c:pt idx="16484">
                  <c:v>0.2575847437613174</c:v>
                </c:pt>
                <c:pt idx="16485">
                  <c:v>0.25755349580165182</c:v>
                </c:pt>
                <c:pt idx="16486">
                  <c:v>0.25752225352774138</c:v>
                </c:pt>
                <c:pt idx="16487">
                  <c:v>0.25749101693820453</c:v>
                </c:pt>
                <c:pt idx="16488">
                  <c:v>0.25745978603166497</c:v>
                </c:pt>
                <c:pt idx="16489">
                  <c:v>0.25742856080674487</c:v>
                </c:pt>
                <c:pt idx="16490">
                  <c:v>0.25739734126206137</c:v>
                </c:pt>
                <c:pt idx="16491">
                  <c:v>0.25736612739624354</c:v>
                </c:pt>
                <c:pt idx="16492">
                  <c:v>0.25733491920790813</c:v>
                </c:pt>
                <c:pt idx="16493">
                  <c:v>0.25730371669568008</c:v>
                </c:pt>
                <c:pt idx="16494">
                  <c:v>0.25727251985818506</c:v>
                </c:pt>
                <c:pt idx="16495">
                  <c:v>0.2572413286940457</c:v>
                </c:pt>
                <c:pt idx="16496">
                  <c:v>0.25721014320188651</c:v>
                </c:pt>
                <c:pt idx="16497">
                  <c:v>0.25717896338033386</c:v>
                </c:pt>
                <c:pt idx="16498">
                  <c:v>0.25714778922800835</c:v>
                </c:pt>
                <c:pt idx="16499">
                  <c:v>0.2571166207435403</c:v>
                </c:pt>
                <c:pt idx="16500">
                  <c:v>0.25708545792555432</c:v>
                </c:pt>
                <c:pt idx="16501">
                  <c:v>0.25705430077267682</c:v>
                </c:pt>
                <c:pt idx="16502">
                  <c:v>0.25702314928353476</c:v>
                </c:pt>
                <c:pt idx="16503">
                  <c:v>0.25699200345675566</c:v>
                </c:pt>
                <c:pt idx="16504">
                  <c:v>0.25696086329096951</c:v>
                </c:pt>
                <c:pt idx="16505">
                  <c:v>0.25692972878479736</c:v>
                </c:pt>
                <c:pt idx="16506">
                  <c:v>0.25689859993687647</c:v>
                </c:pt>
                <c:pt idx="16507">
                  <c:v>0.25686747674582888</c:v>
                </c:pt>
                <c:pt idx="16508">
                  <c:v>0.2568363592102888</c:v>
                </c:pt>
                <c:pt idx="16509">
                  <c:v>0.25680524732888432</c:v>
                </c:pt>
                <c:pt idx="16510">
                  <c:v>0.25677414110024532</c:v>
                </c:pt>
                <c:pt idx="16511">
                  <c:v>0.25674304052300134</c:v>
                </c:pt>
                <c:pt idx="16512">
                  <c:v>0.25671194559578875</c:v>
                </c:pt>
                <c:pt idx="16513">
                  <c:v>0.25668085631723342</c:v>
                </c:pt>
                <c:pt idx="16514">
                  <c:v>0.25664977268596911</c:v>
                </c:pt>
                <c:pt idx="16515">
                  <c:v>0.25661869470062831</c:v>
                </c:pt>
                <c:pt idx="16516">
                  <c:v>0.25658762235984572</c:v>
                </c:pt>
                <c:pt idx="16517">
                  <c:v>0.25655655566224905</c:v>
                </c:pt>
                <c:pt idx="16518">
                  <c:v>0.25652549460647539</c:v>
                </c:pt>
                <c:pt idx="16519">
                  <c:v>0.25649443919115966</c:v>
                </c:pt>
                <c:pt idx="16520">
                  <c:v>0.25646338941493518</c:v>
                </c:pt>
                <c:pt idx="16521">
                  <c:v>0.2564323452764366</c:v>
                </c:pt>
                <c:pt idx="16522">
                  <c:v>0.2564013067742994</c:v>
                </c:pt>
                <c:pt idx="16523">
                  <c:v>0.25637027390716105</c:v>
                </c:pt>
                <c:pt idx="16524">
                  <c:v>0.25633924667365171</c:v>
                </c:pt>
                <c:pt idx="16525">
                  <c:v>0.25630822507241507</c:v>
                </c:pt>
                <c:pt idx="16526">
                  <c:v>0.25627720910208207</c:v>
                </c:pt>
                <c:pt idx="16527">
                  <c:v>0.25624619876129379</c:v>
                </c:pt>
                <c:pt idx="16528">
                  <c:v>0.25621519404868709</c:v>
                </c:pt>
                <c:pt idx="16529">
                  <c:v>0.2561841949629009</c:v>
                </c:pt>
                <c:pt idx="16530">
                  <c:v>0.25615320150257004</c:v>
                </c:pt>
                <c:pt idx="16531">
                  <c:v>0.25612221366633725</c:v>
                </c:pt>
                <c:pt idx="16532">
                  <c:v>0.2560912314528408</c:v>
                </c:pt>
                <c:pt idx="16533">
                  <c:v>0.25606025486072009</c:v>
                </c:pt>
                <c:pt idx="16534">
                  <c:v>0.25602928388861673</c:v>
                </c:pt>
                <c:pt idx="16535">
                  <c:v>0.25599831853516775</c:v>
                </c:pt>
                <c:pt idx="16536">
                  <c:v>0.25596735879901755</c:v>
                </c:pt>
                <c:pt idx="16537">
                  <c:v>0.25593640467880646</c:v>
                </c:pt>
                <c:pt idx="16538">
                  <c:v>0.25590545617317623</c:v>
                </c:pt>
                <c:pt idx="16539">
                  <c:v>0.25587451328077093</c:v>
                </c:pt>
                <c:pt idx="16540">
                  <c:v>0.25584357600022772</c:v>
                </c:pt>
                <c:pt idx="16541">
                  <c:v>0.25581264433019518</c:v>
                </c:pt>
                <c:pt idx="16542">
                  <c:v>0.25578171826931478</c:v>
                </c:pt>
                <c:pt idx="16543">
                  <c:v>0.2557507978162305</c:v>
                </c:pt>
                <c:pt idx="16544">
                  <c:v>0.25571988296958681</c:v>
                </c:pt>
                <c:pt idx="16545">
                  <c:v>0.25568897372802896</c:v>
                </c:pt>
                <c:pt idx="16546">
                  <c:v>0.25565807009019903</c:v>
                </c:pt>
                <c:pt idx="16547">
                  <c:v>0.25562717205474705</c:v>
                </c:pt>
                <c:pt idx="16548">
                  <c:v>0.2555962796203145</c:v>
                </c:pt>
                <c:pt idx="16549">
                  <c:v>0.25556539278555085</c:v>
                </c:pt>
                <c:pt idx="16550">
                  <c:v>0.25553451154910184</c:v>
                </c:pt>
                <c:pt idx="16551">
                  <c:v>0.25550363590961561</c:v>
                </c:pt>
                <c:pt idx="16552">
                  <c:v>0.25547276586573814</c:v>
                </c:pt>
                <c:pt idx="16553">
                  <c:v>0.25544190141611478</c:v>
                </c:pt>
                <c:pt idx="16554">
                  <c:v>0.25541104255940067</c:v>
                </c:pt>
                <c:pt idx="16555">
                  <c:v>0.255380189294243</c:v>
                </c:pt>
                <c:pt idx="16556">
                  <c:v>0.2553493416192828</c:v>
                </c:pt>
                <c:pt idx="16557">
                  <c:v>0.25531849953317881</c:v>
                </c:pt>
                <c:pt idx="16558">
                  <c:v>0.25528766303457889</c:v>
                </c:pt>
                <c:pt idx="16559">
                  <c:v>0.25525683212213029</c:v>
                </c:pt>
                <c:pt idx="16560">
                  <c:v>0.25522600679448731</c:v>
                </c:pt>
                <c:pt idx="16561">
                  <c:v>0.25519518705029975</c:v>
                </c:pt>
                <c:pt idx="16562">
                  <c:v>0.25516437288821947</c:v>
                </c:pt>
                <c:pt idx="16563">
                  <c:v>0.25513356430689843</c:v>
                </c:pt>
                <c:pt idx="16564">
                  <c:v>0.25510276130499088</c:v>
                </c:pt>
                <c:pt idx="16565">
                  <c:v>0.25507196388114534</c:v>
                </c:pt>
                <c:pt idx="16566">
                  <c:v>0.25504117203401694</c:v>
                </c:pt>
                <c:pt idx="16567">
                  <c:v>0.25501038576226304</c:v>
                </c:pt>
                <c:pt idx="16568">
                  <c:v>0.25497960506453132</c:v>
                </c:pt>
                <c:pt idx="16569">
                  <c:v>0.25494882993948242</c:v>
                </c:pt>
                <c:pt idx="16570">
                  <c:v>0.25491806038576675</c:v>
                </c:pt>
                <c:pt idx="16571">
                  <c:v>0.25488729640203978</c:v>
                </c:pt>
                <c:pt idx="16572">
                  <c:v>0.2548565379869614</c:v>
                </c:pt>
                <c:pt idx="16573">
                  <c:v>0.25482578513918402</c:v>
                </c:pt>
                <c:pt idx="16574">
                  <c:v>0.25479503785736313</c:v>
                </c:pt>
                <c:pt idx="16575">
                  <c:v>0.25476429614015916</c:v>
                </c:pt>
                <c:pt idx="16576">
                  <c:v>0.2547335599862266</c:v>
                </c:pt>
                <c:pt idx="16577">
                  <c:v>0.25470282939422784</c:v>
                </c:pt>
                <c:pt idx="16578">
                  <c:v>0.25467210436281512</c:v>
                </c:pt>
                <c:pt idx="16579">
                  <c:v>0.2546413848906483</c:v>
                </c:pt>
                <c:pt idx="16580">
                  <c:v>0.25461067097638834</c:v>
                </c:pt>
                <c:pt idx="16581">
                  <c:v>0.25457996261869381</c:v>
                </c:pt>
                <c:pt idx="16582">
                  <c:v>0.25454925981622373</c:v>
                </c:pt>
                <c:pt idx="16583">
                  <c:v>0.25451856256763988</c:v>
                </c:pt>
                <c:pt idx="16584">
                  <c:v>0.25448787087160191</c:v>
                </c:pt>
                <c:pt idx="16585">
                  <c:v>0.25445718472676815</c:v>
                </c:pt>
                <c:pt idx="16586">
                  <c:v>0.2544265041318049</c:v>
                </c:pt>
                <c:pt idx="16587">
                  <c:v>0.25439582908536895</c:v>
                </c:pt>
                <c:pt idx="16588">
                  <c:v>0.25436515958612488</c:v>
                </c:pt>
                <c:pt idx="16589">
                  <c:v>0.25433449563273758</c:v>
                </c:pt>
                <c:pt idx="16590">
                  <c:v>0.25430383722386762</c:v>
                </c:pt>
                <c:pt idx="16591">
                  <c:v>0.25427318435817609</c:v>
                </c:pt>
                <c:pt idx="16592">
                  <c:v>0.25424253703433025</c:v>
                </c:pt>
                <c:pt idx="16593">
                  <c:v>0.25421189525099308</c:v>
                </c:pt>
                <c:pt idx="16594">
                  <c:v>0.2541812590068292</c:v>
                </c:pt>
                <c:pt idx="16595">
                  <c:v>0.2541506283005035</c:v>
                </c:pt>
                <c:pt idx="16596">
                  <c:v>0.25412000313068261</c:v>
                </c:pt>
                <c:pt idx="16597">
                  <c:v>0.25408938349602883</c:v>
                </c:pt>
                <c:pt idx="16598">
                  <c:v>0.25405876939521377</c:v>
                </c:pt>
                <c:pt idx="16599">
                  <c:v>0.254028160826898</c:v>
                </c:pt>
                <c:pt idx="16600">
                  <c:v>0.2539975577897513</c:v>
                </c:pt>
                <c:pt idx="16601">
                  <c:v>0.25396696028244486</c:v>
                </c:pt>
                <c:pt idx="16602">
                  <c:v>0.25393636830363731</c:v>
                </c:pt>
                <c:pt idx="16603">
                  <c:v>0.25390578185200635</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0.25356969529694195</c:v>
                </c:pt>
                <c:pt idx="16615">
                  <c:v>0.25353917506764473</c:v>
                </c:pt>
                <c:pt idx="16616">
                  <c:v>0.25350866034824376</c:v>
                </c:pt>
                <c:pt idx="16617">
                  <c:v>0.25347815113741057</c:v>
                </c:pt>
                <c:pt idx="16618">
                  <c:v>0.25344764743382026</c:v>
                </c:pt>
                <c:pt idx="16619">
                  <c:v>0.25341714923614939</c:v>
                </c:pt>
                <c:pt idx="16620">
                  <c:v>0.25338665654307146</c:v>
                </c:pt>
                <c:pt idx="16621">
                  <c:v>0.25335616935326377</c:v>
                </c:pt>
                <c:pt idx="16622">
                  <c:v>0.25332568766539681</c:v>
                </c:pt>
                <c:pt idx="16623">
                  <c:v>0.25329521147815015</c:v>
                </c:pt>
                <c:pt idx="16624">
                  <c:v>0.25326474079020356</c:v>
                </c:pt>
                <c:pt idx="16625">
                  <c:v>0.25323427560022949</c:v>
                </c:pt>
                <c:pt idx="16626">
                  <c:v>0.25320381590690672</c:v>
                </c:pt>
                <c:pt idx="16627">
                  <c:v>0.25317336170891308</c:v>
                </c:pt>
                <c:pt idx="16628">
                  <c:v>0.25314291300492681</c:v>
                </c:pt>
                <c:pt idx="16629">
                  <c:v>0.25311246979362734</c:v>
                </c:pt>
                <c:pt idx="16630">
                  <c:v>0.25308203207369034</c:v>
                </c:pt>
                <c:pt idx="16631">
                  <c:v>0.25305159984379877</c:v>
                </c:pt>
                <c:pt idx="16632">
                  <c:v>0.25302117310263217</c:v>
                </c:pt>
                <c:pt idx="16633">
                  <c:v>0.25299075184886782</c:v>
                </c:pt>
                <c:pt idx="16634">
                  <c:v>0.25296033608118829</c:v>
                </c:pt>
                <c:pt idx="16635">
                  <c:v>0.25292992579827644</c:v>
                </c:pt>
                <c:pt idx="16636">
                  <c:v>0.25289952099880902</c:v>
                </c:pt>
                <c:pt idx="16637">
                  <c:v>0.25286912168147141</c:v>
                </c:pt>
                <c:pt idx="16638">
                  <c:v>0.25283872784494643</c:v>
                </c:pt>
                <c:pt idx="16639">
                  <c:v>0.25280833948791132</c:v>
                </c:pt>
                <c:pt idx="16640">
                  <c:v>0.252777956609054</c:v>
                </c:pt>
                <c:pt idx="16641">
                  <c:v>0.25274757920705648</c:v>
                </c:pt>
                <c:pt idx="16642">
                  <c:v>0.25271720728060232</c:v>
                </c:pt>
                <c:pt idx="16643">
                  <c:v>0.25268684082837567</c:v>
                </c:pt>
                <c:pt idx="16644">
                  <c:v>0.25265647984906253</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0.2524137888816485</c:v>
                </c:pt>
                <c:pt idx="16653">
                  <c:v>0.25238347709941117</c:v>
                </c:pt>
                <c:pt idx="16654">
                  <c:v>0.25235317077694935</c:v>
                </c:pt>
                <c:pt idx="16655">
                  <c:v>0.2523228699129606</c:v>
                </c:pt>
                <c:pt idx="16656">
                  <c:v>0.25229257450612086</c:v>
                </c:pt>
                <c:pt idx="16657">
                  <c:v>0.25226228455513311</c:v>
                </c:pt>
                <c:pt idx="16658">
                  <c:v>0.25223200005868229</c:v>
                </c:pt>
                <c:pt idx="16659">
                  <c:v>0.25220172101545785</c:v>
                </c:pt>
                <c:pt idx="16660">
                  <c:v>0.25217144742415093</c:v>
                </c:pt>
                <c:pt idx="16661">
                  <c:v>0.25214117928345331</c:v>
                </c:pt>
                <c:pt idx="16662">
                  <c:v>0.25211091659205631</c:v>
                </c:pt>
                <c:pt idx="16663">
                  <c:v>0.25208065934865342</c:v>
                </c:pt>
                <c:pt idx="16664">
                  <c:v>0.25205040755193225</c:v>
                </c:pt>
                <c:pt idx="16665">
                  <c:v>0.25202016120059223</c:v>
                </c:pt>
                <c:pt idx="16666">
                  <c:v>0.25198992029332068</c:v>
                </c:pt>
                <c:pt idx="16667">
                  <c:v>0.25195968482881487</c:v>
                </c:pt>
                <c:pt idx="16668">
                  <c:v>0.25192945480576762</c:v>
                </c:pt>
                <c:pt idx="16669">
                  <c:v>0.2518992302228733</c:v>
                </c:pt>
                <c:pt idx="16670">
                  <c:v>0.25186901107882681</c:v>
                </c:pt>
                <c:pt idx="16671">
                  <c:v>0.2518387973723239</c:v>
                </c:pt>
                <c:pt idx="16672">
                  <c:v>0.25180858910205917</c:v>
                </c:pt>
                <c:pt idx="16673">
                  <c:v>0.25177838626672566</c:v>
                </c:pt>
                <c:pt idx="16674">
                  <c:v>0.25174818886502476</c:v>
                </c:pt>
                <c:pt idx="16675">
                  <c:v>0.25171799689565227</c:v>
                </c:pt>
                <c:pt idx="16676">
                  <c:v>0.25168781035730187</c:v>
                </c:pt>
                <c:pt idx="16677">
                  <c:v>0.25165762924867435</c:v>
                </c:pt>
                <c:pt idx="16678">
                  <c:v>0.2516274535684665</c:v>
                </c:pt>
                <c:pt idx="16679">
                  <c:v>0.25159728331537656</c:v>
                </c:pt>
                <c:pt idx="16680">
                  <c:v>0.25156711848810187</c:v>
                </c:pt>
                <c:pt idx="16681">
                  <c:v>0.25153695908534546</c:v>
                </c:pt>
                <c:pt idx="16682">
                  <c:v>0.25150680510580437</c:v>
                </c:pt>
                <c:pt idx="16683">
                  <c:v>0.25147665654817475</c:v>
                </c:pt>
                <c:pt idx="16684">
                  <c:v>0.25144651341116214</c:v>
                </c:pt>
                <c:pt idx="16685">
                  <c:v>0.25141637569346664</c:v>
                </c:pt>
                <c:pt idx="16686">
                  <c:v>0.25138624339378585</c:v>
                </c:pt>
                <c:pt idx="16687">
                  <c:v>0.25135611651082218</c:v>
                </c:pt>
                <c:pt idx="16688">
                  <c:v>0.25132599504328096</c:v>
                </c:pt>
                <c:pt idx="16689">
                  <c:v>0.25129587898986</c:v>
                </c:pt>
                <c:pt idx="16690">
                  <c:v>0.25126576834926401</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0.25102507793061041</c:v>
                </c:pt>
                <c:pt idx="16699">
                  <c:v>0.25099501594711193</c:v>
                </c:pt>
                <c:pt idx="16700">
                  <c:v>0.25096495936348734</c:v>
                </c:pt>
                <c:pt idx="16701">
                  <c:v>0.25093490817843844</c:v>
                </c:pt>
                <c:pt idx="16702">
                  <c:v>0.25090486239067816</c:v>
                </c:pt>
                <c:pt idx="16703">
                  <c:v>0.25087482199890843</c:v>
                </c:pt>
                <c:pt idx="16704">
                  <c:v>0.25084478700183788</c:v>
                </c:pt>
                <c:pt idx="16705">
                  <c:v>0.25081475739817882</c:v>
                </c:pt>
                <c:pt idx="16706">
                  <c:v>0.25078473318663697</c:v>
                </c:pt>
                <c:pt idx="16707">
                  <c:v>0.25075471436592262</c:v>
                </c:pt>
                <c:pt idx="16708">
                  <c:v>0.25072470093474641</c:v>
                </c:pt>
                <c:pt idx="16709">
                  <c:v>0.25069469289181362</c:v>
                </c:pt>
                <c:pt idx="16710">
                  <c:v>0.25066469023583932</c:v>
                </c:pt>
                <c:pt idx="16711">
                  <c:v>0.2506346929655322</c:v>
                </c:pt>
                <c:pt idx="16712">
                  <c:v>0.25060470107960536</c:v>
                </c:pt>
                <c:pt idx="16713">
                  <c:v>0.25057471457676539</c:v>
                </c:pt>
                <c:pt idx="16714">
                  <c:v>0.25054473345572875</c:v>
                </c:pt>
                <c:pt idx="16715">
                  <c:v>0.25051475771520632</c:v>
                </c:pt>
                <c:pt idx="16716">
                  <c:v>0.25048478735391244</c:v>
                </c:pt>
                <c:pt idx="16717">
                  <c:v>0.25045482237055511</c:v>
                </c:pt>
                <c:pt idx="16718">
                  <c:v>0.25042486276385312</c:v>
                </c:pt>
                <c:pt idx="16719">
                  <c:v>0.25039490853251434</c:v>
                </c:pt>
                <c:pt idx="16720">
                  <c:v>0.25036495967525996</c:v>
                </c:pt>
                <c:pt idx="16721">
                  <c:v>0.25033501619079829</c:v>
                </c:pt>
                <c:pt idx="16722">
                  <c:v>0.25030507807785007</c:v>
                </c:pt>
                <c:pt idx="16723">
                  <c:v>0.25027514533512463</c:v>
                </c:pt>
                <c:pt idx="16724">
                  <c:v>0.25024521796134175</c:v>
                </c:pt>
                <c:pt idx="16725">
                  <c:v>0.2502152959552163</c:v>
                </c:pt>
                <c:pt idx="16726">
                  <c:v>0.25018537931546625</c:v>
                </c:pt>
                <c:pt idx="16727">
                  <c:v>0.2501554680408038</c:v>
                </c:pt>
                <c:pt idx="16728">
                  <c:v>0.25012556212995196</c:v>
                </c:pt>
                <c:pt idx="16729">
                  <c:v>0.250095661581623</c:v>
                </c:pt>
                <c:pt idx="16730">
                  <c:v>0.25006576639453881</c:v>
                </c:pt>
                <c:pt idx="16731">
                  <c:v>0.25003587656741649</c:v>
                </c:pt>
                <c:pt idx="16732">
                  <c:v>0.25000599209897478</c:v>
                </c:pt>
                <c:pt idx="16733">
                  <c:v>0.24997611298793337</c:v>
                </c:pt>
                <c:pt idx="16734">
                  <c:v>0.24994623923301046</c:v>
                </c:pt>
                <c:pt idx="16735">
                  <c:v>0.24991637083292756</c:v>
                </c:pt>
                <c:pt idx="16736">
                  <c:v>0.24988650778640226</c:v>
                </c:pt>
                <c:pt idx="16737">
                  <c:v>0.24985665009215724</c:v>
                </c:pt>
                <c:pt idx="16738">
                  <c:v>0.24982679774891398</c:v>
                </c:pt>
                <c:pt idx="16739">
                  <c:v>0.24979695075539451</c:v>
                </c:pt>
                <c:pt idx="16740">
                  <c:v>0.24976710911031763</c:v>
                </c:pt>
                <c:pt idx="16741">
                  <c:v>0.2497372728124081</c:v>
                </c:pt>
                <c:pt idx="16742">
                  <c:v>0.24970744186038724</c:v>
                </c:pt>
                <c:pt idx="16743">
                  <c:v>0.2496776162529771</c:v>
                </c:pt>
                <c:pt idx="16744">
                  <c:v>0.24964779598890371</c:v>
                </c:pt>
                <c:pt idx="16745">
                  <c:v>0.24961798106688987</c:v>
                </c:pt>
                <c:pt idx="16746">
                  <c:v>0.2495881714856579</c:v>
                </c:pt>
                <c:pt idx="16747">
                  <c:v>0.24955836724393421</c:v>
                </c:pt>
                <c:pt idx="16748">
                  <c:v>0.24952856834044304</c:v>
                </c:pt>
                <c:pt idx="16749">
                  <c:v>0.24949877477390991</c:v>
                </c:pt>
                <c:pt idx="16750">
                  <c:v>0.24946898654306054</c:v>
                </c:pt>
                <c:pt idx="16751">
                  <c:v>0.24943920364661934</c:v>
                </c:pt>
                <c:pt idx="16752">
                  <c:v>0.24940942608331443</c:v>
                </c:pt>
                <c:pt idx="16753">
                  <c:v>0.24937965385187141</c:v>
                </c:pt>
                <c:pt idx="16754">
                  <c:v>0.24934988695101878</c:v>
                </c:pt>
                <c:pt idx="16755">
                  <c:v>0.24932012537948231</c:v>
                </c:pt>
                <c:pt idx="16756">
                  <c:v>0.2492903691359927</c:v>
                </c:pt>
                <c:pt idx="16757">
                  <c:v>0.249260618219274</c:v>
                </c:pt>
                <c:pt idx="16758">
                  <c:v>0.24923087262805838</c:v>
                </c:pt>
                <c:pt idx="16759">
                  <c:v>0.24920113236107486</c:v>
                </c:pt>
                <c:pt idx="16760">
                  <c:v>0.24917139741704974</c:v>
                </c:pt>
                <c:pt idx="16761">
                  <c:v>0.24914166779471578</c:v>
                </c:pt>
                <c:pt idx="16762">
                  <c:v>0.24911194349280313</c:v>
                </c:pt>
                <c:pt idx="16763">
                  <c:v>0.24908222451004008</c:v>
                </c:pt>
                <c:pt idx="16764">
                  <c:v>0.24905251084515873</c:v>
                </c:pt>
                <c:pt idx="16765">
                  <c:v>0.24902280249689196</c:v>
                </c:pt>
                <c:pt idx="16766">
                  <c:v>0.24899309946396919</c:v>
                </c:pt>
                <c:pt idx="16767">
                  <c:v>0.24896340174512371</c:v>
                </c:pt>
                <c:pt idx="16768">
                  <c:v>0.2489337093390859</c:v>
                </c:pt>
                <c:pt idx="16769">
                  <c:v>0.24890402224459143</c:v>
                </c:pt>
                <c:pt idx="16770">
                  <c:v>0.24887434046037327</c:v>
                </c:pt>
                <c:pt idx="16771">
                  <c:v>0.24884466398516294</c:v>
                </c:pt>
                <c:pt idx="16772">
                  <c:v>0.24881499281769637</c:v>
                </c:pt>
                <c:pt idx="16773">
                  <c:v>0.24878532695670541</c:v>
                </c:pt>
                <c:pt idx="16774">
                  <c:v>0.24875566640092744</c:v>
                </c:pt>
                <c:pt idx="16775">
                  <c:v>0.24872601114909704</c:v>
                </c:pt>
                <c:pt idx="16776">
                  <c:v>0.24869636119994848</c:v>
                </c:pt>
                <c:pt idx="16777">
                  <c:v>0.24866671655221825</c:v>
                </c:pt>
                <c:pt idx="16778">
                  <c:v>0.24863707720464207</c:v>
                </c:pt>
                <c:pt idx="16779">
                  <c:v>0.24860744315595823</c:v>
                </c:pt>
                <c:pt idx="16780">
                  <c:v>0.2485778144049012</c:v>
                </c:pt>
                <c:pt idx="16781">
                  <c:v>0.24854819095021119</c:v>
                </c:pt>
                <c:pt idx="16782">
                  <c:v>0.24851857279062306</c:v>
                </c:pt>
                <c:pt idx="16783">
                  <c:v>0.24848895992487594</c:v>
                </c:pt>
                <c:pt idx="16784">
                  <c:v>0.24845935235170999</c:v>
                </c:pt>
                <c:pt idx="16785">
                  <c:v>0.24842975006986162</c:v>
                </c:pt>
                <c:pt idx="16786">
                  <c:v>0.24840015307807117</c:v>
                </c:pt>
                <c:pt idx="16787">
                  <c:v>0.24837056137507738</c:v>
                </c:pt>
                <c:pt idx="16788">
                  <c:v>0.24834097495962193</c:v>
                </c:pt>
                <c:pt idx="16789">
                  <c:v>0.24831139383044529</c:v>
                </c:pt>
                <c:pt idx="16790">
                  <c:v>0.24828181798628471</c:v>
                </c:pt>
                <c:pt idx="16791">
                  <c:v>0.24825224742588534</c:v>
                </c:pt>
                <c:pt idx="16792">
                  <c:v>0.24822268214798668</c:v>
                </c:pt>
                <c:pt idx="16793">
                  <c:v>0.24819312215133088</c:v>
                </c:pt>
                <c:pt idx="16794">
                  <c:v>0.24816356743465917</c:v>
                </c:pt>
                <c:pt idx="16795">
                  <c:v>0.24813401799671603</c:v>
                </c:pt>
                <c:pt idx="16796">
                  <c:v>0.24810447383624432</c:v>
                </c:pt>
                <c:pt idx="16797">
                  <c:v>0.24807493495198521</c:v>
                </c:pt>
                <c:pt idx="16798">
                  <c:v>0.24804540134268527</c:v>
                </c:pt>
                <c:pt idx="16799">
                  <c:v>0.24801587300708591</c:v>
                </c:pt>
                <c:pt idx="16800">
                  <c:v>0.24798634994393381</c:v>
                </c:pt>
                <c:pt idx="16801">
                  <c:v>0.24795683215197287</c:v>
                </c:pt>
                <c:pt idx="16802">
                  <c:v>0.24792731962994671</c:v>
                </c:pt>
                <c:pt idx="16803">
                  <c:v>0.24789781237660374</c:v>
                </c:pt>
                <c:pt idx="16804">
                  <c:v>0.24786831039068849</c:v>
                </c:pt>
                <c:pt idx="16805">
                  <c:v>0.24783881367094771</c:v>
                </c:pt>
                <c:pt idx="16806">
                  <c:v>0.24780932221612825</c:v>
                </c:pt>
                <c:pt idx="16807">
                  <c:v>0.24777983602497591</c:v>
                </c:pt>
                <c:pt idx="16808">
                  <c:v>0.24775035509624044</c:v>
                </c:pt>
                <c:pt idx="16809">
                  <c:v>0.24772087942866639</c:v>
                </c:pt>
                <c:pt idx="16810">
                  <c:v>0.24769140902100553</c:v>
                </c:pt>
                <c:pt idx="16811">
                  <c:v>0.24766194387200444</c:v>
                </c:pt>
                <c:pt idx="16812">
                  <c:v>0.24763248398041199</c:v>
                </c:pt>
                <c:pt idx="16813">
                  <c:v>0.2476030293449771</c:v>
                </c:pt>
                <c:pt idx="16814">
                  <c:v>0.24757357996445115</c:v>
                </c:pt>
                <c:pt idx="16815">
                  <c:v>0.24754413583758431</c:v>
                </c:pt>
                <c:pt idx="16816">
                  <c:v>0.24751469696312448</c:v>
                </c:pt>
                <c:pt idx="16817">
                  <c:v>0.24748526333982457</c:v>
                </c:pt>
                <c:pt idx="16818">
                  <c:v>0.24745583496643547</c:v>
                </c:pt>
                <c:pt idx="16819">
                  <c:v>0.24742641184170794</c:v>
                </c:pt>
                <c:pt idx="16820">
                  <c:v>0.24739699396439438</c:v>
                </c:pt>
                <c:pt idx="16821">
                  <c:v>0.24736758133324629</c:v>
                </c:pt>
                <c:pt idx="16822">
                  <c:v>0.24733817394701796</c:v>
                </c:pt>
                <c:pt idx="16823">
                  <c:v>0.24730877180446223</c:v>
                </c:pt>
                <c:pt idx="16824">
                  <c:v>0.24727937490433091</c:v>
                </c:pt>
                <c:pt idx="16825">
                  <c:v>0.2472499832453797</c:v>
                </c:pt>
                <c:pt idx="16826">
                  <c:v>0.24722059682636094</c:v>
                </c:pt>
                <c:pt idx="16827">
                  <c:v>0.24719121564602944</c:v>
                </c:pt>
                <c:pt idx="16828">
                  <c:v>0.24716183970314076</c:v>
                </c:pt>
                <c:pt idx="16829">
                  <c:v>0.24713246899645044</c:v>
                </c:pt>
                <c:pt idx="16830">
                  <c:v>0.24710310352471351</c:v>
                </c:pt>
                <c:pt idx="16831">
                  <c:v>0.24707374328668613</c:v>
                </c:pt>
                <c:pt idx="16832">
                  <c:v>0.24704438828112599</c:v>
                </c:pt>
                <c:pt idx="16833">
                  <c:v>0.24701503850678663</c:v>
                </c:pt>
                <c:pt idx="16834">
                  <c:v>0.24698569396242756</c:v>
                </c:pt>
                <c:pt idx="16835">
                  <c:v>0.24695635464680513</c:v>
                </c:pt>
                <c:pt idx="16836">
                  <c:v>0.24692702055867721</c:v>
                </c:pt>
                <c:pt idx="16837">
                  <c:v>0.24689769169680381</c:v>
                </c:pt>
                <c:pt idx="16838">
                  <c:v>0.24686836805994156</c:v>
                </c:pt>
                <c:pt idx="16839">
                  <c:v>0.24683904964684991</c:v>
                </c:pt>
                <c:pt idx="16840">
                  <c:v>0.24680973645628868</c:v>
                </c:pt>
                <c:pt idx="16841">
                  <c:v>0.24678042848701687</c:v>
                </c:pt>
                <c:pt idx="16842">
                  <c:v>0.24675112573779481</c:v>
                </c:pt>
                <c:pt idx="16843">
                  <c:v>0.24672182820738228</c:v>
                </c:pt>
                <c:pt idx="16844">
                  <c:v>0.2466925358945414</c:v>
                </c:pt>
                <c:pt idx="16845">
                  <c:v>0.24666324879803297</c:v>
                </c:pt>
                <c:pt idx="16846">
                  <c:v>0.24663396691661713</c:v>
                </c:pt>
                <c:pt idx="16847">
                  <c:v>0.24660469024905732</c:v>
                </c:pt>
                <c:pt idx="16848">
                  <c:v>0.24657541879411526</c:v>
                </c:pt>
                <c:pt idx="16849">
                  <c:v>0.24654615255055429</c:v>
                </c:pt>
                <c:pt idx="16850">
                  <c:v>0.24651689151713654</c:v>
                </c:pt>
                <c:pt idx="16851">
                  <c:v>0.24648763569262447</c:v>
                </c:pt>
                <c:pt idx="16852">
                  <c:v>0.24645838507578324</c:v>
                </c:pt>
                <c:pt idx="16853">
                  <c:v>0.24642913966537647</c:v>
                </c:pt>
                <c:pt idx="16854">
                  <c:v>0.24639989946016858</c:v>
                </c:pt>
                <c:pt idx="16855">
                  <c:v>0.24637066445892375</c:v>
                </c:pt>
                <c:pt idx="16856">
                  <c:v>0.24634143466040981</c:v>
                </c:pt>
                <c:pt idx="16857">
                  <c:v>0.24631221006338821</c:v>
                </c:pt>
                <c:pt idx="16858">
                  <c:v>0.24628299066662887</c:v>
                </c:pt>
                <c:pt idx="16859">
                  <c:v>0.2462537764688949</c:v>
                </c:pt>
                <c:pt idx="16860">
                  <c:v>0.24622456746895488</c:v>
                </c:pt>
                <c:pt idx="16861">
                  <c:v>0.2461953636655754</c:v>
                </c:pt>
                <c:pt idx="16862">
                  <c:v>0.24616616505752426</c:v>
                </c:pt>
                <c:pt idx="16863">
                  <c:v>0.24613697164356735</c:v>
                </c:pt>
                <c:pt idx="16864">
                  <c:v>0.24610778342247575</c:v>
                </c:pt>
                <c:pt idx="16865">
                  <c:v>0.2460786003930143</c:v>
                </c:pt>
                <c:pt idx="16866">
                  <c:v>0.24604942255395551</c:v>
                </c:pt>
                <c:pt idx="16867">
                  <c:v>0.24602024990406546</c:v>
                </c:pt>
                <c:pt idx="16868">
                  <c:v>0.24599108244211706</c:v>
                </c:pt>
                <c:pt idx="16869">
                  <c:v>0.24596192016687668</c:v>
                </c:pt>
                <c:pt idx="16870">
                  <c:v>0.24593276307711667</c:v>
                </c:pt>
                <c:pt idx="16871">
                  <c:v>0.24590361117160733</c:v>
                </c:pt>
                <c:pt idx="16872">
                  <c:v>0.2458744644491192</c:v>
                </c:pt>
                <c:pt idx="16873">
                  <c:v>0.24584532290842534</c:v>
                </c:pt>
                <c:pt idx="16874">
                  <c:v>0.24581618654829634</c:v>
                </c:pt>
                <c:pt idx="16875">
                  <c:v>0.245787055367503</c:v>
                </c:pt>
                <c:pt idx="16876">
                  <c:v>0.24575792936481916</c:v>
                </c:pt>
                <c:pt idx="16877">
                  <c:v>0.24572880853901821</c:v>
                </c:pt>
                <c:pt idx="16878">
                  <c:v>0.24569969288887294</c:v>
                </c:pt>
                <c:pt idx="16879">
                  <c:v>0.24567058241315637</c:v>
                </c:pt>
                <c:pt idx="16880">
                  <c:v>0.24564147711064321</c:v>
                </c:pt>
                <c:pt idx="16881">
                  <c:v>0.24561237698010724</c:v>
                </c:pt>
                <c:pt idx="16882">
                  <c:v>0.24558328202032451</c:v>
                </c:pt>
                <c:pt idx="16883">
                  <c:v>0.24555419223006641</c:v>
                </c:pt>
                <c:pt idx="16884">
                  <c:v>0.24552510760811189</c:v>
                </c:pt>
                <c:pt idx="16885">
                  <c:v>0.24549602815323637</c:v>
                </c:pt>
                <c:pt idx="16886">
                  <c:v>0.24546695386421463</c:v>
                </c:pt>
                <c:pt idx="16887">
                  <c:v>0.24543788473982353</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0.24517649482698575</c:v>
                </c:pt>
                <c:pt idx="16897">
                  <c:v>0.24514747728168781</c:v>
                </c:pt>
                <c:pt idx="16898">
                  <c:v>0.24511846488758707</c:v>
                </c:pt>
                <c:pt idx="16899">
                  <c:v>0.24508945764346257</c:v>
                </c:pt>
                <c:pt idx="16900">
                  <c:v>0.24506045554809597</c:v>
                </c:pt>
                <c:pt idx="16901">
                  <c:v>0.24503145860026845</c:v>
                </c:pt>
                <c:pt idx="16902">
                  <c:v>0.24500246679876242</c:v>
                </c:pt>
                <c:pt idx="16903">
                  <c:v>0.24497348014236114</c:v>
                </c:pt>
                <c:pt idx="16904">
                  <c:v>0.24494449862984458</c:v>
                </c:pt>
                <c:pt idx="16905">
                  <c:v>0.24491552225999691</c:v>
                </c:pt>
                <c:pt idx="16906">
                  <c:v>0.24488655103160273</c:v>
                </c:pt>
                <c:pt idx="16907">
                  <c:v>0.24485758494344484</c:v>
                </c:pt>
                <c:pt idx="16908">
                  <c:v>0.24482862399430727</c:v>
                </c:pt>
                <c:pt idx="16909">
                  <c:v>0.24479966818297544</c:v>
                </c:pt>
                <c:pt idx="16910">
                  <c:v>0.24477071750823121</c:v>
                </c:pt>
                <c:pt idx="16911">
                  <c:v>0.24474177196886271</c:v>
                </c:pt>
                <c:pt idx="16912">
                  <c:v>0.24471283156365475</c:v>
                </c:pt>
                <c:pt idx="16913">
                  <c:v>0.24468389629139237</c:v>
                </c:pt>
                <c:pt idx="16914">
                  <c:v>0.24465496615086171</c:v>
                </c:pt>
                <c:pt idx="16915">
                  <c:v>0.24462604114085024</c:v>
                </c:pt>
                <c:pt idx="16916">
                  <c:v>0.24459712126014471</c:v>
                </c:pt>
                <c:pt idx="16917">
                  <c:v>0.24456820650753308</c:v>
                </c:pt>
                <c:pt idx="16918">
                  <c:v>0.24453929688180134</c:v>
                </c:pt>
                <c:pt idx="16919">
                  <c:v>0.24451039238173791</c:v>
                </c:pt>
                <c:pt idx="16920">
                  <c:v>0.24448149300613201</c:v>
                </c:pt>
                <c:pt idx="16921">
                  <c:v>0.24445259875377043</c:v>
                </c:pt>
                <c:pt idx="16922">
                  <c:v>0.24442370962344492</c:v>
                </c:pt>
                <c:pt idx="16923">
                  <c:v>0.24439482561394368</c:v>
                </c:pt>
                <c:pt idx="16924">
                  <c:v>0.2443659467240567</c:v>
                </c:pt>
                <c:pt idx="16925">
                  <c:v>0.24433707295257376</c:v>
                </c:pt>
                <c:pt idx="16926">
                  <c:v>0.2443082042982857</c:v>
                </c:pt>
                <c:pt idx="16927">
                  <c:v>0.24427934075998381</c:v>
                </c:pt>
                <c:pt idx="16928">
                  <c:v>0.24425048233645846</c:v>
                </c:pt>
                <c:pt idx="16929">
                  <c:v>0.24422162902650038</c:v>
                </c:pt>
                <c:pt idx="16930">
                  <c:v>0.24419278082890394</c:v>
                </c:pt>
                <c:pt idx="16931">
                  <c:v>0.24416393774246031</c:v>
                </c:pt>
                <c:pt idx="16932">
                  <c:v>0.24413509976596148</c:v>
                </c:pt>
                <c:pt idx="16933">
                  <c:v>0.24410626689820086</c:v>
                </c:pt>
                <c:pt idx="16934">
                  <c:v>0.24407743913797264</c:v>
                </c:pt>
                <c:pt idx="16935">
                  <c:v>0.24404861648406881</c:v>
                </c:pt>
                <c:pt idx="16936">
                  <c:v>0.24401979893528444</c:v>
                </c:pt>
                <c:pt idx="16937">
                  <c:v>0.24399098649041576</c:v>
                </c:pt>
                <c:pt idx="16938">
                  <c:v>0.24396217914825344</c:v>
                </c:pt>
                <c:pt idx="16939">
                  <c:v>0.24393337690759681</c:v>
                </c:pt>
                <c:pt idx="16940">
                  <c:v>0.24390457976723892</c:v>
                </c:pt>
                <c:pt idx="16941">
                  <c:v>0.24387578772597571</c:v>
                </c:pt>
                <c:pt idx="16942">
                  <c:v>0.24384700078260524</c:v>
                </c:pt>
                <c:pt idx="16943">
                  <c:v>0.24381821893592193</c:v>
                </c:pt>
                <c:pt idx="16944">
                  <c:v>0.24378944218472406</c:v>
                </c:pt>
                <c:pt idx="16945">
                  <c:v>0.2437606705278075</c:v>
                </c:pt>
                <c:pt idx="16946">
                  <c:v>0.24373190396397071</c:v>
                </c:pt>
                <c:pt idx="16947">
                  <c:v>0.24370314249201325</c:v>
                </c:pt>
                <c:pt idx="16948">
                  <c:v>0.24367438611073061</c:v>
                </c:pt>
                <c:pt idx="16949">
                  <c:v>0.24364563481892343</c:v>
                </c:pt>
                <c:pt idx="16950">
                  <c:v>0.24361688861538941</c:v>
                </c:pt>
                <c:pt idx="16951">
                  <c:v>0.24358814749892993</c:v>
                </c:pt>
                <c:pt idx="16952">
                  <c:v>0.24355941146834278</c:v>
                </c:pt>
                <c:pt idx="16953">
                  <c:v>0.24353068052242968</c:v>
                </c:pt>
                <c:pt idx="16954">
                  <c:v>0.24350195465998814</c:v>
                </c:pt>
                <c:pt idx="16955">
                  <c:v>0.24347323387982353</c:v>
                </c:pt>
                <c:pt idx="16956">
                  <c:v>0.24344451818073312</c:v>
                </c:pt>
                <c:pt idx="16957">
                  <c:v>0.24341580756152037</c:v>
                </c:pt>
                <c:pt idx="16958">
                  <c:v>0.24338710202098576</c:v>
                </c:pt>
                <c:pt idx="16959">
                  <c:v>0.24335840155793445</c:v>
                </c:pt>
                <c:pt idx="16960">
                  <c:v>0.24332970617116528</c:v>
                </c:pt>
                <c:pt idx="16961">
                  <c:v>0.24330101585948291</c:v>
                </c:pt>
                <c:pt idx="16962">
                  <c:v>0.24327233062169187</c:v>
                </c:pt>
                <c:pt idx="16963">
                  <c:v>0.24324365045659402</c:v>
                </c:pt>
                <c:pt idx="16964">
                  <c:v>0.24321497536299402</c:v>
                </c:pt>
                <c:pt idx="16965">
                  <c:v>0.24318630533969499</c:v>
                </c:pt>
                <c:pt idx="16966">
                  <c:v>0.24315764038550372</c:v>
                </c:pt>
                <c:pt idx="16967">
                  <c:v>0.24312898049922518</c:v>
                </c:pt>
                <c:pt idx="16968">
                  <c:v>0.24310032567966222</c:v>
                </c:pt>
                <c:pt idx="16969">
                  <c:v>0.24307167592562312</c:v>
                </c:pt>
                <c:pt idx="16970">
                  <c:v>0.24304303123591375</c:v>
                </c:pt>
                <c:pt idx="16971">
                  <c:v>0.24301439160933969</c:v>
                </c:pt>
                <c:pt idx="16972">
                  <c:v>0.2429857570447069</c:v>
                </c:pt>
                <c:pt idx="16973">
                  <c:v>0.24295712754082546</c:v>
                </c:pt>
                <c:pt idx="16974">
                  <c:v>0.24292850309650013</c:v>
                </c:pt>
                <c:pt idx="16975">
                  <c:v>0.24289988371053944</c:v>
                </c:pt>
                <c:pt idx="16976">
                  <c:v>0.24287126938175188</c:v>
                </c:pt>
                <c:pt idx="16977">
                  <c:v>0.2428426601089467</c:v>
                </c:pt>
                <c:pt idx="16978">
                  <c:v>0.24281405589093294</c:v>
                </c:pt>
                <c:pt idx="16979">
                  <c:v>0.24278545672651741</c:v>
                </c:pt>
                <c:pt idx="16980">
                  <c:v>0.24275686261451213</c:v>
                </c:pt>
                <c:pt idx="16981">
                  <c:v>0.24272827355372709</c:v>
                </c:pt>
                <c:pt idx="16982">
                  <c:v>0.24269968954297175</c:v>
                </c:pt>
                <c:pt idx="16983">
                  <c:v>0.24267111058105564</c:v>
                </c:pt>
                <c:pt idx="16984">
                  <c:v>0.24264253666679256</c:v>
                </c:pt>
                <c:pt idx="16985">
                  <c:v>0.24261396779899141</c:v>
                </c:pt>
                <c:pt idx="16986">
                  <c:v>0.24258540397646625</c:v>
                </c:pt>
                <c:pt idx="16987">
                  <c:v>0.24255684519802662</c:v>
                </c:pt>
                <c:pt idx="16988">
                  <c:v>0.24252829146248697</c:v>
                </c:pt>
                <c:pt idx="16989">
                  <c:v>0.24249974276865771</c:v>
                </c:pt>
                <c:pt idx="16990">
                  <c:v>0.24247119911535508</c:v>
                </c:pt>
                <c:pt idx="16991">
                  <c:v>0.2424426605013911</c:v>
                </c:pt>
                <c:pt idx="16992">
                  <c:v>0.24241412692557759</c:v>
                </c:pt>
                <c:pt idx="16993">
                  <c:v>0.2423855983867319</c:v>
                </c:pt>
                <c:pt idx="16994">
                  <c:v>0.24235707488366706</c:v>
                </c:pt>
                <c:pt idx="16995">
                  <c:v>0.24232855641519821</c:v>
                </c:pt>
                <c:pt idx="16996">
                  <c:v>0.24230004298014043</c:v>
                </c:pt>
                <c:pt idx="16997">
                  <c:v>0.24227153457731018</c:v>
                </c:pt>
                <c:pt idx="16998">
                  <c:v>0.24224303120552154</c:v>
                </c:pt>
                <c:pt idx="16999">
                  <c:v>0.24221453286359193</c:v>
                </c:pt>
                <c:pt idx="17000">
                  <c:v>0.24218603955033788</c:v>
                </c:pt>
                <c:pt idx="17001">
                  <c:v>0.24215755126457517</c:v>
                </c:pt>
                <c:pt idx="17002">
                  <c:v>0.24212906800512321</c:v>
                </c:pt>
                <c:pt idx="17003">
                  <c:v>0.2421005897707984</c:v>
                </c:pt>
                <c:pt idx="17004">
                  <c:v>0.24207211656041921</c:v>
                </c:pt>
                <c:pt idx="17005">
                  <c:v>0.24204364837280404</c:v>
                </c:pt>
                <c:pt idx="17006">
                  <c:v>0.24201518520677087</c:v>
                </c:pt>
                <c:pt idx="17007">
                  <c:v>0.24198672706113841</c:v>
                </c:pt>
                <c:pt idx="17008">
                  <c:v>0.24195827393472741</c:v>
                </c:pt>
                <c:pt idx="17009">
                  <c:v>0.24192982582635694</c:v>
                </c:pt>
                <c:pt idx="17010">
                  <c:v>0.24190138273484793</c:v>
                </c:pt>
                <c:pt idx="17011">
                  <c:v>0.24187294465901837</c:v>
                </c:pt>
                <c:pt idx="17012">
                  <c:v>0.24184451159769257</c:v>
                </c:pt>
                <c:pt idx="17013">
                  <c:v>0.24181608354968853</c:v>
                </c:pt>
                <c:pt idx="17014">
                  <c:v>0.24178766051382874</c:v>
                </c:pt>
                <c:pt idx="17015">
                  <c:v>0.24175924248893632</c:v>
                </c:pt>
                <c:pt idx="17016">
                  <c:v>0.24173082947383079</c:v>
                </c:pt>
                <c:pt idx="17017">
                  <c:v>0.24170242146733814</c:v>
                </c:pt>
                <c:pt idx="17018">
                  <c:v>0.2416740184682771</c:v>
                </c:pt>
                <c:pt idx="17019">
                  <c:v>0.24164562047547444</c:v>
                </c:pt>
                <c:pt idx="17020">
                  <c:v>0.24161722748775191</c:v>
                </c:pt>
                <c:pt idx="17021">
                  <c:v>0.24158883950393434</c:v>
                </c:pt>
                <c:pt idx="17022">
                  <c:v>0.24156045652284536</c:v>
                </c:pt>
                <c:pt idx="17023">
                  <c:v>0.24153207854330841</c:v>
                </c:pt>
                <c:pt idx="17024">
                  <c:v>0.24150370556415041</c:v>
                </c:pt>
                <c:pt idx="17025">
                  <c:v>0.24147533758419706</c:v>
                </c:pt>
                <c:pt idx="17026">
                  <c:v>0.24144697460227132</c:v>
                </c:pt>
                <c:pt idx="17027">
                  <c:v>0.24141861661720093</c:v>
                </c:pt>
                <c:pt idx="17028">
                  <c:v>0.24139026362781096</c:v>
                </c:pt>
                <c:pt idx="17029">
                  <c:v>0.24136191563292991</c:v>
                </c:pt>
                <c:pt idx="17030">
                  <c:v>0.24133357263138369</c:v>
                </c:pt>
                <c:pt idx="17031">
                  <c:v>0.24130523462200054</c:v>
                </c:pt>
                <c:pt idx="17032">
                  <c:v>0.24127690160360588</c:v>
                </c:pt>
                <c:pt idx="17033">
                  <c:v>0.24124857357503102</c:v>
                </c:pt>
                <c:pt idx="17034">
                  <c:v>0.24122025053510163</c:v>
                </c:pt>
                <c:pt idx="17035">
                  <c:v>0.241191932482647</c:v>
                </c:pt>
                <c:pt idx="17036">
                  <c:v>0.24116361941649644</c:v>
                </c:pt>
                <c:pt idx="17037">
                  <c:v>0.24113531133547991</c:v>
                </c:pt>
                <c:pt idx="17038">
                  <c:v>0.24110700823842646</c:v>
                </c:pt>
                <c:pt idx="17039">
                  <c:v>0.24107871012416671</c:v>
                </c:pt>
                <c:pt idx="17040">
                  <c:v>0.24105041699153071</c:v>
                </c:pt>
                <c:pt idx="17041">
                  <c:v>0.2410221288393492</c:v>
                </c:pt>
                <c:pt idx="17042">
                  <c:v>0.24099384566645438</c:v>
                </c:pt>
                <c:pt idx="17043">
                  <c:v>0.24096556747167541</c:v>
                </c:pt>
                <c:pt idx="17044">
                  <c:v>0.24093729425384591</c:v>
                </c:pt>
                <c:pt idx="17045">
                  <c:v>0.24090902601179792</c:v>
                </c:pt>
                <c:pt idx="17046">
                  <c:v>0.24088076274436271</c:v>
                </c:pt>
                <c:pt idx="17047">
                  <c:v>0.24085250445037443</c:v>
                </c:pt>
                <c:pt idx="17048">
                  <c:v>0.2408242511286659</c:v>
                </c:pt>
                <c:pt idx="17049">
                  <c:v>0.24079600277807112</c:v>
                </c:pt>
                <c:pt idx="17050">
                  <c:v>0.24076775939742331</c:v>
                </c:pt>
                <c:pt idx="17051">
                  <c:v>0.24073952098555487</c:v>
                </c:pt>
                <c:pt idx="17052">
                  <c:v>0.24071128754130522</c:v>
                </c:pt>
                <c:pt idx="17053">
                  <c:v>0.24068305906350287</c:v>
                </c:pt>
                <c:pt idx="17054">
                  <c:v>0.24065483555098821</c:v>
                </c:pt>
                <c:pt idx="17055">
                  <c:v>0.24062661700259472</c:v>
                </c:pt>
                <c:pt idx="17056">
                  <c:v>0.24059840341715952</c:v>
                </c:pt>
                <c:pt idx="17057">
                  <c:v>0.24057019479351627</c:v>
                </c:pt>
                <c:pt idx="17058">
                  <c:v>0.24054199113050467</c:v>
                </c:pt>
                <c:pt idx="17059">
                  <c:v>0.24051379242695894</c:v>
                </c:pt>
                <c:pt idx="17060">
                  <c:v>0.24048559868171823</c:v>
                </c:pt>
                <c:pt idx="17061">
                  <c:v>0.24045740989361974</c:v>
                </c:pt>
                <c:pt idx="17062">
                  <c:v>0.24042922606150091</c:v>
                </c:pt>
                <c:pt idx="17063">
                  <c:v>0.24040104718420127</c:v>
                </c:pt>
                <c:pt idx="17064">
                  <c:v>0.24037287326055592</c:v>
                </c:pt>
                <c:pt idx="17065">
                  <c:v>0.24034470428940921</c:v>
                </c:pt>
                <c:pt idx="17066">
                  <c:v>0.2403165402695967</c:v>
                </c:pt>
                <c:pt idx="17067">
                  <c:v>0.24028838119995982</c:v>
                </c:pt>
                <c:pt idx="17068">
                  <c:v>0.24026022707933675</c:v>
                </c:pt>
                <c:pt idx="17069">
                  <c:v>0.24023207790656853</c:v>
                </c:pt>
                <c:pt idx="17070">
                  <c:v>0.24020393368049781</c:v>
                </c:pt>
                <c:pt idx="17071">
                  <c:v>0.24017579439996181</c:v>
                </c:pt>
                <c:pt idx="17072">
                  <c:v>0.24014766006380511</c:v>
                </c:pt>
                <c:pt idx="17073">
                  <c:v>0.24011953067086841</c:v>
                </c:pt>
                <c:pt idx="17074">
                  <c:v>0.24009140621999403</c:v>
                </c:pt>
                <c:pt idx="17075">
                  <c:v>0.24006328671002397</c:v>
                </c:pt>
                <c:pt idx="17076">
                  <c:v>0.24003517213979944</c:v>
                </c:pt>
                <c:pt idx="17077">
                  <c:v>0.24000706250816656</c:v>
                </c:pt>
                <c:pt idx="17078">
                  <c:v>0.23997895781396641</c:v>
                </c:pt>
                <c:pt idx="17079">
                  <c:v>0.23995085805604324</c:v>
                </c:pt>
                <c:pt idx="17080">
                  <c:v>0.23992276323324169</c:v>
                </c:pt>
                <c:pt idx="17081">
                  <c:v>0.23989467334440581</c:v>
                </c:pt>
                <c:pt idx="17082">
                  <c:v>0.2398665883883804</c:v>
                </c:pt>
                <c:pt idx="17083">
                  <c:v>0.23983850836401033</c:v>
                </c:pt>
                <c:pt idx="17084">
                  <c:v>0.23981043327014193</c:v>
                </c:pt>
                <c:pt idx="17085">
                  <c:v>0.23978236310561873</c:v>
                </c:pt>
                <c:pt idx="17086">
                  <c:v>0.23975429786928967</c:v>
                </c:pt>
                <c:pt idx="17087">
                  <c:v>0.23972623755999953</c:v>
                </c:pt>
                <c:pt idx="17088">
                  <c:v>0.23969818217659491</c:v>
                </c:pt>
                <c:pt idx="17089">
                  <c:v>0.23967013171792292</c:v>
                </c:pt>
                <c:pt idx="17090">
                  <c:v>0.23964208618283231</c:v>
                </c:pt>
                <c:pt idx="17091">
                  <c:v>0.23961404557016933</c:v>
                </c:pt>
                <c:pt idx="17092">
                  <c:v>0.23958600987878198</c:v>
                </c:pt>
                <c:pt idx="17093">
                  <c:v>0.23955797910752041</c:v>
                </c:pt>
                <c:pt idx="17094">
                  <c:v>0.23952995325523244</c:v>
                </c:pt>
                <c:pt idx="17095">
                  <c:v>0.23950193232076741</c:v>
                </c:pt>
                <c:pt idx="17096">
                  <c:v>0.23947391630297424</c:v>
                </c:pt>
                <c:pt idx="17097">
                  <c:v>0.23944590520070341</c:v>
                </c:pt>
                <c:pt idx="17098">
                  <c:v>0.23941789901280547</c:v>
                </c:pt>
                <c:pt idx="17099">
                  <c:v>0.23938989773812841</c:v>
                </c:pt>
                <c:pt idx="17100">
                  <c:v>0.23936190137552571</c:v>
                </c:pt>
                <c:pt idx="17101">
                  <c:v>0.23933390992384737</c:v>
                </c:pt>
                <c:pt idx="17102">
                  <c:v>0.2393059233819454</c:v>
                </c:pt>
                <c:pt idx="17103">
                  <c:v>0.2392779417486712</c:v>
                </c:pt>
                <c:pt idx="17104">
                  <c:v>0.23924996502287774</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0.23899839513810325</c:v>
                </c:pt>
                <c:pt idx="17114">
                  <c:v>0.23897046742405043</c:v>
                </c:pt>
                <c:pt idx="17115">
                  <c:v>0.23894254460487471</c:v>
                </c:pt>
                <c:pt idx="17116">
                  <c:v>0.23891462667943125</c:v>
                </c:pt>
                <c:pt idx="17117">
                  <c:v>0.23888671364657527</c:v>
                </c:pt>
                <c:pt idx="17118">
                  <c:v>0.23885880550516544</c:v>
                </c:pt>
                <c:pt idx="17119">
                  <c:v>0.23883090225405768</c:v>
                </c:pt>
                <c:pt idx="17120">
                  <c:v>0.23880300389211093</c:v>
                </c:pt>
                <c:pt idx="17121">
                  <c:v>0.23877511041818053</c:v>
                </c:pt>
                <c:pt idx="17122">
                  <c:v>0.23874722183112806</c:v>
                </c:pt>
                <c:pt idx="17123">
                  <c:v>0.23871933812980886</c:v>
                </c:pt>
                <c:pt idx="17124">
                  <c:v>0.23869145931308208</c:v>
                </c:pt>
                <c:pt idx="17125">
                  <c:v>0.23866358537980889</c:v>
                </c:pt>
                <c:pt idx="17126">
                  <c:v>0.23863571632884767</c:v>
                </c:pt>
                <c:pt idx="17127">
                  <c:v>0.23860785215905855</c:v>
                </c:pt>
                <c:pt idx="17128">
                  <c:v>0.23857999286930207</c:v>
                </c:pt>
                <c:pt idx="17129">
                  <c:v>0.23855213845843745</c:v>
                </c:pt>
                <c:pt idx="17130">
                  <c:v>0.23852428892532637</c:v>
                </c:pt>
                <c:pt idx="17131">
                  <c:v>0.23849644426882993</c:v>
                </c:pt>
                <c:pt idx="17132">
                  <c:v>0.23846860448780943</c:v>
                </c:pt>
                <c:pt idx="17133">
                  <c:v>0.23844076958112706</c:v>
                </c:pt>
                <c:pt idx="17134">
                  <c:v>0.23841293954764453</c:v>
                </c:pt>
                <c:pt idx="17135">
                  <c:v>0.23838511438622401</c:v>
                </c:pt>
                <c:pt idx="17136">
                  <c:v>0.2383572940957295</c:v>
                </c:pt>
                <c:pt idx="17137">
                  <c:v>0.23832947867502291</c:v>
                </c:pt>
                <c:pt idx="17138">
                  <c:v>0.23830166812296896</c:v>
                </c:pt>
                <c:pt idx="17139">
                  <c:v>0.23827386243843093</c:v>
                </c:pt>
                <c:pt idx="17140">
                  <c:v>0.23824606162027354</c:v>
                </c:pt>
                <c:pt idx="17141">
                  <c:v>0.23821826566736035</c:v>
                </c:pt>
                <c:pt idx="17142">
                  <c:v>0.23819047457855538</c:v>
                </c:pt>
                <c:pt idx="17143">
                  <c:v>0.23816268835272594</c:v>
                </c:pt>
                <c:pt idx="17144">
                  <c:v>0.23813490698873613</c:v>
                </c:pt>
                <c:pt idx="17145">
                  <c:v>0.23810713048545301</c:v>
                </c:pt>
                <c:pt idx="17146">
                  <c:v>0.23807935884174095</c:v>
                </c:pt>
                <c:pt idx="17147">
                  <c:v>0.2380515920564675</c:v>
                </c:pt>
                <c:pt idx="17148">
                  <c:v>0.23802383012849929</c:v>
                </c:pt>
                <c:pt idx="17149">
                  <c:v>0.23799607305670331</c:v>
                </c:pt>
                <c:pt idx="17150">
                  <c:v>0.23796832083994732</c:v>
                </c:pt>
                <c:pt idx="17151">
                  <c:v>0.23794057347709893</c:v>
                </c:pt>
                <c:pt idx="17152">
                  <c:v>0.23791283096702645</c:v>
                </c:pt>
                <c:pt idx="17153">
                  <c:v>0.23788509330859664</c:v>
                </c:pt>
                <c:pt idx="17154">
                  <c:v>0.23785736050068099</c:v>
                </c:pt>
                <c:pt idx="17155">
                  <c:v>0.23782963254214803</c:v>
                </c:pt>
                <c:pt idx="17156">
                  <c:v>0.23780190943186541</c:v>
                </c:pt>
                <c:pt idx="17157">
                  <c:v>0.23777419116870471</c:v>
                </c:pt>
                <c:pt idx="17158">
                  <c:v>0.23774647775153601</c:v>
                </c:pt>
                <c:pt idx="17159">
                  <c:v>0.23771876917922863</c:v>
                </c:pt>
                <c:pt idx="17160">
                  <c:v>0.23769106545065283</c:v>
                </c:pt>
                <c:pt idx="17161">
                  <c:v>0.23766336656468159</c:v>
                </c:pt>
                <c:pt idx="17162">
                  <c:v>0.23763567252018539</c:v>
                </c:pt>
                <c:pt idx="17163">
                  <c:v>0.23760798331603641</c:v>
                </c:pt>
                <c:pt idx="17164">
                  <c:v>0.23758029895110591</c:v>
                </c:pt>
                <c:pt idx="17165">
                  <c:v>0.23755261942426664</c:v>
                </c:pt>
                <c:pt idx="17166">
                  <c:v>0.23752494473439228</c:v>
                </c:pt>
                <c:pt idx="17167">
                  <c:v>0.23749727488035452</c:v>
                </c:pt>
                <c:pt idx="17168">
                  <c:v>0.2374696098610273</c:v>
                </c:pt>
                <c:pt idx="17169">
                  <c:v>0.23744194967528379</c:v>
                </c:pt>
                <c:pt idx="17170">
                  <c:v>0.23741429432199937</c:v>
                </c:pt>
                <c:pt idx="17171">
                  <c:v>0.23738664380004595</c:v>
                </c:pt>
                <c:pt idx="17172">
                  <c:v>0.23735899810830124</c:v>
                </c:pt>
                <c:pt idx="17173">
                  <c:v>0.23733135724563847</c:v>
                </c:pt>
                <c:pt idx="17174">
                  <c:v>0.23730372121093365</c:v>
                </c:pt>
                <c:pt idx="17175">
                  <c:v>0.23727609000306221</c:v>
                </c:pt>
                <c:pt idx="17176">
                  <c:v>0.23724846362090102</c:v>
                </c:pt>
                <c:pt idx="17177">
                  <c:v>0.23722084206332394</c:v>
                </c:pt>
                <c:pt idx="17178">
                  <c:v>0.23719322532921011</c:v>
                </c:pt>
                <c:pt idx="17179">
                  <c:v>0.23716561341743594</c:v>
                </c:pt>
                <c:pt idx="17180">
                  <c:v>0.23713800632687798</c:v>
                </c:pt>
                <c:pt idx="17181">
                  <c:v>0.23711040405641531</c:v>
                </c:pt>
                <c:pt idx="17182">
                  <c:v>0.2370828066049237</c:v>
                </c:pt>
                <c:pt idx="17183">
                  <c:v>0.2370552139712834</c:v>
                </c:pt>
                <c:pt idx="17184">
                  <c:v>0.23702762615437228</c:v>
                </c:pt>
                <c:pt idx="17185">
                  <c:v>0.23700004315306944</c:v>
                </c:pt>
                <c:pt idx="17186">
                  <c:v>0.23697246496625421</c:v>
                </c:pt>
                <c:pt idx="17187">
                  <c:v>0.23694489159280718</c:v>
                </c:pt>
                <c:pt idx="17188">
                  <c:v>0.23691732303160529</c:v>
                </c:pt>
                <c:pt idx="17189">
                  <c:v>0.23688975928153064</c:v>
                </c:pt>
                <c:pt idx="17190">
                  <c:v>0.23686220034146543</c:v>
                </c:pt>
                <c:pt idx="17191">
                  <c:v>0.23683464621028719</c:v>
                </c:pt>
                <c:pt idx="17192">
                  <c:v>0.23680709688688051</c:v>
                </c:pt>
                <c:pt idx="17193">
                  <c:v>0.23677955237012421</c:v>
                </c:pt>
                <c:pt idx="17194">
                  <c:v>0.23675201265890175</c:v>
                </c:pt>
                <c:pt idx="17195">
                  <c:v>0.23672447775209579</c:v>
                </c:pt>
                <c:pt idx="17196">
                  <c:v>0.23669694764858637</c:v>
                </c:pt>
                <c:pt idx="17197">
                  <c:v>0.23666942234725921</c:v>
                </c:pt>
                <c:pt idx="17198">
                  <c:v>0.23664190184699657</c:v>
                </c:pt>
                <c:pt idx="17199">
                  <c:v>0.23661438614668087</c:v>
                </c:pt>
                <c:pt idx="17200">
                  <c:v>0.23658687524519614</c:v>
                </c:pt>
                <c:pt idx="17201">
                  <c:v>0.23655936914142886</c:v>
                </c:pt>
                <c:pt idx="17202">
                  <c:v>0.23653186783425964</c:v>
                </c:pt>
                <c:pt idx="17203">
                  <c:v>0.23650437132257648</c:v>
                </c:pt>
                <c:pt idx="17204">
                  <c:v>0.23647687960526345</c:v>
                </c:pt>
                <c:pt idx="17205">
                  <c:v>0.23644939268120735</c:v>
                </c:pt>
                <c:pt idx="17206">
                  <c:v>0.23642191054928979</c:v>
                </c:pt>
                <c:pt idx="17207">
                  <c:v>0.23639443320840176</c:v>
                </c:pt>
                <c:pt idx="17208">
                  <c:v>0.23636696065742707</c:v>
                </c:pt>
                <c:pt idx="17209">
                  <c:v>0.23633949289525297</c:v>
                </c:pt>
                <c:pt idx="17210">
                  <c:v>0.23631202992076542</c:v>
                </c:pt>
                <c:pt idx="17211">
                  <c:v>0.23628457173285392</c:v>
                </c:pt>
                <c:pt idx="17212">
                  <c:v>0.23625711833040541</c:v>
                </c:pt>
                <c:pt idx="17213">
                  <c:v>0.23622966971230741</c:v>
                </c:pt>
                <c:pt idx="17214">
                  <c:v>0.23620222587744946</c:v>
                </c:pt>
                <c:pt idx="17215">
                  <c:v>0.23617478682471768</c:v>
                </c:pt>
                <c:pt idx="17216">
                  <c:v>0.23614735255300442</c:v>
                </c:pt>
                <c:pt idx="17217">
                  <c:v>0.23611992306119658</c:v>
                </c:pt>
                <c:pt idx="17218">
                  <c:v>0.23609249834818424</c:v>
                </c:pt>
                <c:pt idx="17219">
                  <c:v>0.23606507841285809</c:v>
                </c:pt>
                <c:pt idx="17220">
                  <c:v>0.23603766325410816</c:v>
                </c:pt>
                <c:pt idx="17221">
                  <c:v>0.23601025287082608</c:v>
                </c:pt>
                <c:pt idx="17222">
                  <c:v>0.23598284726189991</c:v>
                </c:pt>
                <c:pt idx="17223">
                  <c:v>0.23595544642622429</c:v>
                </c:pt>
                <c:pt idx="17224">
                  <c:v>0.23592805036268721</c:v>
                </c:pt>
                <c:pt idx="17225">
                  <c:v>0.23590065907018351</c:v>
                </c:pt>
                <c:pt idx="17226">
                  <c:v>0.23587327254760471</c:v>
                </c:pt>
                <c:pt idx="17227">
                  <c:v>0.23584589079384324</c:v>
                </c:pt>
                <c:pt idx="17228">
                  <c:v>0.23581851380779217</c:v>
                </c:pt>
                <c:pt idx="17229">
                  <c:v>0.23579114158834427</c:v>
                </c:pt>
                <c:pt idx="17230">
                  <c:v>0.23576377413439253</c:v>
                </c:pt>
                <c:pt idx="17231">
                  <c:v>0.23573641144483187</c:v>
                </c:pt>
                <c:pt idx="17232">
                  <c:v>0.2357090535185552</c:v>
                </c:pt>
                <c:pt idx="17233">
                  <c:v>0.23568170035445837</c:v>
                </c:pt>
                <c:pt idx="17234">
                  <c:v>0.23565435195143591</c:v>
                </c:pt>
                <c:pt idx="17235">
                  <c:v>0.23562700830838237</c:v>
                </c:pt>
                <c:pt idx="17236">
                  <c:v>0.23559966942419391</c:v>
                </c:pt>
                <c:pt idx="17237">
                  <c:v>0.23557233529776581</c:v>
                </c:pt>
                <c:pt idx="17238">
                  <c:v>0.23554500592799413</c:v>
                </c:pt>
                <c:pt idx="17239">
                  <c:v>0.23551768131377424</c:v>
                </c:pt>
                <c:pt idx="17240">
                  <c:v>0.23549036145400537</c:v>
                </c:pt>
                <c:pt idx="17241">
                  <c:v>0.23546304634758194</c:v>
                </c:pt>
                <c:pt idx="17242">
                  <c:v>0.23543573599340362</c:v>
                </c:pt>
                <c:pt idx="17243">
                  <c:v>0.23540843039036721</c:v>
                </c:pt>
                <c:pt idx="17244">
                  <c:v>0.23538112953736892</c:v>
                </c:pt>
                <c:pt idx="17245">
                  <c:v>0.23535383343330871</c:v>
                </c:pt>
                <c:pt idx="17246">
                  <c:v>0.23532654207708578</c:v>
                </c:pt>
                <c:pt idx="17247">
                  <c:v>0.23529925546759942</c:v>
                </c:pt>
                <c:pt idx="17248">
                  <c:v>0.23527197360374527</c:v>
                </c:pt>
                <c:pt idx="17249">
                  <c:v>0.23524469648442886</c:v>
                </c:pt>
                <c:pt idx="17250">
                  <c:v>0.23521742410854421</c:v>
                </c:pt>
                <c:pt idx="17251">
                  <c:v>0.23519015647499544</c:v>
                </c:pt>
                <c:pt idx="17252">
                  <c:v>0.23516289358268141</c:v>
                </c:pt>
                <c:pt idx="17253">
                  <c:v>0.23513563543050306</c:v>
                </c:pt>
                <c:pt idx="17254">
                  <c:v>0.2351083820173635</c:v>
                </c:pt>
                <c:pt idx="17255">
                  <c:v>0.23508113334216107</c:v>
                </c:pt>
                <c:pt idx="17256">
                  <c:v>0.23505388940379873</c:v>
                </c:pt>
                <c:pt idx="17257">
                  <c:v>0.23502665020117988</c:v>
                </c:pt>
                <c:pt idx="17258">
                  <c:v>0.23499941573320693</c:v>
                </c:pt>
                <c:pt idx="17259">
                  <c:v>0.23497218599878042</c:v>
                </c:pt>
                <c:pt idx="17260">
                  <c:v>0.23494496099680628</c:v>
                </c:pt>
                <c:pt idx="17261">
                  <c:v>0.23491774072618604</c:v>
                </c:pt>
                <c:pt idx="17262">
                  <c:v>0.23489052518582321</c:v>
                </c:pt>
                <c:pt idx="17263">
                  <c:v>0.23486331437462321</c:v>
                </c:pt>
                <c:pt idx="17264">
                  <c:v>0.23483610829148979</c:v>
                </c:pt>
                <c:pt idx="17265">
                  <c:v>0.23480890693532774</c:v>
                </c:pt>
                <c:pt idx="17266">
                  <c:v>0.2347817103050418</c:v>
                </c:pt>
                <c:pt idx="17267">
                  <c:v>0.23475451839953737</c:v>
                </c:pt>
                <c:pt idx="17268">
                  <c:v>0.23472733121772127</c:v>
                </c:pt>
                <c:pt idx="17269">
                  <c:v>0.23470014875849732</c:v>
                </c:pt>
                <c:pt idx="17270">
                  <c:v>0.23467297102077167</c:v>
                </c:pt>
                <c:pt idx="17271">
                  <c:v>0.2346457980034537</c:v>
                </c:pt>
                <c:pt idx="17272">
                  <c:v>0.2346186297054482</c:v>
                </c:pt>
                <c:pt idx="17273">
                  <c:v>0.23459146612566348</c:v>
                </c:pt>
                <c:pt idx="17274">
                  <c:v>0.2345643072630052</c:v>
                </c:pt>
                <c:pt idx="17275">
                  <c:v>0.23453715311638379</c:v>
                </c:pt>
                <c:pt idx="17276">
                  <c:v>0.23451000368470459</c:v>
                </c:pt>
                <c:pt idx="17277">
                  <c:v>0.23448285896687834</c:v>
                </c:pt>
                <c:pt idx="17278">
                  <c:v>0.23445571896181308</c:v>
                </c:pt>
                <c:pt idx="17279">
                  <c:v>0.2344285836684179</c:v>
                </c:pt>
                <c:pt idx="17280">
                  <c:v>0.23440145308560287</c:v>
                </c:pt>
                <c:pt idx="17281">
                  <c:v>0.23437432721227586</c:v>
                </c:pt>
                <c:pt idx="17282">
                  <c:v>0.23434720604734968</c:v>
                </c:pt>
                <c:pt idx="17283">
                  <c:v>0.23432008958973174</c:v>
                </c:pt>
                <c:pt idx="17284">
                  <c:v>0.23429297783833491</c:v>
                </c:pt>
                <c:pt idx="17285">
                  <c:v>0.23426587079206967</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0.23404918367610136</c:v>
                </c:pt>
                <c:pt idx="17294">
                  <c:v>0.2340221189270647</c:v>
                </c:pt>
                <c:pt idx="17295">
                  <c:v>0.2339950588722888</c:v>
                </c:pt>
                <c:pt idx="17296">
                  <c:v>0.23396800351068484</c:v>
                </c:pt>
                <c:pt idx="17297">
                  <c:v>0.23394095284116981</c:v>
                </c:pt>
                <c:pt idx="17298">
                  <c:v>0.23391390686265692</c:v>
                </c:pt>
                <c:pt idx="17299">
                  <c:v>0.23388686557406241</c:v>
                </c:pt>
                <c:pt idx="17300">
                  <c:v>0.23385982897430269</c:v>
                </c:pt>
                <c:pt idx="17301">
                  <c:v>0.23383279706229404</c:v>
                </c:pt>
                <c:pt idx="17302">
                  <c:v>0.23380576983695059</c:v>
                </c:pt>
                <c:pt idx="17303">
                  <c:v>0.23377874729719167</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0.23356273553021645</c:v>
                </c:pt>
                <c:pt idx="17312">
                  <c:v>0.23353575511200741</c:v>
                </c:pt>
                <c:pt idx="17313">
                  <c:v>0.23350877936856568</c:v>
                </c:pt>
                <c:pt idx="17314">
                  <c:v>0.23348180829881127</c:v>
                </c:pt>
                <c:pt idx="17315">
                  <c:v>0.23345484190166449</c:v>
                </c:pt>
                <c:pt idx="17316">
                  <c:v>0.23342788017604679</c:v>
                </c:pt>
                <c:pt idx="17317">
                  <c:v>0.23340092312087679</c:v>
                </c:pt>
                <c:pt idx="17318">
                  <c:v>0.23337397073507818</c:v>
                </c:pt>
                <c:pt idx="17319">
                  <c:v>0.23334702301757221</c:v>
                </c:pt>
                <c:pt idx="17320">
                  <c:v>0.23332007996728027</c:v>
                </c:pt>
                <c:pt idx="17321">
                  <c:v>0.23329314158312603</c:v>
                </c:pt>
                <c:pt idx="17322">
                  <c:v>0.23326620786402968</c:v>
                </c:pt>
                <c:pt idx="17323">
                  <c:v>0.23323927880891474</c:v>
                </c:pt>
                <c:pt idx="17324">
                  <c:v>0.23321235441670662</c:v>
                </c:pt>
                <c:pt idx="17325">
                  <c:v>0.23318543468632677</c:v>
                </c:pt>
                <c:pt idx="17326">
                  <c:v>0.23315851961669837</c:v>
                </c:pt>
                <c:pt idx="17327">
                  <c:v>0.2331316092067473</c:v>
                </c:pt>
                <c:pt idx="17328">
                  <c:v>0.23310470345539844</c:v>
                </c:pt>
                <c:pt idx="17329">
                  <c:v>0.23307780236157497</c:v>
                </c:pt>
                <c:pt idx="17330">
                  <c:v>0.23305090592420261</c:v>
                </c:pt>
                <c:pt idx="17331">
                  <c:v>0.23302401414220691</c:v>
                </c:pt>
                <c:pt idx="17332">
                  <c:v>0.23299712701451281</c:v>
                </c:pt>
                <c:pt idx="17333">
                  <c:v>0.23297024454004744</c:v>
                </c:pt>
                <c:pt idx="17334">
                  <c:v>0.23294336671773677</c:v>
                </c:pt>
                <c:pt idx="17335">
                  <c:v>0.23291649354650681</c:v>
                </c:pt>
                <c:pt idx="17336">
                  <c:v>0.23288962502528338</c:v>
                </c:pt>
                <c:pt idx="17337">
                  <c:v>0.23286276115299706</c:v>
                </c:pt>
                <c:pt idx="17338">
                  <c:v>0.23283590192857218</c:v>
                </c:pt>
                <c:pt idx="17339">
                  <c:v>0.23280904735093871</c:v>
                </c:pt>
                <c:pt idx="17340">
                  <c:v>0.23278219741902459</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0.23254075691243931</c:v>
                </c:pt>
                <c:pt idx="17350">
                  <c:v>0.23251395337882941</c:v>
                </c:pt>
                <c:pt idx="17351">
                  <c:v>0.23248715447916976</c:v>
                </c:pt>
                <c:pt idx="17352">
                  <c:v>0.23246036021238994</c:v>
                </c:pt>
                <c:pt idx="17353">
                  <c:v>0.23243357057742436</c:v>
                </c:pt>
                <c:pt idx="17354">
                  <c:v>0.23240678557320332</c:v>
                </c:pt>
                <c:pt idx="17355">
                  <c:v>0.23238000519866006</c:v>
                </c:pt>
                <c:pt idx="17356">
                  <c:v>0.23235322945272921</c:v>
                </c:pt>
                <c:pt idx="17357">
                  <c:v>0.23232645833434309</c:v>
                </c:pt>
                <c:pt idx="17358">
                  <c:v>0.2322996918424369</c:v>
                </c:pt>
                <c:pt idx="17359">
                  <c:v>0.23227292997594068</c:v>
                </c:pt>
                <c:pt idx="17360">
                  <c:v>0.23224617273379294</c:v>
                </c:pt>
                <c:pt idx="17361">
                  <c:v>0.23221942011492744</c:v>
                </c:pt>
                <c:pt idx="17362">
                  <c:v>0.23219267211827666</c:v>
                </c:pt>
                <c:pt idx="17363">
                  <c:v>0.23216592874277858</c:v>
                </c:pt>
                <c:pt idx="17364">
                  <c:v>0.23213918998736868</c:v>
                </c:pt>
                <c:pt idx="17365">
                  <c:v>0.23211245585098084</c:v>
                </c:pt>
                <c:pt idx="17366">
                  <c:v>0.23208572633255187</c:v>
                </c:pt>
                <c:pt idx="17367">
                  <c:v>0.23205900143101971</c:v>
                </c:pt>
                <c:pt idx="17368">
                  <c:v>0.23203228114532115</c:v>
                </c:pt>
                <c:pt idx="17369">
                  <c:v>0.23200556547438989</c:v>
                </c:pt>
                <c:pt idx="17370">
                  <c:v>0.23197885441716751</c:v>
                </c:pt>
                <c:pt idx="17371">
                  <c:v>0.2319521479725887</c:v>
                </c:pt>
                <c:pt idx="17372">
                  <c:v>0.23192544613959404</c:v>
                </c:pt>
                <c:pt idx="17373">
                  <c:v>0.23189874891711901</c:v>
                </c:pt>
                <c:pt idx="17374">
                  <c:v>0.23187205630410437</c:v>
                </c:pt>
                <c:pt idx="17375">
                  <c:v>0.23184536829948851</c:v>
                </c:pt>
                <c:pt idx="17376">
                  <c:v>0.23181868490221041</c:v>
                </c:pt>
                <c:pt idx="17377">
                  <c:v>0.23179200611121037</c:v>
                </c:pt>
                <c:pt idx="17378">
                  <c:v>0.23176533192542748</c:v>
                </c:pt>
                <c:pt idx="17379">
                  <c:v>0.23173866234380025</c:v>
                </c:pt>
                <c:pt idx="17380">
                  <c:v>0.23171199736527273</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0.23149884312152269</c:v>
                </c:pt>
                <c:pt idx="17389">
                  <c:v>0.2314722195232442</c:v>
                </c:pt>
                <c:pt idx="17390">
                  <c:v>0.23144560051748675</c:v>
                </c:pt>
                <c:pt idx="17391">
                  <c:v>0.23141898610319125</c:v>
                </c:pt>
                <c:pt idx="17392">
                  <c:v>0.23139237627930134</c:v>
                </c:pt>
                <c:pt idx="17393">
                  <c:v>0.23136577104476388</c:v>
                </c:pt>
                <c:pt idx="17394">
                  <c:v>0.23133917039852256</c:v>
                </c:pt>
                <c:pt idx="17395">
                  <c:v>0.23131257433952218</c:v>
                </c:pt>
                <c:pt idx="17396">
                  <c:v>0.23128598286670893</c:v>
                </c:pt>
                <c:pt idx="17397">
                  <c:v>0.23125939597902681</c:v>
                </c:pt>
                <c:pt idx="17398">
                  <c:v>0.23123281367542262</c:v>
                </c:pt>
                <c:pt idx="17399">
                  <c:v>0.23120623595484191</c:v>
                </c:pt>
                <c:pt idx="17400">
                  <c:v>0.23117966281623245</c:v>
                </c:pt>
                <c:pt idx="17401">
                  <c:v>0.23115309425853983</c:v>
                </c:pt>
                <c:pt idx="17402">
                  <c:v>0.23112653028071287</c:v>
                </c:pt>
                <c:pt idx="17403">
                  <c:v>0.23109997088169812</c:v>
                </c:pt>
                <c:pt idx="17404">
                  <c:v>0.23107341606044179</c:v>
                </c:pt>
                <c:pt idx="17405">
                  <c:v>0.23104686581589443</c:v>
                </c:pt>
                <c:pt idx="17406">
                  <c:v>0.23102032014700191</c:v>
                </c:pt>
                <c:pt idx="17407">
                  <c:v>0.23099377905271479</c:v>
                </c:pt>
                <c:pt idx="17408">
                  <c:v>0.23096724253198242</c:v>
                </c:pt>
                <c:pt idx="17409">
                  <c:v>0.23094071058375079</c:v>
                </c:pt>
                <c:pt idx="17410">
                  <c:v>0.23091418320697352</c:v>
                </c:pt>
                <c:pt idx="17411">
                  <c:v>0.23088766040059697</c:v>
                </c:pt>
                <c:pt idx="17412">
                  <c:v>0.2308611421635737</c:v>
                </c:pt>
                <c:pt idx="17413">
                  <c:v>0.23083462849485317</c:v>
                </c:pt>
                <c:pt idx="17414">
                  <c:v>0.23080811939338652</c:v>
                </c:pt>
                <c:pt idx="17415">
                  <c:v>0.23078161485812451</c:v>
                </c:pt>
                <c:pt idx="17416">
                  <c:v>0.23075511488801853</c:v>
                </c:pt>
                <c:pt idx="17417">
                  <c:v>0.23072861948202084</c:v>
                </c:pt>
                <c:pt idx="17418">
                  <c:v>0.23070212863908168</c:v>
                </c:pt>
                <c:pt idx="17419">
                  <c:v>0.23067564235815438</c:v>
                </c:pt>
                <c:pt idx="17420">
                  <c:v>0.23064916063819291</c:v>
                </c:pt>
                <c:pt idx="17421">
                  <c:v>0.23062268347814802</c:v>
                </c:pt>
                <c:pt idx="17422">
                  <c:v>0.23059621087697452</c:v>
                </c:pt>
                <c:pt idx="17423">
                  <c:v>0.23056974283362341</c:v>
                </c:pt>
                <c:pt idx="17424">
                  <c:v>0.23054327934705071</c:v>
                </c:pt>
                <c:pt idx="17425">
                  <c:v>0.23051682041620974</c:v>
                </c:pt>
                <c:pt idx="17426">
                  <c:v>0.23049036604005491</c:v>
                </c:pt>
                <c:pt idx="17427">
                  <c:v>0.23046391621754089</c:v>
                </c:pt>
                <c:pt idx="17428">
                  <c:v>0.23043747094762332</c:v>
                </c:pt>
                <c:pt idx="17429">
                  <c:v>0.23041103022925541</c:v>
                </c:pt>
                <c:pt idx="17430">
                  <c:v>0.23038459406139494</c:v>
                </c:pt>
                <c:pt idx="17431">
                  <c:v>0.23035816244299692</c:v>
                </c:pt>
                <c:pt idx="17432">
                  <c:v>0.23033173537301652</c:v>
                </c:pt>
                <c:pt idx="17433">
                  <c:v>0.23030531285041239</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0.23004133750062597</c:v>
                </c:pt>
                <c:pt idx="17444">
                  <c:v>0.23001496493035714</c:v>
                </c:pt>
                <c:pt idx="17445">
                  <c:v>0.22998859689496573</c:v>
                </c:pt>
                <c:pt idx="17446">
                  <c:v>0.22996223339340999</c:v>
                </c:pt>
                <c:pt idx="17447">
                  <c:v>0.22993587442464997</c:v>
                </c:pt>
                <c:pt idx="17448">
                  <c:v>0.22990951998764855</c:v>
                </c:pt>
                <c:pt idx="17449">
                  <c:v>0.22988317008136624</c:v>
                </c:pt>
                <c:pt idx="17450">
                  <c:v>0.22985682470476387</c:v>
                </c:pt>
                <c:pt idx="17451">
                  <c:v>0.22983048385680518</c:v>
                </c:pt>
                <c:pt idx="17452">
                  <c:v>0.22980414753644976</c:v>
                </c:pt>
                <c:pt idx="17453">
                  <c:v>0.22977781574266054</c:v>
                </c:pt>
                <c:pt idx="17454">
                  <c:v>0.22975148847440263</c:v>
                </c:pt>
                <c:pt idx="17455">
                  <c:v>0.22972516573063534</c:v>
                </c:pt>
                <c:pt idx="17456">
                  <c:v>0.22969884751032574</c:v>
                </c:pt>
                <c:pt idx="17457">
                  <c:v>0.22967253381243399</c:v>
                </c:pt>
                <c:pt idx="17458">
                  <c:v>0.22964622463592646</c:v>
                </c:pt>
                <c:pt idx="17459">
                  <c:v>0.22961991997976655</c:v>
                </c:pt>
                <c:pt idx="17460">
                  <c:v>0.22959361984291876</c:v>
                </c:pt>
                <c:pt idx="17461">
                  <c:v>0.22956732422434786</c:v>
                </c:pt>
                <c:pt idx="17462">
                  <c:v>0.22954103312301896</c:v>
                </c:pt>
                <c:pt idx="17463">
                  <c:v>0.22951474653789841</c:v>
                </c:pt>
                <c:pt idx="17464">
                  <c:v>0.22948846446794988</c:v>
                </c:pt>
                <c:pt idx="17465">
                  <c:v>0.22946218691214038</c:v>
                </c:pt>
                <c:pt idx="17466">
                  <c:v>0.22943591386943629</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0.22909477453706245</c:v>
                </c:pt>
                <c:pt idx="17480">
                  <c:v>0.22906856456945696</c:v>
                </c:pt>
                <c:pt idx="17481">
                  <c:v>0.22904235909948759</c:v>
                </c:pt>
                <c:pt idx="17482">
                  <c:v>0.22901615812612403</c:v>
                </c:pt>
                <c:pt idx="17483">
                  <c:v>0.22898996164833629</c:v>
                </c:pt>
                <c:pt idx="17484">
                  <c:v>0.2289637696650984</c:v>
                </c:pt>
                <c:pt idx="17485">
                  <c:v>0.22893758217538196</c:v>
                </c:pt>
                <c:pt idx="17486">
                  <c:v>0.22891139917815731</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0.22870209680686357</c:v>
                </c:pt>
                <c:pt idx="17495">
                  <c:v>0.2286759541958707</c:v>
                </c:pt>
                <c:pt idx="17496">
                  <c:v>0.22864981606710924</c:v>
                </c:pt>
                <c:pt idx="17497">
                  <c:v>0.22862368241955339</c:v>
                </c:pt>
                <c:pt idx="17498">
                  <c:v>0.22859755325218056</c:v>
                </c:pt>
                <c:pt idx="17499">
                  <c:v>0.22857142856396501</c:v>
                </c:pt>
                <c:pt idx="17500">
                  <c:v>0.22854530835388359</c:v>
                </c:pt>
                <c:pt idx="17501">
                  <c:v>0.22851919262091291</c:v>
                </c:pt>
                <c:pt idx="17502">
                  <c:v>0.22849308136403054</c:v>
                </c:pt>
                <c:pt idx="17503">
                  <c:v>0.22846697458221218</c:v>
                </c:pt>
                <c:pt idx="17504">
                  <c:v>0.22844087227443521</c:v>
                </c:pt>
                <c:pt idx="17505">
                  <c:v>0.22841477443967884</c:v>
                </c:pt>
                <c:pt idx="17506">
                  <c:v>0.22838868107692109</c:v>
                </c:pt>
                <c:pt idx="17507">
                  <c:v>0.22836259218513841</c:v>
                </c:pt>
                <c:pt idx="17508">
                  <c:v>0.22833650776331119</c:v>
                </c:pt>
                <c:pt idx="17509">
                  <c:v>0.22831042781041791</c:v>
                </c:pt>
                <c:pt idx="17510">
                  <c:v>0.22828435232543809</c:v>
                </c:pt>
                <c:pt idx="17511">
                  <c:v>0.22825828130735037</c:v>
                </c:pt>
                <c:pt idx="17512">
                  <c:v>0.22823221475513444</c:v>
                </c:pt>
                <c:pt idx="17513">
                  <c:v>0.22820615266777136</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0.22799781658125529</c:v>
                </c:pt>
                <c:pt idx="17522">
                  <c:v>0.22797179463171388</c:v>
                </c:pt>
                <c:pt idx="17523">
                  <c:v>0.22794577713684241</c:v>
                </c:pt>
                <c:pt idx="17524">
                  <c:v>0.22791976409562376</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0.22745228977089552</c:v>
                </c:pt>
                <c:pt idx="17543">
                  <c:v>0.22742636115627787</c:v>
                </c:pt>
                <c:pt idx="17544">
                  <c:v>0.22740043697503878</c:v>
                </c:pt>
                <c:pt idx="17545">
                  <c:v>0.22737451722616667</c:v>
                </c:pt>
                <c:pt idx="17546">
                  <c:v>0.22734860190865303</c:v>
                </c:pt>
                <c:pt idx="17547">
                  <c:v>0.22732269102148756</c:v>
                </c:pt>
                <c:pt idx="17548">
                  <c:v>0.2272967845636592</c:v>
                </c:pt>
                <c:pt idx="17549">
                  <c:v>0.22727088253415895</c:v>
                </c:pt>
                <c:pt idx="17550">
                  <c:v>0.22724498493197831</c:v>
                </c:pt>
                <c:pt idx="17551">
                  <c:v>0.22721909175610733</c:v>
                </c:pt>
                <c:pt idx="17552">
                  <c:v>0.2271932030055365</c:v>
                </c:pt>
                <c:pt idx="17553">
                  <c:v>0.22716731867925963</c:v>
                </c:pt>
                <c:pt idx="17554">
                  <c:v>0.22714143877626863</c:v>
                </c:pt>
                <c:pt idx="17555">
                  <c:v>0.22711556329555227</c:v>
                </c:pt>
                <c:pt idx="17556">
                  <c:v>0.22708969223610773</c:v>
                </c:pt>
                <c:pt idx="17557">
                  <c:v>0.22706382559692567</c:v>
                </c:pt>
                <c:pt idx="17558">
                  <c:v>0.22703796337699791</c:v>
                </c:pt>
                <c:pt idx="17559">
                  <c:v>0.22701210557532051</c:v>
                </c:pt>
                <c:pt idx="17560">
                  <c:v>0.22698625219088447</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0.22659898081001278</c:v>
                </c:pt>
                <c:pt idx="17576">
                  <c:v>0.22657319796482719</c:v>
                </c:pt>
                <c:pt idx="17577">
                  <c:v>0.22654741951982146</c:v>
                </c:pt>
                <c:pt idx="17578">
                  <c:v>0.2265216454739912</c:v>
                </c:pt>
                <c:pt idx="17579">
                  <c:v>0.22649587582633873</c:v>
                </c:pt>
                <c:pt idx="17580">
                  <c:v>0.22647011057586044</c:v>
                </c:pt>
                <c:pt idx="17581">
                  <c:v>0.22644434972155841</c:v>
                </c:pt>
                <c:pt idx="17582">
                  <c:v>0.22641859326243183</c:v>
                </c:pt>
                <c:pt idx="17583">
                  <c:v>0.22639284119747999</c:v>
                </c:pt>
                <c:pt idx="17584">
                  <c:v>0.22636709352570344</c:v>
                </c:pt>
                <c:pt idx="17585">
                  <c:v>0.22634135024610424</c:v>
                </c:pt>
                <c:pt idx="17586">
                  <c:v>0.22631561135768272</c:v>
                </c:pt>
                <c:pt idx="17587">
                  <c:v>0.22628987685944041</c:v>
                </c:pt>
                <c:pt idx="17588">
                  <c:v>0.22626414675037948</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0.22600708684526749</c:v>
                </c:pt>
                <c:pt idx="17599">
                  <c:v>0.22598140495138241</c:v>
                </c:pt>
                <c:pt idx="17600">
                  <c:v>0.22595572743472048</c:v>
                </c:pt>
                <c:pt idx="17601">
                  <c:v>0.22593005429428642</c:v>
                </c:pt>
                <c:pt idx="17602">
                  <c:v>0.22590438552908651</c:v>
                </c:pt>
                <c:pt idx="17603">
                  <c:v>0.22587872113812438</c:v>
                </c:pt>
                <c:pt idx="17604">
                  <c:v>0.22585306112040854</c:v>
                </c:pt>
                <c:pt idx="17605">
                  <c:v>0.22582740547494454</c:v>
                </c:pt>
                <c:pt idx="17606">
                  <c:v>0.22580175420073917</c:v>
                </c:pt>
                <c:pt idx="17607">
                  <c:v>0.22577610729679942</c:v>
                </c:pt>
                <c:pt idx="17608">
                  <c:v>0.22575046476213328</c:v>
                </c:pt>
                <c:pt idx="17609">
                  <c:v>0.22572482659574636</c:v>
                </c:pt>
                <c:pt idx="17610">
                  <c:v>0.22569919279664843</c:v>
                </c:pt>
                <c:pt idx="17611">
                  <c:v>0.22567356336384597</c:v>
                </c:pt>
                <c:pt idx="17612">
                  <c:v>0.22564793829635071</c:v>
                </c:pt>
                <c:pt idx="17613">
                  <c:v>0.2256223175931677</c:v>
                </c:pt>
                <c:pt idx="17614">
                  <c:v>0.22559670125330739</c:v>
                </c:pt>
                <c:pt idx="17615">
                  <c:v>0.22557108927577887</c:v>
                </c:pt>
                <c:pt idx="17616">
                  <c:v>0.22554548165959282</c:v>
                </c:pt>
                <c:pt idx="17617">
                  <c:v>0.22551987840375637</c:v>
                </c:pt>
                <c:pt idx="17618">
                  <c:v>0.22549427950728279</c:v>
                </c:pt>
                <c:pt idx="17619">
                  <c:v>0.22546868496917943</c:v>
                </c:pt>
                <c:pt idx="17620">
                  <c:v>0.22544309478845981</c:v>
                </c:pt>
                <c:pt idx="17621">
                  <c:v>0.22541750896413243</c:v>
                </c:pt>
                <c:pt idx="17622">
                  <c:v>0.2253919274952102</c:v>
                </c:pt>
                <c:pt idx="17623">
                  <c:v>0.22536635038070421</c:v>
                </c:pt>
                <c:pt idx="17624">
                  <c:v>0.22534077761962587</c:v>
                </c:pt>
                <c:pt idx="17625">
                  <c:v>0.22531520921098763</c:v>
                </c:pt>
                <c:pt idx="17626">
                  <c:v>0.2252896451538017</c:v>
                </c:pt>
                <c:pt idx="17627">
                  <c:v>0.22526408544708146</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0.22505976429165908</c:v>
                </c:pt>
                <c:pt idx="17636">
                  <c:v>0.2250342436947379</c:v>
                </c:pt>
                <c:pt idx="17637">
                  <c:v>0.2250087274384229</c:v>
                </c:pt>
                <c:pt idx="17638">
                  <c:v>0.22498321552173078</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0.22472833481768931</c:v>
                </c:pt>
                <c:pt idx="17649">
                  <c:v>0.22470287057195859</c:v>
                </c:pt>
                <c:pt idx="17650">
                  <c:v>0.22467741065406102</c:v>
                </c:pt>
                <c:pt idx="17651">
                  <c:v>0.22465195506301483</c:v>
                </c:pt>
                <c:pt idx="17652">
                  <c:v>0.22462650379784127</c:v>
                </c:pt>
                <c:pt idx="17653">
                  <c:v>0.22460105685755857</c:v>
                </c:pt>
                <c:pt idx="17654">
                  <c:v>0.22457561424118683</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0.22437222885354513</c:v>
                </c:pt>
                <c:pt idx="17663">
                  <c:v>0.22434682510833173</c:v>
                </c:pt>
                <c:pt idx="17664">
                  <c:v>0.22432142567724614</c:v>
                </c:pt>
                <c:pt idx="17665">
                  <c:v>0.22429603055931299</c:v>
                </c:pt>
                <c:pt idx="17666">
                  <c:v>0.22427063975355263</c:v>
                </c:pt>
                <c:pt idx="17667">
                  <c:v>0.22424525325899344</c:v>
                </c:pt>
                <c:pt idx="17668">
                  <c:v>0.22421987107465616</c:v>
                </c:pt>
                <c:pt idx="17669">
                  <c:v>0.22419449319956641</c:v>
                </c:pt>
                <c:pt idx="17670">
                  <c:v>0.22416911963274819</c:v>
                </c:pt>
                <c:pt idx="17671">
                  <c:v>0.22414375037322676</c:v>
                </c:pt>
                <c:pt idx="17672">
                  <c:v>0.22411838542002799</c:v>
                </c:pt>
                <c:pt idx="17673">
                  <c:v>0.22409302477217491</c:v>
                </c:pt>
                <c:pt idx="17674">
                  <c:v>0.2240676684286953</c:v>
                </c:pt>
                <c:pt idx="17675">
                  <c:v>0.22404231638861472</c:v>
                </c:pt>
                <c:pt idx="17676">
                  <c:v>0.22401696865095919</c:v>
                </c:pt>
                <c:pt idx="17677">
                  <c:v>0.2239916252147548</c:v>
                </c:pt>
                <c:pt idx="17678">
                  <c:v>0.22396628607903094</c:v>
                </c:pt>
                <c:pt idx="17679">
                  <c:v>0.22394095124281024</c:v>
                </c:pt>
                <c:pt idx="17680">
                  <c:v>0.22391562070512341</c:v>
                </c:pt>
                <c:pt idx="17681">
                  <c:v>0.22389029446499717</c:v>
                </c:pt>
                <c:pt idx="17682">
                  <c:v>0.2238649725214584</c:v>
                </c:pt>
                <c:pt idx="17683">
                  <c:v>0.22383965487353669</c:v>
                </c:pt>
                <c:pt idx="17684">
                  <c:v>0.22381434152026114</c:v>
                </c:pt>
                <c:pt idx="17685">
                  <c:v>0.22378903246065709</c:v>
                </c:pt>
                <c:pt idx="17686">
                  <c:v>0.2237637276937561</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0.22356144397942132</c:v>
                </c:pt>
                <c:pt idx="17695">
                  <c:v>0.22353617780319424</c:v>
                </c:pt>
                <c:pt idx="17696">
                  <c:v>0.22351091590997568</c:v>
                </c:pt>
                <c:pt idx="17697">
                  <c:v>0.22348565829879685</c:v>
                </c:pt>
                <c:pt idx="17698">
                  <c:v>0.22346040496868988</c:v>
                </c:pt>
                <c:pt idx="17699">
                  <c:v>0.22343515591868762</c:v>
                </c:pt>
                <c:pt idx="17700">
                  <c:v>0.22340991114782352</c:v>
                </c:pt>
                <c:pt idx="17701">
                  <c:v>0.22338467065512813</c:v>
                </c:pt>
                <c:pt idx="17702">
                  <c:v>0.22335943443963741</c:v>
                </c:pt>
                <c:pt idx="17703">
                  <c:v>0.22333420250038424</c:v>
                </c:pt>
                <c:pt idx="17704">
                  <c:v>0.22330897483640241</c:v>
                </c:pt>
                <c:pt idx="17705">
                  <c:v>0.22328375144672621</c:v>
                </c:pt>
                <c:pt idx="17706">
                  <c:v>0.22325853233038992</c:v>
                </c:pt>
                <c:pt idx="17707">
                  <c:v>0.22323331748642947</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0.22300657598850687</c:v>
                </c:pt>
                <c:pt idx="17717">
                  <c:v>0.22298140381526549</c:v>
                </c:pt>
                <c:pt idx="17718">
                  <c:v>0.22295623590379643</c:v>
                </c:pt>
                <c:pt idx="17719">
                  <c:v>0.22293107225314107</c:v>
                </c:pt>
                <c:pt idx="17720">
                  <c:v>0.22290591286233769</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0.2226796698798485</c:v>
                </c:pt>
                <c:pt idx="17730">
                  <c:v>0.22265455303472068</c:v>
                </c:pt>
                <c:pt idx="17731">
                  <c:v>0.22262944043888261</c:v>
                </c:pt>
                <c:pt idx="17732">
                  <c:v>0.22260433209137653</c:v>
                </c:pt>
                <c:pt idx="17733">
                  <c:v>0.22257922799124258</c:v>
                </c:pt>
                <c:pt idx="17734">
                  <c:v>0.2225541281375247</c:v>
                </c:pt>
                <c:pt idx="17735">
                  <c:v>0.22252903252926506</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0.22212807939894116</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0.22155360508555494</c:v>
                </c:pt>
                <c:pt idx="17775">
                  <c:v>0.2215286785134066</c:v>
                </c:pt>
                <c:pt idx="17776">
                  <c:v>0.22150375614768236</c:v>
                </c:pt>
                <c:pt idx="17777">
                  <c:v>0.22147883798743712</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0.22108071859732331</c:v>
                </c:pt>
                <c:pt idx="17794">
                  <c:v>0.22105587178566619</c:v>
                </c:pt>
                <c:pt idx="17795">
                  <c:v>0.22103102916249895</c:v>
                </c:pt>
                <c:pt idx="17796">
                  <c:v>0.22100619072687749</c:v>
                </c:pt>
                <c:pt idx="17797">
                  <c:v>0.22098135647786346</c:v>
                </c:pt>
                <c:pt idx="17798">
                  <c:v>0.22095652641451227</c:v>
                </c:pt>
                <c:pt idx="17799">
                  <c:v>0.22093170053588779</c:v>
                </c:pt>
                <c:pt idx="17800">
                  <c:v>0.22090687884104693</c:v>
                </c:pt>
                <c:pt idx="17801">
                  <c:v>0.22088206132905017</c:v>
                </c:pt>
                <c:pt idx="17802">
                  <c:v>0.22085724799895817</c:v>
                </c:pt>
                <c:pt idx="17803">
                  <c:v>0.2208324388498315</c:v>
                </c:pt>
                <c:pt idx="17804">
                  <c:v>0.22080763388072941</c:v>
                </c:pt>
                <c:pt idx="17805">
                  <c:v>0.22078283309071456</c:v>
                </c:pt>
                <c:pt idx="17806">
                  <c:v>0.2207580364788477</c:v>
                </c:pt>
                <c:pt idx="17807">
                  <c:v>0.22073324404419098</c:v>
                </c:pt>
                <c:pt idx="17808">
                  <c:v>0.22070845578580484</c:v>
                </c:pt>
                <c:pt idx="17809">
                  <c:v>0.22068367170275094</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0.22036185815212295</c:v>
                </c:pt>
                <c:pt idx="17823">
                  <c:v>0.22033713242540187</c:v>
                </c:pt>
                <c:pt idx="17824">
                  <c:v>0.22031241085997574</c:v>
                </c:pt>
                <c:pt idx="17825">
                  <c:v>0.2202876934549125</c:v>
                </c:pt>
                <c:pt idx="17826">
                  <c:v>0.22026298020927798</c:v>
                </c:pt>
                <c:pt idx="17827">
                  <c:v>0.22023827112213956</c:v>
                </c:pt>
                <c:pt idx="17828">
                  <c:v>0.22021356619256249</c:v>
                </c:pt>
                <c:pt idx="17829">
                  <c:v>0.22018886541961524</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0.21999140876288276</c:v>
                </c:pt>
                <c:pt idx="17838">
                  <c:v>0.21996674535767677</c:v>
                </c:pt>
                <c:pt idx="17839">
                  <c:v>0.21994208609978849</c:v>
                </c:pt>
                <c:pt idx="17840">
                  <c:v>0.21991743098828806</c:v>
                </c:pt>
                <c:pt idx="17841">
                  <c:v>0.21989278002224519</c:v>
                </c:pt>
                <c:pt idx="17842">
                  <c:v>0.21986813320073081</c:v>
                </c:pt>
                <c:pt idx="17843">
                  <c:v>0.21984349052281715</c:v>
                </c:pt>
                <c:pt idx="17844">
                  <c:v>0.21981885198757303</c:v>
                </c:pt>
                <c:pt idx="17845">
                  <c:v>0.21979421759407242</c:v>
                </c:pt>
                <c:pt idx="17846">
                  <c:v>0.21976958734138538</c:v>
                </c:pt>
                <c:pt idx="17847">
                  <c:v>0.21974496122858375</c:v>
                </c:pt>
                <c:pt idx="17848">
                  <c:v>0.21972033925474144</c:v>
                </c:pt>
                <c:pt idx="17849">
                  <c:v>0.21969572141893021</c:v>
                </c:pt>
                <c:pt idx="17850">
                  <c:v>0.21967110772022241</c:v>
                </c:pt>
                <c:pt idx="17851">
                  <c:v>0.21964649815769313</c:v>
                </c:pt>
                <c:pt idx="17852">
                  <c:v>0.21962189273041091</c:v>
                </c:pt>
                <c:pt idx="17853">
                  <c:v>0.21959729143745504</c:v>
                </c:pt>
                <c:pt idx="17854">
                  <c:v>0.21957269427789441</c:v>
                </c:pt>
                <c:pt idx="17855">
                  <c:v>0.21954810125080682</c:v>
                </c:pt>
                <c:pt idx="17856">
                  <c:v>0.21952351235526393</c:v>
                </c:pt>
                <c:pt idx="17857">
                  <c:v>0.21949892759034351</c:v>
                </c:pt>
                <c:pt idx="17858">
                  <c:v>0.21947434695511644</c:v>
                </c:pt>
                <c:pt idx="17859">
                  <c:v>0.21944977044866104</c:v>
                </c:pt>
                <c:pt idx="17860">
                  <c:v>0.21942519807005118</c:v>
                </c:pt>
                <c:pt idx="17861">
                  <c:v>0.21940062981836275</c:v>
                </c:pt>
                <c:pt idx="17862">
                  <c:v>0.2193760656926714</c:v>
                </c:pt>
                <c:pt idx="17863">
                  <c:v>0.21935150569205403</c:v>
                </c:pt>
                <c:pt idx="17864">
                  <c:v>0.2193269498155867</c:v>
                </c:pt>
                <c:pt idx="17865">
                  <c:v>0.21930239806234708</c:v>
                </c:pt>
                <c:pt idx="17866">
                  <c:v>0.21927785043140993</c:v>
                </c:pt>
                <c:pt idx="17867">
                  <c:v>0.21925330692185291</c:v>
                </c:pt>
                <c:pt idx="17868">
                  <c:v>0.21922876753275491</c:v>
                </c:pt>
                <c:pt idx="17869">
                  <c:v>0.21920423226319369</c:v>
                </c:pt>
                <c:pt idx="17870">
                  <c:v>0.21917970111224491</c:v>
                </c:pt>
                <c:pt idx="17871">
                  <c:v>0.21915517407898863</c:v>
                </c:pt>
                <c:pt idx="17872">
                  <c:v>0.21913065116250341</c:v>
                </c:pt>
                <c:pt idx="17873">
                  <c:v>0.21910613236186813</c:v>
                </c:pt>
                <c:pt idx="17874">
                  <c:v>0.21908161767615961</c:v>
                </c:pt>
                <c:pt idx="17875">
                  <c:v>0.21905710710445991</c:v>
                </c:pt>
                <c:pt idx="17876">
                  <c:v>0.2190326006458467</c:v>
                </c:pt>
                <c:pt idx="17877">
                  <c:v>0.21900809829940146</c:v>
                </c:pt>
                <c:pt idx="17878">
                  <c:v>0.21898360006420212</c:v>
                </c:pt>
                <c:pt idx="17879">
                  <c:v>0.21895910593933046</c:v>
                </c:pt>
                <c:pt idx="17880">
                  <c:v>0.21893461592386543</c:v>
                </c:pt>
                <c:pt idx="17881">
                  <c:v>0.21891013001689114</c:v>
                </c:pt>
                <c:pt idx="17882">
                  <c:v>0.21888564821748374</c:v>
                </c:pt>
                <c:pt idx="17883">
                  <c:v>0.21886117052472928</c:v>
                </c:pt>
                <c:pt idx="17884">
                  <c:v>0.21883669693770599</c:v>
                </c:pt>
                <c:pt idx="17885">
                  <c:v>0.21881222745549864</c:v>
                </c:pt>
                <c:pt idx="17886">
                  <c:v>0.21878776207718628</c:v>
                </c:pt>
                <c:pt idx="17887">
                  <c:v>0.21876330080185333</c:v>
                </c:pt>
                <c:pt idx="17888">
                  <c:v>0.21873884362858045</c:v>
                </c:pt>
                <c:pt idx="17889">
                  <c:v>0.21871439055645428</c:v>
                </c:pt>
                <c:pt idx="17890">
                  <c:v>0.21868994158455221</c:v>
                </c:pt>
                <c:pt idx="17891">
                  <c:v>0.21866549671196342</c:v>
                </c:pt>
                <c:pt idx="17892">
                  <c:v>0.21864105593776734</c:v>
                </c:pt>
                <c:pt idx="17893">
                  <c:v>0.21861661926104933</c:v>
                </c:pt>
                <c:pt idx="17894">
                  <c:v>0.2185921866808952</c:v>
                </c:pt>
                <c:pt idx="17895">
                  <c:v>0.21856775819638646</c:v>
                </c:pt>
                <c:pt idx="17896">
                  <c:v>0.21854333380660956</c:v>
                </c:pt>
                <c:pt idx="17897">
                  <c:v>0.21851891351064801</c:v>
                </c:pt>
                <c:pt idx="17898">
                  <c:v>0.21849449730758852</c:v>
                </c:pt>
                <c:pt idx="17899">
                  <c:v>0.21847008519651542</c:v>
                </c:pt>
                <c:pt idx="17900">
                  <c:v>0.21844567717651486</c:v>
                </c:pt>
                <c:pt idx="17901">
                  <c:v>0.21842127324667221</c:v>
                </c:pt>
                <c:pt idx="17902">
                  <c:v>0.21839687340607494</c:v>
                </c:pt>
                <c:pt idx="17903">
                  <c:v>0.21837247765380788</c:v>
                </c:pt>
                <c:pt idx="17904">
                  <c:v>0.21834808598895941</c:v>
                </c:pt>
                <c:pt idx="17905">
                  <c:v>0.21832369841061458</c:v>
                </c:pt>
                <c:pt idx="17906">
                  <c:v>0.21829931491786303</c:v>
                </c:pt>
                <c:pt idx="17907">
                  <c:v>0.21827493550978871</c:v>
                </c:pt>
                <c:pt idx="17908">
                  <c:v>0.21825056018548278</c:v>
                </c:pt>
                <c:pt idx="17909">
                  <c:v>0.21822618894403131</c:v>
                </c:pt>
                <c:pt idx="17910">
                  <c:v>0.21820182178452241</c:v>
                </c:pt>
                <c:pt idx="17911">
                  <c:v>0.21817745870604571</c:v>
                </c:pt>
                <c:pt idx="17912">
                  <c:v>0.21815309970768909</c:v>
                </c:pt>
                <c:pt idx="17913">
                  <c:v>0.21812874478854188</c:v>
                </c:pt>
                <c:pt idx="17914">
                  <c:v>0.21810439394769401</c:v>
                </c:pt>
                <c:pt idx="17915">
                  <c:v>0.21808004718423352</c:v>
                </c:pt>
                <c:pt idx="17916">
                  <c:v>0.21805570449725045</c:v>
                </c:pt>
                <c:pt idx="17917">
                  <c:v>0.21803136588583569</c:v>
                </c:pt>
                <c:pt idx="17918">
                  <c:v>0.21800703134907828</c:v>
                </c:pt>
                <c:pt idx="17919">
                  <c:v>0.21798270088607002</c:v>
                </c:pt>
                <c:pt idx="17920">
                  <c:v>0.21795837449590075</c:v>
                </c:pt>
                <c:pt idx="17921">
                  <c:v>0.21793405217766199</c:v>
                </c:pt>
                <c:pt idx="17922">
                  <c:v>0.21790973393044424</c:v>
                </c:pt>
                <c:pt idx="17923">
                  <c:v>0.21788541975333894</c:v>
                </c:pt>
                <c:pt idx="17924">
                  <c:v>0.21786110964543987</c:v>
                </c:pt>
                <c:pt idx="17925">
                  <c:v>0.21783680360583654</c:v>
                </c:pt>
                <c:pt idx="17926">
                  <c:v>0.21781250163362292</c:v>
                </c:pt>
                <c:pt idx="17927">
                  <c:v>0.21778820372789223</c:v>
                </c:pt>
                <c:pt idx="17928">
                  <c:v>0.21776390988773459</c:v>
                </c:pt>
                <c:pt idx="17929">
                  <c:v>0.21773962011224429</c:v>
                </c:pt>
                <c:pt idx="17930">
                  <c:v>0.21771533440051524</c:v>
                </c:pt>
                <c:pt idx="17931">
                  <c:v>0.21769105275163944</c:v>
                </c:pt>
                <c:pt idx="17932">
                  <c:v>0.21766677516471269</c:v>
                </c:pt>
                <c:pt idx="17933">
                  <c:v>0.21764250163882806</c:v>
                </c:pt>
                <c:pt idx="17934">
                  <c:v>0.21761823217308074</c:v>
                </c:pt>
                <c:pt idx="17935">
                  <c:v>0.21759396676656342</c:v>
                </c:pt>
                <c:pt idx="17936">
                  <c:v>0.21756970541837212</c:v>
                </c:pt>
                <c:pt idx="17937">
                  <c:v>0.21754544812760235</c:v>
                </c:pt>
                <c:pt idx="17938">
                  <c:v>0.21752119489334748</c:v>
                </c:pt>
                <c:pt idx="17939">
                  <c:v>0.21749694571470507</c:v>
                </c:pt>
                <c:pt idx="17940">
                  <c:v>0.21747270059077009</c:v>
                </c:pt>
                <c:pt idx="17941">
                  <c:v>0.21744845952063949</c:v>
                </c:pt>
                <c:pt idx="17942">
                  <c:v>0.21742422250340757</c:v>
                </c:pt>
                <c:pt idx="17943">
                  <c:v>0.21739998953817308</c:v>
                </c:pt>
                <c:pt idx="17944">
                  <c:v>0.21737576062403066</c:v>
                </c:pt>
                <c:pt idx="17945">
                  <c:v>0.21735153576007971</c:v>
                </c:pt>
                <c:pt idx="17946">
                  <c:v>0.21732731494541641</c:v>
                </c:pt>
                <c:pt idx="17947">
                  <c:v>0.21730309817913904</c:v>
                </c:pt>
                <c:pt idx="17948">
                  <c:v>0.21727888546034446</c:v>
                </c:pt>
                <c:pt idx="17949">
                  <c:v>0.21725467678812999</c:v>
                </c:pt>
                <c:pt idx="17950">
                  <c:v>0.21723047216159694</c:v>
                </c:pt>
                <c:pt idx="17951">
                  <c:v>0.21720627157984096</c:v>
                </c:pt>
                <c:pt idx="17952">
                  <c:v>0.21718207504196121</c:v>
                </c:pt>
                <c:pt idx="17953">
                  <c:v>0.21715788254705892</c:v>
                </c:pt>
                <c:pt idx="17954">
                  <c:v>0.21713369409423094</c:v>
                </c:pt>
                <c:pt idx="17955">
                  <c:v>0.21710950968257828</c:v>
                </c:pt>
                <c:pt idx="17956">
                  <c:v>0.21708532931120114</c:v>
                </c:pt>
                <c:pt idx="17957">
                  <c:v>0.21706115297919842</c:v>
                </c:pt>
                <c:pt idx="17958">
                  <c:v>0.21703698068567093</c:v>
                </c:pt>
                <c:pt idx="17959">
                  <c:v>0.21701281242971845</c:v>
                </c:pt>
                <c:pt idx="17960">
                  <c:v>0.21698864821044392</c:v>
                </c:pt>
                <c:pt idx="17961">
                  <c:v>0.21696448802694723</c:v>
                </c:pt>
                <c:pt idx="17962">
                  <c:v>0.21694033187832942</c:v>
                </c:pt>
                <c:pt idx="17963">
                  <c:v>0.21691617976369088</c:v>
                </c:pt>
                <c:pt idx="17964">
                  <c:v>0.21689203168213614</c:v>
                </c:pt>
                <c:pt idx="17965">
                  <c:v>0.21686788763276546</c:v>
                </c:pt>
                <c:pt idx="17966">
                  <c:v>0.21684374761468103</c:v>
                </c:pt>
                <c:pt idx="17967">
                  <c:v>0.21681961162698699</c:v>
                </c:pt>
                <c:pt idx="17968">
                  <c:v>0.2167954796687854</c:v>
                </c:pt>
                <c:pt idx="17969">
                  <c:v>0.21677135173917941</c:v>
                </c:pt>
                <c:pt idx="17970">
                  <c:v>0.21674722783727304</c:v>
                </c:pt>
                <c:pt idx="17971">
                  <c:v>0.21672310796216737</c:v>
                </c:pt>
                <c:pt idx="17972">
                  <c:v>0.21669899211296886</c:v>
                </c:pt>
                <c:pt idx="17973">
                  <c:v>0.21667488028877918</c:v>
                </c:pt>
                <c:pt idx="17974">
                  <c:v>0.21665077248870532</c:v>
                </c:pt>
                <c:pt idx="17975">
                  <c:v>0.2166266687118506</c:v>
                </c:pt>
                <c:pt idx="17976">
                  <c:v>0.21660256895731989</c:v>
                </c:pt>
                <c:pt idx="17977">
                  <c:v>0.21657847322421839</c:v>
                </c:pt>
                <c:pt idx="17978">
                  <c:v>0.21655438151165213</c:v>
                </c:pt>
                <c:pt idx="17979">
                  <c:v>0.21653029381872507</c:v>
                </c:pt>
                <c:pt idx="17980">
                  <c:v>0.21650621014454324</c:v>
                </c:pt>
                <c:pt idx="17981">
                  <c:v>0.21648213048821463</c:v>
                </c:pt>
                <c:pt idx="17982">
                  <c:v>0.21645805484884342</c:v>
                </c:pt>
                <c:pt idx="17983">
                  <c:v>0.21643398322553717</c:v>
                </c:pt>
                <c:pt idx="17984">
                  <c:v>0.21640991561740314</c:v>
                </c:pt>
                <c:pt idx="17985">
                  <c:v>0.21638585202354632</c:v>
                </c:pt>
                <c:pt idx="17986">
                  <c:v>0.21636179244307671</c:v>
                </c:pt>
                <c:pt idx="17987">
                  <c:v>0.21633773687510144</c:v>
                </c:pt>
                <c:pt idx="17988">
                  <c:v>0.21631368531872591</c:v>
                </c:pt>
                <c:pt idx="17989">
                  <c:v>0.21628963777306132</c:v>
                </c:pt>
                <c:pt idx="17990">
                  <c:v>0.21626559423721381</c:v>
                </c:pt>
                <c:pt idx="17991">
                  <c:v>0.21624155471029308</c:v>
                </c:pt>
                <c:pt idx="17992">
                  <c:v>0.21621751919140725</c:v>
                </c:pt>
                <c:pt idx="17993">
                  <c:v>0.21619348767966523</c:v>
                </c:pt>
                <c:pt idx="17994">
                  <c:v>0.21616946017417707</c:v>
                </c:pt>
                <c:pt idx="17995">
                  <c:v>0.21614543667405195</c:v>
                </c:pt>
                <c:pt idx="17996">
                  <c:v>0.21612141717839944</c:v>
                </c:pt>
                <c:pt idx="17997">
                  <c:v>0.21609740168633099</c:v>
                </c:pt>
                <c:pt idx="17998">
                  <c:v>0.21607339019695432</c:v>
                </c:pt>
                <c:pt idx="17999">
                  <c:v>0.2160493827093824</c:v>
                </c:pt>
                <c:pt idx="18000">
                  <c:v>0.21602537922272341</c:v>
                </c:pt>
                <c:pt idx="18001">
                  <c:v>0.21600137973609168</c:v>
                </c:pt>
                <c:pt idx="18002">
                  <c:v>0.21597738424859544</c:v>
                </c:pt>
                <c:pt idx="18003">
                  <c:v>0.21595339275934919</c:v>
                </c:pt>
                <c:pt idx="18004">
                  <c:v>0.21592940526746254</c:v>
                </c:pt>
                <c:pt idx="18005">
                  <c:v>0.21590542177204725</c:v>
                </c:pt>
                <c:pt idx="18006">
                  <c:v>0.21588144227221642</c:v>
                </c:pt>
                <c:pt idx="18007">
                  <c:v>0.21585746676708281</c:v>
                </c:pt>
                <c:pt idx="18008">
                  <c:v>0.21583349525575829</c:v>
                </c:pt>
                <c:pt idx="18009">
                  <c:v>0.21580952773735704</c:v>
                </c:pt>
                <c:pt idx="18010">
                  <c:v>0.21578556421099174</c:v>
                </c:pt>
                <c:pt idx="18011">
                  <c:v>0.2157616046757759</c:v>
                </c:pt>
                <c:pt idx="18012">
                  <c:v>0.21573764913082408</c:v>
                </c:pt>
                <c:pt idx="18013">
                  <c:v>0.21571369757524853</c:v>
                </c:pt>
                <c:pt idx="18014">
                  <c:v>0.2156897500081634</c:v>
                </c:pt>
                <c:pt idx="18015">
                  <c:v>0.2156658064286851</c:v>
                </c:pt>
                <c:pt idx="18016">
                  <c:v>0.21564186683592801</c:v>
                </c:pt>
                <c:pt idx="18017">
                  <c:v>0.21561793122900541</c:v>
                </c:pt>
                <c:pt idx="18018">
                  <c:v>0.21559399960703463</c:v>
                </c:pt>
                <c:pt idx="18019">
                  <c:v>0.21557007196912883</c:v>
                </c:pt>
                <c:pt idx="18020">
                  <c:v>0.21554614831440663</c:v>
                </c:pt>
                <c:pt idx="18021">
                  <c:v>0.21552222864198045</c:v>
                </c:pt>
                <c:pt idx="18022">
                  <c:v>0.21549831295097027</c:v>
                </c:pt>
                <c:pt idx="18023">
                  <c:v>0.21547440124048894</c:v>
                </c:pt>
                <c:pt idx="18024">
                  <c:v>0.21545049350965606</c:v>
                </c:pt>
                <c:pt idx="18025">
                  <c:v>0.21542658975758641</c:v>
                </c:pt>
                <c:pt idx="18026">
                  <c:v>0.21540268998339918</c:v>
                </c:pt>
                <c:pt idx="18027">
                  <c:v>0.21537879418621009</c:v>
                </c:pt>
                <c:pt idx="18028">
                  <c:v>0.21535490236513691</c:v>
                </c:pt>
                <c:pt idx="18029">
                  <c:v>0.21533101451929931</c:v>
                </c:pt>
                <c:pt idx="18030">
                  <c:v>0.21530713064781376</c:v>
                </c:pt>
                <c:pt idx="18031">
                  <c:v>0.21528325074979898</c:v>
                </c:pt>
                <c:pt idx="18032">
                  <c:v>0.21525937482437393</c:v>
                </c:pt>
                <c:pt idx="18033">
                  <c:v>0.21523550287065629</c:v>
                </c:pt>
                <c:pt idx="18034">
                  <c:v>0.21521163488776834</c:v>
                </c:pt>
                <c:pt idx="18035">
                  <c:v>0.21518777087482499</c:v>
                </c:pt>
                <c:pt idx="18036">
                  <c:v>0.21516391083094941</c:v>
                </c:pt>
                <c:pt idx="18037">
                  <c:v>0.21514005475526113</c:v>
                </c:pt>
                <c:pt idx="18038">
                  <c:v>0.21511620264687831</c:v>
                </c:pt>
                <c:pt idx="18039">
                  <c:v>0.21509235450492337</c:v>
                </c:pt>
                <c:pt idx="18040">
                  <c:v>0.2150685103285141</c:v>
                </c:pt>
                <c:pt idx="18041">
                  <c:v>0.21504467011677444</c:v>
                </c:pt>
                <c:pt idx="18042">
                  <c:v>0.21502083386882481</c:v>
                </c:pt>
                <c:pt idx="18043">
                  <c:v>0.21499700158378543</c:v>
                </c:pt>
                <c:pt idx="18044">
                  <c:v>0.21497317326077764</c:v>
                </c:pt>
                <c:pt idx="18045">
                  <c:v>0.21494934889892636</c:v>
                </c:pt>
                <c:pt idx="18046">
                  <c:v>0.21492552849734844</c:v>
                </c:pt>
                <c:pt idx="18047">
                  <c:v>0.21490171205517053</c:v>
                </c:pt>
                <c:pt idx="18048">
                  <c:v>0.21487789957151296</c:v>
                </c:pt>
                <c:pt idx="18049">
                  <c:v>0.21485409104550021</c:v>
                </c:pt>
                <c:pt idx="18050">
                  <c:v>0.21483028647625446</c:v>
                </c:pt>
                <c:pt idx="18051">
                  <c:v>0.21480648586289913</c:v>
                </c:pt>
                <c:pt idx="18052">
                  <c:v>0.21478268920455518</c:v>
                </c:pt>
                <c:pt idx="18053">
                  <c:v>0.21475889650035124</c:v>
                </c:pt>
                <c:pt idx="18054">
                  <c:v>0.21473510774940793</c:v>
                </c:pt>
                <c:pt idx="18055">
                  <c:v>0.21471132295084941</c:v>
                </c:pt>
                <c:pt idx="18056">
                  <c:v>0.21468754210380195</c:v>
                </c:pt>
                <c:pt idx="18057">
                  <c:v>0.21466376520738942</c:v>
                </c:pt>
                <c:pt idx="18058">
                  <c:v>0.21463999226073691</c:v>
                </c:pt>
                <c:pt idx="18059">
                  <c:v>0.21461622326296992</c:v>
                </c:pt>
                <c:pt idx="18060">
                  <c:v>0.21459245821321249</c:v>
                </c:pt>
                <c:pt idx="18061">
                  <c:v>0.21456869711059257</c:v>
                </c:pt>
                <c:pt idx="18062">
                  <c:v>0.21454493995423443</c:v>
                </c:pt>
                <c:pt idx="18063">
                  <c:v>0.21452118674326429</c:v>
                </c:pt>
                <c:pt idx="18064">
                  <c:v>0.21449743747681005</c:v>
                </c:pt>
                <c:pt idx="18065">
                  <c:v>0.2144736921539955</c:v>
                </c:pt>
                <c:pt idx="18066">
                  <c:v>0.21444995077395052</c:v>
                </c:pt>
                <c:pt idx="18067">
                  <c:v>0.21442621333580067</c:v>
                </c:pt>
                <c:pt idx="18068">
                  <c:v>0.21440247983867344</c:v>
                </c:pt>
                <c:pt idx="18069">
                  <c:v>0.21437875028169739</c:v>
                </c:pt>
                <c:pt idx="18070">
                  <c:v>0.2143550246639998</c:v>
                </c:pt>
                <c:pt idx="18071">
                  <c:v>0.21433130298470879</c:v>
                </c:pt>
                <c:pt idx="18072">
                  <c:v>0.21430758524295274</c:v>
                </c:pt>
                <c:pt idx="18073">
                  <c:v>0.21428387143786093</c:v>
                </c:pt>
                <c:pt idx="18074">
                  <c:v>0.21426016156856073</c:v>
                </c:pt>
                <c:pt idx="18075">
                  <c:v>0.214236455634182</c:v>
                </c:pt>
                <c:pt idx="18076">
                  <c:v>0.2142127536338535</c:v>
                </c:pt>
                <c:pt idx="18077">
                  <c:v>0.21418905556670656</c:v>
                </c:pt>
                <c:pt idx="18078">
                  <c:v>0.21416536143186932</c:v>
                </c:pt>
                <c:pt idx="18079">
                  <c:v>0.21414167122847136</c:v>
                </c:pt>
                <c:pt idx="18080">
                  <c:v>0.21411798495564471</c:v>
                </c:pt>
                <c:pt idx="18081">
                  <c:v>0.21409430261251894</c:v>
                </c:pt>
                <c:pt idx="18082">
                  <c:v>0.21407062419822498</c:v>
                </c:pt>
                <c:pt idx="18083">
                  <c:v>0.21404694971189486</c:v>
                </c:pt>
                <c:pt idx="18084">
                  <c:v>0.2140232791526567</c:v>
                </c:pt>
                <c:pt idx="18085">
                  <c:v>0.21399961251964544</c:v>
                </c:pt>
                <c:pt idx="18086">
                  <c:v>0.21397594981199169</c:v>
                </c:pt>
                <c:pt idx="18087">
                  <c:v>0.21395229102882607</c:v>
                </c:pt>
                <c:pt idx="18088">
                  <c:v>0.21392863616928232</c:v>
                </c:pt>
                <c:pt idx="18089">
                  <c:v>0.21390498523249304</c:v>
                </c:pt>
                <c:pt idx="18090">
                  <c:v>0.21388133821758823</c:v>
                </c:pt>
                <c:pt idx="18091">
                  <c:v>0.21385769512370428</c:v>
                </c:pt>
                <c:pt idx="18092">
                  <c:v>0.21383405594997296</c:v>
                </c:pt>
                <c:pt idx="18093">
                  <c:v>0.21381042069552791</c:v>
                </c:pt>
                <c:pt idx="18094">
                  <c:v>0.21378678935950204</c:v>
                </c:pt>
                <c:pt idx="18095">
                  <c:v>0.21376316194103076</c:v>
                </c:pt>
                <c:pt idx="18096">
                  <c:v>0.21373953843924628</c:v>
                </c:pt>
                <c:pt idx="18097">
                  <c:v>0.21371591885328392</c:v>
                </c:pt>
                <c:pt idx="18098">
                  <c:v>0.21369230318227864</c:v>
                </c:pt>
                <c:pt idx="18099">
                  <c:v>0.21366869142536427</c:v>
                </c:pt>
                <c:pt idx="18100">
                  <c:v>0.2136450835816768</c:v>
                </c:pt>
                <c:pt idx="18101">
                  <c:v>0.21362147965035005</c:v>
                </c:pt>
                <c:pt idx="18102">
                  <c:v>0.21359787963052174</c:v>
                </c:pt>
                <c:pt idx="18103">
                  <c:v>0.21357428352132796</c:v>
                </c:pt>
                <c:pt idx="18104">
                  <c:v>0.21355069132190091</c:v>
                </c:pt>
                <c:pt idx="18105">
                  <c:v>0.21352710303138128</c:v>
                </c:pt>
                <c:pt idx="18106">
                  <c:v>0.21350351864890238</c:v>
                </c:pt>
                <c:pt idx="18107">
                  <c:v>0.21347993817360356</c:v>
                </c:pt>
                <c:pt idx="18108">
                  <c:v>0.21345636160461939</c:v>
                </c:pt>
                <c:pt idx="18109">
                  <c:v>0.21343278894108891</c:v>
                </c:pt>
                <c:pt idx="18110">
                  <c:v>0.21340922018214975</c:v>
                </c:pt>
                <c:pt idx="18111">
                  <c:v>0.21338565532693676</c:v>
                </c:pt>
                <c:pt idx="18112">
                  <c:v>0.21336209437459144</c:v>
                </c:pt>
                <c:pt idx="18113">
                  <c:v>0.21333853732424948</c:v>
                </c:pt>
                <c:pt idx="18114">
                  <c:v>0.21331498417505143</c:v>
                </c:pt>
                <c:pt idx="18115">
                  <c:v>0.21329143492613445</c:v>
                </c:pt>
                <c:pt idx="18116">
                  <c:v>0.21326788957663731</c:v>
                </c:pt>
                <c:pt idx="18117">
                  <c:v>0.21324434812569956</c:v>
                </c:pt>
                <c:pt idx="18118">
                  <c:v>0.21322081057246012</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0.21300914784786726</c:v>
                </c:pt>
                <c:pt idx="18128">
                  <c:v>0.21298564922433241</c:v>
                </c:pt>
                <c:pt idx="18129">
                  <c:v>0.21296215448904637</c:v>
                </c:pt>
                <c:pt idx="18130">
                  <c:v>0.21293866364114891</c:v>
                </c:pt>
                <c:pt idx="18131">
                  <c:v>0.21291517667978421</c:v>
                </c:pt>
                <c:pt idx="18132">
                  <c:v>0.21289169360409421</c:v>
                </c:pt>
                <c:pt idx="18133">
                  <c:v>0.21286821441322276</c:v>
                </c:pt>
                <c:pt idx="18134">
                  <c:v>0.21284473910631163</c:v>
                </c:pt>
                <c:pt idx="18135">
                  <c:v>0.2128212676825037</c:v>
                </c:pt>
                <c:pt idx="18136">
                  <c:v>0.21279780014094538</c:v>
                </c:pt>
                <c:pt idx="18137">
                  <c:v>0.21277433648077787</c:v>
                </c:pt>
                <c:pt idx="18138">
                  <c:v>0.21275087670114573</c:v>
                </c:pt>
                <c:pt idx="18139">
                  <c:v>0.21272742080119547</c:v>
                </c:pt>
                <c:pt idx="18140">
                  <c:v>0.2127039687800685</c:v>
                </c:pt>
                <c:pt idx="18141">
                  <c:v>0.21268052063691087</c:v>
                </c:pt>
                <c:pt idx="18142">
                  <c:v>0.21265707637086878</c:v>
                </c:pt>
                <c:pt idx="18143">
                  <c:v>0.21263363598108645</c:v>
                </c:pt>
                <c:pt idx="18144">
                  <c:v>0.21261019946671011</c:v>
                </c:pt>
                <c:pt idx="18145">
                  <c:v>0.21258676682688379</c:v>
                </c:pt>
                <c:pt idx="18146">
                  <c:v>0.21256333806075578</c:v>
                </c:pt>
                <c:pt idx="18147">
                  <c:v>0.21253991316747126</c:v>
                </c:pt>
                <c:pt idx="18148">
                  <c:v>0.2125164921461761</c:v>
                </c:pt>
                <c:pt idx="18149">
                  <c:v>0.21249307499601641</c:v>
                </c:pt>
                <c:pt idx="18150">
                  <c:v>0.21246966171614137</c:v>
                </c:pt>
                <c:pt idx="18151">
                  <c:v>0.21244625230569694</c:v>
                </c:pt>
                <c:pt idx="18152">
                  <c:v>0.21242284676382941</c:v>
                </c:pt>
                <c:pt idx="18153">
                  <c:v>0.21239944508968844</c:v>
                </c:pt>
                <c:pt idx="18154">
                  <c:v>0.21237604728242174</c:v>
                </c:pt>
                <c:pt idx="18155">
                  <c:v>0.21235265334117506</c:v>
                </c:pt>
                <c:pt idx="18156">
                  <c:v>0.21232926326509921</c:v>
                </c:pt>
                <c:pt idx="18157">
                  <c:v>0.21230587705334189</c:v>
                </c:pt>
                <c:pt idx="18158">
                  <c:v>0.21228249470505253</c:v>
                </c:pt>
                <c:pt idx="18159">
                  <c:v>0.2122591162193784</c:v>
                </c:pt>
                <c:pt idx="18160">
                  <c:v>0.21223574159547157</c:v>
                </c:pt>
                <c:pt idx="18161">
                  <c:v>0.2122123708324789</c:v>
                </c:pt>
                <c:pt idx="18162">
                  <c:v>0.21218900392954967</c:v>
                </c:pt>
                <c:pt idx="18163">
                  <c:v>0.21216564088583728</c:v>
                </c:pt>
                <c:pt idx="18164">
                  <c:v>0.21214228170048968</c:v>
                </c:pt>
                <c:pt idx="18165">
                  <c:v>0.21211892637265645</c:v>
                </c:pt>
                <c:pt idx="18166">
                  <c:v>0.21209557490149086</c:v>
                </c:pt>
                <c:pt idx="18167">
                  <c:v>0.21207222728614128</c:v>
                </c:pt>
                <c:pt idx="18168">
                  <c:v>0.21204888352576173</c:v>
                </c:pt>
                <c:pt idx="18169">
                  <c:v>0.21202554361949941</c:v>
                </c:pt>
                <c:pt idx="18170">
                  <c:v>0.21200220756651014</c:v>
                </c:pt>
                <c:pt idx="18171">
                  <c:v>0.21197887536594279</c:v>
                </c:pt>
                <c:pt idx="18172">
                  <c:v>0.21195554701695124</c:v>
                </c:pt>
                <c:pt idx="18173">
                  <c:v>0.21193222251868721</c:v>
                </c:pt>
                <c:pt idx="18174">
                  <c:v>0.21190890187030431</c:v>
                </c:pt>
                <c:pt idx="18175">
                  <c:v>0.21188558507095195</c:v>
                </c:pt>
                <c:pt idx="18176">
                  <c:v>0.21186227211978659</c:v>
                </c:pt>
                <c:pt idx="18177">
                  <c:v>0.21183896301596086</c:v>
                </c:pt>
                <c:pt idx="18178">
                  <c:v>0.21181565775862671</c:v>
                </c:pt>
                <c:pt idx="18179">
                  <c:v>0.21179235634693996</c:v>
                </c:pt>
                <c:pt idx="18180">
                  <c:v>0.21176905878005248</c:v>
                </c:pt>
                <c:pt idx="18181">
                  <c:v>0.21174576505711959</c:v>
                </c:pt>
                <c:pt idx="18182">
                  <c:v>0.21172247517729606</c:v>
                </c:pt>
                <c:pt idx="18183">
                  <c:v>0.21169918913973496</c:v>
                </c:pt>
                <c:pt idx="18184">
                  <c:v>0.21167590694359187</c:v>
                </c:pt>
                <c:pt idx="18185">
                  <c:v>0.21165262858802297</c:v>
                </c:pt>
                <c:pt idx="18186">
                  <c:v>0.21162935407218333</c:v>
                </c:pt>
                <c:pt idx="18187">
                  <c:v>0.21160608339522777</c:v>
                </c:pt>
                <c:pt idx="18188">
                  <c:v>0.21158281655631175</c:v>
                </c:pt>
                <c:pt idx="18189">
                  <c:v>0.21155955355459174</c:v>
                </c:pt>
                <c:pt idx="18190">
                  <c:v>0.21153629438922547</c:v>
                </c:pt>
                <c:pt idx="18191">
                  <c:v>0.21151303905936714</c:v>
                </c:pt>
                <c:pt idx="18192">
                  <c:v>0.21148978756417458</c:v>
                </c:pt>
                <c:pt idx="18193">
                  <c:v>0.21146653990280428</c:v>
                </c:pt>
                <c:pt idx="18194">
                  <c:v>0.21144329607441462</c:v>
                </c:pt>
                <c:pt idx="18195">
                  <c:v>0.21142005607816106</c:v>
                </c:pt>
                <c:pt idx="18196">
                  <c:v>0.21139681991320242</c:v>
                </c:pt>
                <c:pt idx="18197">
                  <c:v>0.2113735875786972</c:v>
                </c:pt>
                <c:pt idx="18198">
                  <c:v>0.21135035907380276</c:v>
                </c:pt>
                <c:pt idx="18199">
                  <c:v>0.21132713439767817</c:v>
                </c:pt>
                <c:pt idx="18200">
                  <c:v>0.21130391354948044</c:v>
                </c:pt>
                <c:pt idx="18201">
                  <c:v>0.21128069652837025</c:v>
                </c:pt>
                <c:pt idx="18202">
                  <c:v>0.21125748333350491</c:v>
                </c:pt>
                <c:pt idx="18203">
                  <c:v>0.21123427396404454</c:v>
                </c:pt>
                <c:pt idx="18204">
                  <c:v>0.21121106841914894</c:v>
                </c:pt>
                <c:pt idx="18205">
                  <c:v>0.21118786669797754</c:v>
                </c:pt>
                <c:pt idx="18206">
                  <c:v>0.21116466879969031</c:v>
                </c:pt>
                <c:pt idx="18207">
                  <c:v>0.21114147472344746</c:v>
                </c:pt>
                <c:pt idx="18208">
                  <c:v>0.21111828446841033</c:v>
                </c:pt>
                <c:pt idx="18209">
                  <c:v>0.21109509803373691</c:v>
                </c:pt>
                <c:pt idx="18210">
                  <c:v>0.21107191541859047</c:v>
                </c:pt>
                <c:pt idx="18211">
                  <c:v>0.21104873662213275</c:v>
                </c:pt>
                <c:pt idx="18212">
                  <c:v>0.21102556164352165</c:v>
                </c:pt>
                <c:pt idx="18213">
                  <c:v>0.21100239048192332</c:v>
                </c:pt>
                <c:pt idx="18214">
                  <c:v>0.2109792231364957</c:v>
                </c:pt>
                <c:pt idx="18215">
                  <c:v>0.21095605960640212</c:v>
                </c:pt>
                <c:pt idx="18216">
                  <c:v>0.21093289989080563</c:v>
                </c:pt>
                <c:pt idx="18217">
                  <c:v>0.21090974398886744</c:v>
                </c:pt>
                <c:pt idx="18218">
                  <c:v>0.2108865918997512</c:v>
                </c:pt>
                <c:pt idx="18219">
                  <c:v>0.21086344362261999</c:v>
                </c:pt>
                <c:pt idx="18220">
                  <c:v>0.21084029915663752</c:v>
                </c:pt>
                <c:pt idx="18221">
                  <c:v>0.21081715850096563</c:v>
                </c:pt>
                <c:pt idx="18222">
                  <c:v>0.21079402165476771</c:v>
                </c:pt>
                <c:pt idx="18223">
                  <c:v>0.21077088861720944</c:v>
                </c:pt>
                <c:pt idx="18224">
                  <c:v>0.21074775938745502</c:v>
                </c:pt>
                <c:pt idx="18225">
                  <c:v>0.2107246339646662</c:v>
                </c:pt>
                <c:pt idx="18226">
                  <c:v>0.21070151234801007</c:v>
                </c:pt>
                <c:pt idx="18227">
                  <c:v>0.21067839453665071</c:v>
                </c:pt>
                <c:pt idx="18228">
                  <c:v>0.21065528052975291</c:v>
                </c:pt>
                <c:pt idx="18229">
                  <c:v>0.2106321703264819</c:v>
                </c:pt>
                <c:pt idx="18230">
                  <c:v>0.21060906392600343</c:v>
                </c:pt>
                <c:pt idx="18231">
                  <c:v>0.21058596132748361</c:v>
                </c:pt>
                <c:pt idx="18232">
                  <c:v>0.21056286253008674</c:v>
                </c:pt>
                <c:pt idx="18233">
                  <c:v>0.21053976753298131</c:v>
                </c:pt>
                <c:pt idx="18234">
                  <c:v>0.21051667633533144</c:v>
                </c:pt>
                <c:pt idx="18235">
                  <c:v>0.21049358893630576</c:v>
                </c:pt>
                <c:pt idx="18236">
                  <c:v>0.21047050533506889</c:v>
                </c:pt>
                <c:pt idx="18237">
                  <c:v>0.21044742553079127</c:v>
                </c:pt>
                <c:pt idx="18238">
                  <c:v>0.21042434952263664</c:v>
                </c:pt>
                <c:pt idx="18239">
                  <c:v>0.2104012773097732</c:v>
                </c:pt>
                <c:pt idx="18240">
                  <c:v>0.21037820889137146</c:v>
                </c:pt>
                <c:pt idx="18241">
                  <c:v>0.21035514426659579</c:v>
                </c:pt>
                <c:pt idx="18242">
                  <c:v>0.21033208343461704</c:v>
                </c:pt>
                <c:pt idx="18243">
                  <c:v>0.21030902639460275</c:v>
                </c:pt>
                <c:pt idx="18244">
                  <c:v>0.21028597314572228</c:v>
                </c:pt>
                <c:pt idx="18245">
                  <c:v>0.21026292368714294</c:v>
                </c:pt>
                <c:pt idx="18246">
                  <c:v>0.2102398780180347</c:v>
                </c:pt>
                <c:pt idx="18247">
                  <c:v>0.21021683613756842</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0.20991763608025787</c:v>
                </c:pt>
                <c:pt idx="18261">
                  <c:v>0.20989464715366801</c:v>
                </c:pt>
                <c:pt idx="18262">
                  <c:v>0.20987166200328666</c:v>
                </c:pt>
                <c:pt idx="18263">
                  <c:v>0.20984868062828771</c:v>
                </c:pt>
                <c:pt idx="18264">
                  <c:v>0.20982570302784256</c:v>
                </c:pt>
                <c:pt idx="18265">
                  <c:v>0.20980272920112542</c:v>
                </c:pt>
                <c:pt idx="18266">
                  <c:v>0.20977975914731051</c:v>
                </c:pt>
                <c:pt idx="18267">
                  <c:v>0.20975679286557042</c:v>
                </c:pt>
                <c:pt idx="18268">
                  <c:v>0.20973383035508003</c:v>
                </c:pt>
                <c:pt idx="18269">
                  <c:v>0.20971087161501306</c:v>
                </c:pt>
                <c:pt idx="18270">
                  <c:v>0.20968791664454517</c:v>
                </c:pt>
                <c:pt idx="18271">
                  <c:v>0.20966496544285071</c:v>
                </c:pt>
                <c:pt idx="18272">
                  <c:v>0.2096420180091047</c:v>
                </c:pt>
                <c:pt idx="18273">
                  <c:v>0.20961907434248275</c:v>
                </c:pt>
                <c:pt idx="18274">
                  <c:v>0.20959613444215983</c:v>
                </c:pt>
                <c:pt idx="18275">
                  <c:v>0.20957319830731044</c:v>
                </c:pt>
                <c:pt idx="18276">
                  <c:v>0.20955026593711271</c:v>
                </c:pt>
                <c:pt idx="18277">
                  <c:v>0.20952733733074194</c:v>
                </c:pt>
                <c:pt idx="18278">
                  <c:v>0.20950441248737559</c:v>
                </c:pt>
                <c:pt idx="18279">
                  <c:v>0.20948149140618783</c:v>
                </c:pt>
                <c:pt idx="18280">
                  <c:v>0.20945857408635621</c:v>
                </c:pt>
                <c:pt idx="18281">
                  <c:v>0.20943566052705975</c:v>
                </c:pt>
                <c:pt idx="18282">
                  <c:v>0.20941275072747451</c:v>
                </c:pt>
                <c:pt idx="18283">
                  <c:v>0.20938984468677621</c:v>
                </c:pt>
                <c:pt idx="18284">
                  <c:v>0.20936694240414541</c:v>
                </c:pt>
                <c:pt idx="18285">
                  <c:v>0.20934404387875849</c:v>
                </c:pt>
                <c:pt idx="18286">
                  <c:v>0.20932114910979441</c:v>
                </c:pt>
                <c:pt idx="18287">
                  <c:v>0.20929825809643243</c:v>
                </c:pt>
                <c:pt idx="18288">
                  <c:v>0.20927537083784789</c:v>
                </c:pt>
                <c:pt idx="18289">
                  <c:v>0.20925248733322283</c:v>
                </c:pt>
                <c:pt idx="18290">
                  <c:v>0.20922960758173467</c:v>
                </c:pt>
                <c:pt idx="18291">
                  <c:v>0.20920673158256406</c:v>
                </c:pt>
                <c:pt idx="18292">
                  <c:v>0.20918385933488787</c:v>
                </c:pt>
                <c:pt idx="18293">
                  <c:v>0.20916099083788944</c:v>
                </c:pt>
                <c:pt idx="18294">
                  <c:v>0.20913812609074645</c:v>
                </c:pt>
                <c:pt idx="18295">
                  <c:v>0.20911526509264045</c:v>
                </c:pt>
                <c:pt idx="18296">
                  <c:v>0.20909240784275088</c:v>
                </c:pt>
                <c:pt idx="18297">
                  <c:v>0.2090695543402574</c:v>
                </c:pt>
                <c:pt idx="18298">
                  <c:v>0.20904670458434382</c:v>
                </c:pt>
                <c:pt idx="18299">
                  <c:v>0.20902385857418784</c:v>
                </c:pt>
                <c:pt idx="18300">
                  <c:v>0.2090010163089733</c:v>
                </c:pt>
                <c:pt idx="18301">
                  <c:v>0.20897817778788091</c:v>
                </c:pt>
                <c:pt idx="18302">
                  <c:v>0.20895534301009336</c:v>
                </c:pt>
                <c:pt idx="18303">
                  <c:v>0.20893251197478985</c:v>
                </c:pt>
                <c:pt idx="18304">
                  <c:v>0.20890968468115603</c:v>
                </c:pt>
                <c:pt idx="18305">
                  <c:v>0.20888686112837151</c:v>
                </c:pt>
                <c:pt idx="18306">
                  <c:v>0.20886404131562142</c:v>
                </c:pt>
                <c:pt idx="18307">
                  <c:v>0.20884122524208631</c:v>
                </c:pt>
                <c:pt idx="18308">
                  <c:v>0.20881841290695141</c:v>
                </c:pt>
                <c:pt idx="18309">
                  <c:v>0.20879560430939878</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0.20859049498799936</c:v>
                </c:pt>
                <c:pt idx="18319">
                  <c:v>0.20856772372140389</c:v>
                </c:pt>
                <c:pt idx="18320">
                  <c:v>0.20854495618342336</c:v>
                </c:pt>
                <c:pt idx="18321">
                  <c:v>0.20852219237324121</c:v>
                </c:pt>
                <c:pt idx="18322">
                  <c:v>0.20849943229004725</c:v>
                </c:pt>
                <c:pt idx="18323">
                  <c:v>0.20847667593302377</c:v>
                </c:pt>
                <c:pt idx="18324">
                  <c:v>0.20845392330136128</c:v>
                </c:pt>
                <c:pt idx="18325">
                  <c:v>0.20843117439424391</c:v>
                </c:pt>
                <c:pt idx="18326">
                  <c:v>0.20840842921085984</c:v>
                </c:pt>
                <c:pt idx="18327">
                  <c:v>0.20838568775039731</c:v>
                </c:pt>
                <c:pt idx="18328">
                  <c:v>0.20836295001204191</c:v>
                </c:pt>
                <c:pt idx="18329">
                  <c:v>0.20834021599498256</c:v>
                </c:pt>
                <c:pt idx="18330">
                  <c:v>0.20831748569840833</c:v>
                </c:pt>
                <c:pt idx="18331">
                  <c:v>0.20829475912150441</c:v>
                </c:pt>
                <c:pt idx="18332">
                  <c:v>0.20827203626346241</c:v>
                </c:pt>
                <c:pt idx="18333">
                  <c:v>0.20824931712346986</c:v>
                </c:pt>
                <c:pt idx="18334">
                  <c:v>0.20822660170071378</c:v>
                </c:pt>
                <c:pt idx="18335">
                  <c:v>0.20820388999438599</c:v>
                </c:pt>
                <c:pt idx="18336">
                  <c:v>0.20818118200367478</c:v>
                </c:pt>
                <c:pt idx="18337">
                  <c:v>0.20815847772776971</c:v>
                </c:pt>
                <c:pt idx="18338">
                  <c:v>0.20813577716586051</c:v>
                </c:pt>
                <c:pt idx="18339">
                  <c:v>0.20811308031713802</c:v>
                </c:pt>
                <c:pt idx="18340">
                  <c:v>0.20809038718079106</c:v>
                </c:pt>
                <c:pt idx="18341">
                  <c:v>0.20806769775600983</c:v>
                </c:pt>
                <c:pt idx="18342">
                  <c:v>0.20804501204198594</c:v>
                </c:pt>
                <c:pt idx="18343">
                  <c:v>0.20802233003791099</c:v>
                </c:pt>
                <c:pt idx="18344">
                  <c:v>0.20799965174297488</c:v>
                </c:pt>
                <c:pt idx="18345">
                  <c:v>0.20797697715636876</c:v>
                </c:pt>
                <c:pt idx="18346">
                  <c:v>0.20795430627728481</c:v>
                </c:pt>
                <c:pt idx="18347">
                  <c:v>0.20793163910491441</c:v>
                </c:pt>
                <c:pt idx="18348">
                  <c:v>0.20790897563844971</c:v>
                </c:pt>
                <c:pt idx="18349">
                  <c:v>0.20788631587708381</c:v>
                </c:pt>
                <c:pt idx="18350">
                  <c:v>0.20786365982000701</c:v>
                </c:pt>
                <c:pt idx="18351">
                  <c:v>0.20784100746641454</c:v>
                </c:pt>
                <c:pt idx="18352">
                  <c:v>0.20781835881549765</c:v>
                </c:pt>
                <c:pt idx="18353">
                  <c:v>0.20779571386644882</c:v>
                </c:pt>
                <c:pt idx="18354">
                  <c:v>0.2077730726184617</c:v>
                </c:pt>
                <c:pt idx="18355">
                  <c:v>0.20775043507073196</c:v>
                </c:pt>
                <c:pt idx="18356">
                  <c:v>0.20772780122244999</c:v>
                </c:pt>
                <c:pt idx="18357">
                  <c:v>0.20770517107281244</c:v>
                </c:pt>
                <c:pt idx="18358">
                  <c:v>0.20768254462101207</c:v>
                </c:pt>
                <c:pt idx="18359">
                  <c:v>0.20765992186624391</c:v>
                </c:pt>
                <c:pt idx="18360">
                  <c:v>0.20763730280770296</c:v>
                </c:pt>
                <c:pt idx="18361">
                  <c:v>0.207614687444582</c:v>
                </c:pt>
                <c:pt idx="18362">
                  <c:v>0.20759207577607824</c:v>
                </c:pt>
                <c:pt idx="18363">
                  <c:v>0.20756946780138702</c:v>
                </c:pt>
                <c:pt idx="18364">
                  <c:v>0.20754686351970192</c:v>
                </c:pt>
                <c:pt idx="18365">
                  <c:v>0.20752426293021947</c:v>
                </c:pt>
                <c:pt idx="18366">
                  <c:v>0.20750166603213641</c:v>
                </c:pt>
                <c:pt idx="18367">
                  <c:v>0.20747907282464834</c:v>
                </c:pt>
                <c:pt idx="18368">
                  <c:v>0.20745648330695249</c:v>
                </c:pt>
                <c:pt idx="18369">
                  <c:v>0.20743389747824351</c:v>
                </c:pt>
                <c:pt idx="18370">
                  <c:v>0.2074113153377195</c:v>
                </c:pt>
                <c:pt idx="18371">
                  <c:v>0.20738873688457671</c:v>
                </c:pt>
                <c:pt idx="18372">
                  <c:v>0.2073661621180134</c:v>
                </c:pt>
                <c:pt idx="18373">
                  <c:v>0.20734359103722752</c:v>
                </c:pt>
                <c:pt idx="18374">
                  <c:v>0.20732102364141397</c:v>
                </c:pt>
                <c:pt idx="18375">
                  <c:v>0.20729845992977344</c:v>
                </c:pt>
                <c:pt idx="18376">
                  <c:v>0.20727589990150289</c:v>
                </c:pt>
                <c:pt idx="18377">
                  <c:v>0.20725334355580188</c:v>
                </c:pt>
                <c:pt idx="18378">
                  <c:v>0.20723079089186694</c:v>
                </c:pt>
                <c:pt idx="18379">
                  <c:v>0.20720824190889736</c:v>
                </c:pt>
                <c:pt idx="18380">
                  <c:v>0.20718569660609243</c:v>
                </c:pt>
                <c:pt idx="18381">
                  <c:v>0.207163154982652</c:v>
                </c:pt>
                <c:pt idx="18382">
                  <c:v>0.207140617037775</c:v>
                </c:pt>
                <c:pt idx="18383">
                  <c:v>0.20711808277066193</c:v>
                </c:pt>
                <c:pt idx="18384">
                  <c:v>0.20709555218050993</c:v>
                </c:pt>
                <c:pt idx="18385">
                  <c:v>0.20707302526652183</c:v>
                </c:pt>
                <c:pt idx="18386">
                  <c:v>0.20705050202789696</c:v>
                </c:pt>
                <c:pt idx="18387">
                  <c:v>0.20702798246383591</c:v>
                </c:pt>
                <c:pt idx="18388">
                  <c:v>0.20700546657353941</c:v>
                </c:pt>
                <c:pt idx="18389">
                  <c:v>0.20698295435620875</c:v>
                </c:pt>
                <c:pt idx="18390">
                  <c:v>0.20696044581104459</c:v>
                </c:pt>
                <c:pt idx="18391">
                  <c:v>0.20693794093724777</c:v>
                </c:pt>
                <c:pt idx="18392">
                  <c:v>0.2069154397340211</c:v>
                </c:pt>
                <c:pt idx="18393">
                  <c:v>0.20689294220056426</c:v>
                </c:pt>
                <c:pt idx="18394">
                  <c:v>0.20687044833608201</c:v>
                </c:pt>
                <c:pt idx="18395">
                  <c:v>0.20684795813977541</c:v>
                </c:pt>
                <c:pt idx="18396">
                  <c:v>0.20682547161084688</c:v>
                </c:pt>
                <c:pt idx="18397">
                  <c:v>0.20680298874849987</c:v>
                </c:pt>
                <c:pt idx="18398">
                  <c:v>0.20678050955193544</c:v>
                </c:pt>
                <c:pt idx="18399">
                  <c:v>0.20675803402035844</c:v>
                </c:pt>
                <c:pt idx="18400">
                  <c:v>0.20673556215297159</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0.20653348010370023</c:v>
                </c:pt>
                <c:pt idx="18410">
                  <c:v>0.20651104483444518</c:v>
                </c:pt>
                <c:pt idx="18411">
                  <c:v>0.20648861322063025</c:v>
                </c:pt>
                <c:pt idx="18412">
                  <c:v>0.2064661852614644</c:v>
                </c:pt>
                <c:pt idx="18413">
                  <c:v>0.20644376095614941</c:v>
                </c:pt>
                <c:pt idx="18414">
                  <c:v>0.20642134030389489</c:v>
                </c:pt>
                <c:pt idx="18415">
                  <c:v>0.20639892330390566</c:v>
                </c:pt>
                <c:pt idx="18416">
                  <c:v>0.20637650995538967</c:v>
                </c:pt>
                <c:pt idx="18417">
                  <c:v>0.20635410025755369</c:v>
                </c:pt>
                <c:pt idx="18418">
                  <c:v>0.20633169420960457</c:v>
                </c:pt>
                <c:pt idx="18419">
                  <c:v>0.20630929181075042</c:v>
                </c:pt>
                <c:pt idx="18420">
                  <c:v>0.20628689306019793</c:v>
                </c:pt>
                <c:pt idx="18421">
                  <c:v>0.20626449795715526</c:v>
                </c:pt>
                <c:pt idx="18422">
                  <c:v>0.20624210650083075</c:v>
                </c:pt>
                <c:pt idx="18423">
                  <c:v>0.20621971869043207</c:v>
                </c:pt>
                <c:pt idx="18424">
                  <c:v>0.20619733452516881</c:v>
                </c:pt>
                <c:pt idx="18425">
                  <c:v>0.20617495400424762</c:v>
                </c:pt>
                <c:pt idx="18426">
                  <c:v>0.20615257712687987</c:v>
                </c:pt>
                <c:pt idx="18427">
                  <c:v>0.20613020389227474</c:v>
                </c:pt>
                <c:pt idx="18428">
                  <c:v>0.20610783429963878</c:v>
                </c:pt>
                <c:pt idx="18429">
                  <c:v>0.2060854683481842</c:v>
                </c:pt>
                <c:pt idx="18430">
                  <c:v>0.20606310603711991</c:v>
                </c:pt>
                <c:pt idx="18431">
                  <c:v>0.206040747365656</c:v>
                </c:pt>
                <c:pt idx="18432">
                  <c:v>0.20601839233300329</c:v>
                </c:pt>
                <c:pt idx="18433">
                  <c:v>0.20599604093837096</c:v>
                </c:pt>
                <c:pt idx="18434">
                  <c:v>0.20597369318097003</c:v>
                </c:pt>
                <c:pt idx="18435">
                  <c:v>0.20595134906001178</c:v>
                </c:pt>
                <c:pt idx="18436">
                  <c:v>0.20592900857470711</c:v>
                </c:pt>
                <c:pt idx="18437">
                  <c:v>0.20590667172426674</c:v>
                </c:pt>
                <c:pt idx="18438">
                  <c:v>0.20588433850790425</c:v>
                </c:pt>
                <c:pt idx="18439">
                  <c:v>0.20586200892482795</c:v>
                </c:pt>
                <c:pt idx="18440">
                  <c:v>0.2058396829742527</c:v>
                </c:pt>
                <c:pt idx="18441">
                  <c:v>0.20581736065538991</c:v>
                </c:pt>
                <c:pt idx="18442">
                  <c:v>0.20579504196745169</c:v>
                </c:pt>
                <c:pt idx="18443">
                  <c:v>0.2057727269096486</c:v>
                </c:pt>
                <c:pt idx="18444">
                  <c:v>0.20575041548119849</c:v>
                </c:pt>
                <c:pt idx="18445">
                  <c:v>0.20572810768130947</c:v>
                </c:pt>
                <c:pt idx="18446">
                  <c:v>0.20570580350919698</c:v>
                </c:pt>
                <c:pt idx="18447">
                  <c:v>0.20568350296407312</c:v>
                </c:pt>
                <c:pt idx="18448">
                  <c:v>0.2056612060451532</c:v>
                </c:pt>
                <c:pt idx="18449">
                  <c:v>0.20563891275165022</c:v>
                </c:pt>
                <c:pt idx="18450">
                  <c:v>0.20561662308277834</c:v>
                </c:pt>
                <c:pt idx="18451">
                  <c:v>0.20559433703775254</c:v>
                </c:pt>
                <c:pt idx="18452">
                  <c:v>0.20557205461578518</c:v>
                </c:pt>
                <c:pt idx="18453">
                  <c:v>0.20554977581609396</c:v>
                </c:pt>
                <c:pt idx="18454">
                  <c:v>0.20552750063789049</c:v>
                </c:pt>
                <c:pt idx="18455">
                  <c:v>0.20550522908039312</c:v>
                </c:pt>
                <c:pt idx="18456">
                  <c:v>0.20548296114281497</c:v>
                </c:pt>
                <c:pt idx="18457">
                  <c:v>0.20546069682437254</c:v>
                </c:pt>
                <c:pt idx="18458">
                  <c:v>0.20543843612428175</c:v>
                </c:pt>
                <c:pt idx="18459">
                  <c:v>0.20541617904175671</c:v>
                </c:pt>
                <c:pt idx="18460">
                  <c:v>0.20539392557601593</c:v>
                </c:pt>
                <c:pt idx="18461">
                  <c:v>0.20537167572627518</c:v>
                </c:pt>
                <c:pt idx="18462">
                  <c:v>0.20534942949175145</c:v>
                </c:pt>
                <c:pt idx="18463">
                  <c:v>0.20532718687165991</c:v>
                </c:pt>
                <c:pt idx="18464">
                  <c:v>0.20530494786521924</c:v>
                </c:pt>
                <c:pt idx="18465">
                  <c:v>0.20528271247164614</c:v>
                </c:pt>
                <c:pt idx="18466">
                  <c:v>0.20526048069015876</c:v>
                </c:pt>
                <c:pt idx="18467">
                  <c:v>0.20523825251997363</c:v>
                </c:pt>
                <c:pt idx="18468">
                  <c:v>0.20521602796030824</c:v>
                </c:pt>
                <c:pt idx="18469">
                  <c:v>0.2051938070103822</c:v>
                </c:pt>
                <c:pt idx="18470">
                  <c:v>0.20517158966941315</c:v>
                </c:pt>
                <c:pt idx="18471">
                  <c:v>0.20514937593661975</c:v>
                </c:pt>
                <c:pt idx="18472">
                  <c:v>0.20512716581122128</c:v>
                </c:pt>
                <c:pt idx="18473">
                  <c:v>0.20510495929243491</c:v>
                </c:pt>
                <c:pt idx="18474">
                  <c:v>0.20508275637948123</c:v>
                </c:pt>
                <c:pt idx="18475">
                  <c:v>0.2050605570715795</c:v>
                </c:pt>
                <c:pt idx="18476">
                  <c:v>0.20503836136794976</c:v>
                </c:pt>
                <c:pt idx="18477">
                  <c:v>0.20501616926780991</c:v>
                </c:pt>
                <c:pt idx="18478">
                  <c:v>0.20499398077038275</c:v>
                </c:pt>
                <c:pt idx="18479">
                  <c:v>0.2049717958748849</c:v>
                </c:pt>
                <c:pt idx="18480">
                  <c:v>0.20494961458054048</c:v>
                </c:pt>
                <c:pt idx="18481">
                  <c:v>0.20492743688656836</c:v>
                </c:pt>
                <c:pt idx="18482">
                  <c:v>0.20490526279218854</c:v>
                </c:pt>
                <c:pt idx="18483">
                  <c:v>0.20488309229662291</c:v>
                </c:pt>
                <c:pt idx="18484">
                  <c:v>0.20486092539909329</c:v>
                </c:pt>
                <c:pt idx="18485">
                  <c:v>0.2048387620988209</c:v>
                </c:pt>
                <c:pt idx="18486">
                  <c:v>0.20481660239502741</c:v>
                </c:pt>
                <c:pt idx="18487">
                  <c:v>0.20479444628693502</c:v>
                </c:pt>
                <c:pt idx="18488">
                  <c:v>0.20477229377376391</c:v>
                </c:pt>
                <c:pt idx="18489">
                  <c:v>0.20475014485473891</c:v>
                </c:pt>
                <c:pt idx="18490">
                  <c:v>0.20472799952908091</c:v>
                </c:pt>
                <c:pt idx="18491">
                  <c:v>0.20470585779601391</c:v>
                </c:pt>
                <c:pt idx="18492">
                  <c:v>0.20468371965475873</c:v>
                </c:pt>
                <c:pt idx="18493">
                  <c:v>0.20466158510454208</c:v>
                </c:pt>
                <c:pt idx="18494">
                  <c:v>0.2046394541445844</c:v>
                </c:pt>
                <c:pt idx="18495">
                  <c:v>0.20461732677411004</c:v>
                </c:pt>
                <c:pt idx="18496">
                  <c:v>0.20459520299234377</c:v>
                </c:pt>
                <c:pt idx="18497">
                  <c:v>0.20457308279850703</c:v>
                </c:pt>
                <c:pt idx="18498">
                  <c:v>0.20455096619182694</c:v>
                </c:pt>
                <c:pt idx="18499">
                  <c:v>0.20452885317152594</c:v>
                </c:pt>
                <c:pt idx="18500">
                  <c:v>0.20450674373683025</c:v>
                </c:pt>
                <c:pt idx="18501">
                  <c:v>0.20448463788696369</c:v>
                </c:pt>
                <c:pt idx="18502">
                  <c:v>0.20446253562115024</c:v>
                </c:pt>
                <c:pt idx="18503">
                  <c:v>0.20444043693861721</c:v>
                </c:pt>
                <c:pt idx="18504">
                  <c:v>0.20441834183858978</c:v>
                </c:pt>
                <c:pt idx="18505">
                  <c:v>0.20439625032029282</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c:v>
                </c:pt>
                <c:pt idx="18514">
                  <c:v>0.2041975877058409</c:v>
                </c:pt>
                <c:pt idx="18515">
                  <c:v>0.20417553196230934</c:v>
                </c:pt>
                <c:pt idx="18516">
                  <c:v>0.20415347979200479</c:v>
                </c:pt>
                <c:pt idx="18517">
                  <c:v>0.20413143119415544</c:v>
                </c:pt>
                <c:pt idx="18518">
                  <c:v>0.20410938616799035</c:v>
                </c:pt>
                <c:pt idx="18519">
                  <c:v>0.20408734471273648</c:v>
                </c:pt>
                <c:pt idx="18520">
                  <c:v>0.20406530682762408</c:v>
                </c:pt>
                <c:pt idx="18521">
                  <c:v>0.20404327251188081</c:v>
                </c:pt>
                <c:pt idx="18522">
                  <c:v>0.20402124176473671</c:v>
                </c:pt>
                <c:pt idx="18523">
                  <c:v>0.20399921458542322</c:v>
                </c:pt>
                <c:pt idx="18524">
                  <c:v>0.20397719097316491</c:v>
                </c:pt>
                <c:pt idx="18525">
                  <c:v>0.20395517092719695</c:v>
                </c:pt>
                <c:pt idx="18526">
                  <c:v>0.20393315444674651</c:v>
                </c:pt>
                <c:pt idx="18527">
                  <c:v>0.20391114153104503</c:v>
                </c:pt>
                <c:pt idx="18528">
                  <c:v>0.20388913217932186</c:v>
                </c:pt>
                <c:pt idx="18529">
                  <c:v>0.20386712639080726</c:v>
                </c:pt>
                <c:pt idx="18530">
                  <c:v>0.20384512416473421</c:v>
                </c:pt>
                <c:pt idx="18531">
                  <c:v>0.20382312550033271</c:v>
                </c:pt>
                <c:pt idx="18532">
                  <c:v>0.20380113039683467</c:v>
                </c:pt>
                <c:pt idx="18533">
                  <c:v>0.20377913885347063</c:v>
                </c:pt>
                <c:pt idx="18534">
                  <c:v>0.20375715086947246</c:v>
                </c:pt>
                <c:pt idx="18535">
                  <c:v>0.20373516644407141</c:v>
                </c:pt>
                <c:pt idx="18536">
                  <c:v>0.20371318557650248</c:v>
                </c:pt>
                <c:pt idx="18537">
                  <c:v>0.20369120826599391</c:v>
                </c:pt>
                <c:pt idx="18538">
                  <c:v>0.20366923451178193</c:v>
                </c:pt>
                <c:pt idx="18539">
                  <c:v>0.2036472643130964</c:v>
                </c:pt>
                <c:pt idx="18540">
                  <c:v>0.20362529766917234</c:v>
                </c:pt>
                <c:pt idx="18541">
                  <c:v>0.20360333457924287</c:v>
                </c:pt>
                <c:pt idx="18542">
                  <c:v>0.20358137504253923</c:v>
                </c:pt>
                <c:pt idx="18543">
                  <c:v>0.20355941905829741</c:v>
                </c:pt>
                <c:pt idx="18544">
                  <c:v>0.2035374666257497</c:v>
                </c:pt>
                <c:pt idx="18545">
                  <c:v>0.2035155177441309</c:v>
                </c:pt>
                <c:pt idx="18546">
                  <c:v>0.20349357241267491</c:v>
                </c:pt>
                <c:pt idx="18547">
                  <c:v>0.20347163063061602</c:v>
                </c:pt>
                <c:pt idx="18548">
                  <c:v>0.20344969239718994</c:v>
                </c:pt>
                <c:pt idx="18549">
                  <c:v>0.20342775771162874</c:v>
                </c:pt>
                <c:pt idx="18550">
                  <c:v>0.20340582657317041</c:v>
                </c:pt>
                <c:pt idx="18551">
                  <c:v>0.20338389898104831</c:v>
                </c:pt>
                <c:pt idx="18552">
                  <c:v>0.2033619749344989</c:v>
                </c:pt>
                <c:pt idx="18553">
                  <c:v>0.20334005443275741</c:v>
                </c:pt>
                <c:pt idx="18554">
                  <c:v>0.20331813747506064</c:v>
                </c:pt>
                <c:pt idx="18555">
                  <c:v>0.20329622406064204</c:v>
                </c:pt>
                <c:pt idx="18556">
                  <c:v>0.2032743141887404</c:v>
                </c:pt>
                <c:pt idx="18557">
                  <c:v>0.20325240785859144</c:v>
                </c:pt>
                <c:pt idx="18558">
                  <c:v>0.20323050506943174</c:v>
                </c:pt>
                <c:pt idx="18559">
                  <c:v>0.20320860582049893</c:v>
                </c:pt>
                <c:pt idx="18560">
                  <c:v>0.20318671011102771</c:v>
                </c:pt>
                <c:pt idx="18561">
                  <c:v>0.20316481794025767</c:v>
                </c:pt>
                <c:pt idx="18562">
                  <c:v>0.20314292930742653</c:v>
                </c:pt>
                <c:pt idx="18563">
                  <c:v>0.20312104421176982</c:v>
                </c:pt>
                <c:pt idx="18564">
                  <c:v>0.20309916265252792</c:v>
                </c:pt>
                <c:pt idx="18565">
                  <c:v>0.20307728462893651</c:v>
                </c:pt>
                <c:pt idx="18566">
                  <c:v>0.20305541014023634</c:v>
                </c:pt>
                <c:pt idx="18567">
                  <c:v>0.20303353918566391</c:v>
                </c:pt>
                <c:pt idx="18568">
                  <c:v>0.20301167176445858</c:v>
                </c:pt>
                <c:pt idx="18569">
                  <c:v>0.20298980787585991</c:v>
                </c:pt>
                <c:pt idx="18570">
                  <c:v>0.20296794751910732</c:v>
                </c:pt>
                <c:pt idx="18571">
                  <c:v>0.20294609069343869</c:v>
                </c:pt>
                <c:pt idx="18572">
                  <c:v>0.20292423739809395</c:v>
                </c:pt>
                <c:pt idx="18573">
                  <c:v>0.20290238763231369</c:v>
                </c:pt>
                <c:pt idx="18574">
                  <c:v>0.20288054139533621</c:v>
                </c:pt>
                <c:pt idx="18575">
                  <c:v>0.20285869868640374</c:v>
                </c:pt>
                <c:pt idx="18576">
                  <c:v>0.20283685950475552</c:v>
                </c:pt>
                <c:pt idx="18577">
                  <c:v>0.20281502384963246</c:v>
                </c:pt>
                <c:pt idx="18578">
                  <c:v>0.20279319172027602</c:v>
                </c:pt>
                <c:pt idx="18579">
                  <c:v>0.20277136311592522</c:v>
                </c:pt>
                <c:pt idx="18580">
                  <c:v>0.20274953803582293</c:v>
                </c:pt>
                <c:pt idx="18581">
                  <c:v>0.20272771647920876</c:v>
                </c:pt>
                <c:pt idx="18582">
                  <c:v>0.20270589844532733</c:v>
                </c:pt>
                <c:pt idx="18583">
                  <c:v>0.20268408393341669</c:v>
                </c:pt>
                <c:pt idx="18584">
                  <c:v>0.20266227294272171</c:v>
                </c:pt>
                <c:pt idx="18585">
                  <c:v>0.20264046547248449</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0.20246613235615887</c:v>
                </c:pt>
                <c:pt idx="18594">
                  <c:v>0.20244435653596593</c:v>
                </c:pt>
                <c:pt idx="18595">
                  <c:v>0.20242258422866127</c:v>
                </c:pt>
                <c:pt idx="18596">
                  <c:v>0.20240081543349295</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0.20211814035712874</c:v>
                </c:pt>
                <c:pt idx="18610">
                  <c:v>0.20209642065262262</c:v>
                </c:pt>
                <c:pt idx="18611">
                  <c:v>0.20207470444894152</c:v>
                </c:pt>
                <c:pt idx="18612">
                  <c:v>0.20205299174533475</c:v>
                </c:pt>
                <c:pt idx="18613">
                  <c:v>0.20203128254104874</c:v>
                </c:pt>
                <c:pt idx="18614">
                  <c:v>0.20200957683533091</c:v>
                </c:pt>
                <c:pt idx="18615">
                  <c:v>0.20198787462743148</c:v>
                </c:pt>
                <c:pt idx="18616">
                  <c:v>0.20196617591659691</c:v>
                </c:pt>
                <c:pt idx="18617">
                  <c:v>0.20194448070207877</c:v>
                </c:pt>
                <c:pt idx="18618">
                  <c:v>0.20192278898312141</c:v>
                </c:pt>
                <c:pt idx="18619">
                  <c:v>0.20190110075897794</c:v>
                </c:pt>
                <c:pt idx="18620">
                  <c:v>0.20187941602889631</c:v>
                </c:pt>
                <c:pt idx="18621">
                  <c:v>0.20185773479212674</c:v>
                </c:pt>
                <c:pt idx="18622">
                  <c:v>0.20183605704791671</c:v>
                </c:pt>
                <c:pt idx="18623">
                  <c:v>0.20181438279551844</c:v>
                </c:pt>
                <c:pt idx="18624">
                  <c:v>0.201792712034181</c:v>
                </c:pt>
                <c:pt idx="18625">
                  <c:v>0.20177104476315497</c:v>
                </c:pt>
                <c:pt idx="18626">
                  <c:v>0.20174938098169207</c:v>
                </c:pt>
                <c:pt idx="18627">
                  <c:v>0.20172772068903919</c:v>
                </c:pt>
                <c:pt idx="18628">
                  <c:v>0.20170606388445156</c:v>
                </c:pt>
                <c:pt idx="18629">
                  <c:v>0.20168441056717798</c:v>
                </c:pt>
                <c:pt idx="18630">
                  <c:v>0.20166276073646974</c:v>
                </c:pt>
                <c:pt idx="18631">
                  <c:v>0.20164111439157914</c:v>
                </c:pt>
                <c:pt idx="18632">
                  <c:v>0.20161947153175791</c:v>
                </c:pt>
                <c:pt idx="18633">
                  <c:v>0.20159783215625807</c:v>
                </c:pt>
                <c:pt idx="18634">
                  <c:v>0.20157619626433021</c:v>
                </c:pt>
                <c:pt idx="18635">
                  <c:v>0.20155456385522841</c:v>
                </c:pt>
                <c:pt idx="18636">
                  <c:v>0.20153293492820434</c:v>
                </c:pt>
                <c:pt idx="18637">
                  <c:v>0.20151130948251159</c:v>
                </c:pt>
                <c:pt idx="18638">
                  <c:v>0.20148968751740245</c:v>
                </c:pt>
                <c:pt idx="18639">
                  <c:v>0.20146806903212913</c:v>
                </c:pt>
                <c:pt idx="18640">
                  <c:v>0.20144645402594599</c:v>
                </c:pt>
                <c:pt idx="18641">
                  <c:v>0.20142484249810541</c:v>
                </c:pt>
                <c:pt idx="18642">
                  <c:v>0.20140323444786415</c:v>
                </c:pt>
                <c:pt idx="18643">
                  <c:v>0.20138162987447164</c:v>
                </c:pt>
                <c:pt idx="18644">
                  <c:v>0.20136002877718556</c:v>
                </c:pt>
                <c:pt idx="18645">
                  <c:v>0.20133843115525976</c:v>
                </c:pt>
                <c:pt idx="18646">
                  <c:v>0.20131683700794711</c:v>
                </c:pt>
                <c:pt idx="18647">
                  <c:v>0.20129524633450291</c:v>
                </c:pt>
                <c:pt idx="18648">
                  <c:v>0.20127365913418283</c:v>
                </c:pt>
                <c:pt idx="18649">
                  <c:v>0.20125207540624171</c:v>
                </c:pt>
                <c:pt idx="18650">
                  <c:v>0.20123049514993543</c:v>
                </c:pt>
                <c:pt idx="18651">
                  <c:v>0.2012089183645171</c:v>
                </c:pt>
                <c:pt idx="18652">
                  <c:v>0.20118734504924499</c:v>
                </c:pt>
                <c:pt idx="18653">
                  <c:v>0.20116577520337367</c:v>
                </c:pt>
                <c:pt idx="18654">
                  <c:v>0.20114420882616149</c:v>
                </c:pt>
                <c:pt idx="18655">
                  <c:v>0.20112264591686083</c:v>
                </c:pt>
                <c:pt idx="18656">
                  <c:v>0.20110108647473121</c:v>
                </c:pt>
                <c:pt idx="18657">
                  <c:v>0.20107953049902871</c:v>
                </c:pt>
                <c:pt idx="18658">
                  <c:v>0.2010579779890096</c:v>
                </c:pt>
                <c:pt idx="18659">
                  <c:v>0.20103642894393164</c:v>
                </c:pt>
                <c:pt idx="18660">
                  <c:v>0.20101488336305184</c:v>
                </c:pt>
                <c:pt idx="18661">
                  <c:v>0.20099334124562854</c:v>
                </c:pt>
                <c:pt idx="18662">
                  <c:v>0.20097180259091724</c:v>
                </c:pt>
                <c:pt idx="18663">
                  <c:v>0.20095026739817798</c:v>
                </c:pt>
                <c:pt idx="18664">
                  <c:v>0.20092873566666841</c:v>
                </c:pt>
                <c:pt idx="18665">
                  <c:v>0.20090720739564621</c:v>
                </c:pt>
                <c:pt idx="18666">
                  <c:v>0.20088568258437087</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0.2007136085561145</c:v>
                </c:pt>
                <c:pt idx="18675">
                  <c:v>0.20069211484921956</c:v>
                </c:pt>
                <c:pt idx="18676">
                  <c:v>0.20067062459466717</c:v>
                </c:pt>
                <c:pt idx="18677">
                  <c:v>0.20064913779171847</c:v>
                </c:pt>
                <c:pt idx="18678">
                  <c:v>0.20062765443963218</c:v>
                </c:pt>
                <c:pt idx="18679">
                  <c:v>0.20060617453767141</c:v>
                </c:pt>
                <c:pt idx="18680">
                  <c:v>0.20058469808509671</c:v>
                </c:pt>
                <c:pt idx="18681">
                  <c:v>0.20056322508116944</c:v>
                </c:pt>
                <c:pt idx="18682">
                  <c:v>0.20054175552515124</c:v>
                </c:pt>
                <c:pt idx="18683">
                  <c:v>0.20052028941630484</c:v>
                </c:pt>
                <c:pt idx="18684">
                  <c:v>0.20049882675389041</c:v>
                </c:pt>
                <c:pt idx="18685">
                  <c:v>0.20047736753717277</c:v>
                </c:pt>
                <c:pt idx="18686">
                  <c:v>0.20045591176541144</c:v>
                </c:pt>
                <c:pt idx="18687">
                  <c:v>0.2004344594378723</c:v>
                </c:pt>
                <c:pt idx="18688">
                  <c:v>0.20041301055381491</c:v>
                </c:pt>
                <c:pt idx="18689">
                  <c:v>0.20039156511250436</c:v>
                </c:pt>
                <c:pt idx="18690">
                  <c:v>0.20037012311320368</c:v>
                </c:pt>
                <c:pt idx="18691">
                  <c:v>0.20034868455517704</c:v>
                </c:pt>
                <c:pt idx="18692">
                  <c:v>0.20032724943768571</c:v>
                </c:pt>
                <c:pt idx="18693">
                  <c:v>0.20030581775999556</c:v>
                </c:pt>
                <c:pt idx="18694">
                  <c:v>0.20028438952137131</c:v>
                </c:pt>
                <c:pt idx="18695">
                  <c:v>0.20026296472107374</c:v>
                </c:pt>
                <c:pt idx="18696">
                  <c:v>0.20024154335837041</c:v>
                </c:pt>
                <c:pt idx="18697">
                  <c:v>0.20022012543252496</c:v>
                </c:pt>
                <c:pt idx="18698">
                  <c:v>0.20019871094280239</c:v>
                </c:pt>
                <c:pt idx="18699">
                  <c:v>0.20017729988846791</c:v>
                </c:pt>
                <c:pt idx="18700">
                  <c:v>0.20015589226878522</c:v>
                </c:pt>
                <c:pt idx="18701">
                  <c:v>0.200134488083023</c:v>
                </c:pt>
                <c:pt idx="18702">
                  <c:v>0.20011308733044353</c:v>
                </c:pt>
                <c:pt idx="18703">
                  <c:v>0.20009169001031343</c:v>
                </c:pt>
                <c:pt idx="18704">
                  <c:v>0.20007029612189994</c:v>
                </c:pt>
                <c:pt idx="18705">
                  <c:v>0.20004890566446856</c:v>
                </c:pt>
                <c:pt idx="18706">
                  <c:v>0.20002751863728466</c:v>
                </c:pt>
                <c:pt idx="18707">
                  <c:v>0.2000061350396164</c:v>
                </c:pt>
                <c:pt idx="18708">
                  <c:v>0.19998475487073039</c:v>
                </c:pt>
                <c:pt idx="18709">
                  <c:v>0.19996337812989287</c:v>
                </c:pt>
                <c:pt idx="18710">
                  <c:v>0.1999420048163715</c:v>
                </c:pt>
                <c:pt idx="18711">
                  <c:v>0.19992063492943191</c:v>
                </c:pt>
                <c:pt idx="18712">
                  <c:v>0.19989926846834441</c:v>
                </c:pt>
                <c:pt idx="18713">
                  <c:v>0.19987790543237544</c:v>
                </c:pt>
                <c:pt idx="18714">
                  <c:v>0.19985654582079321</c:v>
                </c:pt>
                <c:pt idx="18715">
                  <c:v>0.19983518963286631</c:v>
                </c:pt>
                <c:pt idx="18716">
                  <c:v>0.19981383686786236</c:v>
                </c:pt>
                <c:pt idx="18717">
                  <c:v>0.19979248752504958</c:v>
                </c:pt>
                <c:pt idx="18718">
                  <c:v>0.19977114160369636</c:v>
                </c:pt>
                <c:pt idx="18719">
                  <c:v>0.19974979910307394</c:v>
                </c:pt>
                <c:pt idx="18720">
                  <c:v>0.19972846002244982</c:v>
                </c:pt>
                <c:pt idx="18721">
                  <c:v>0.19970712436109303</c:v>
                </c:pt>
                <c:pt idx="18722">
                  <c:v>0.19968579211827325</c:v>
                </c:pt>
                <c:pt idx="18723">
                  <c:v>0.19966446329326121</c:v>
                </c:pt>
                <c:pt idx="18724">
                  <c:v>0.19964313788532706</c:v>
                </c:pt>
                <c:pt idx="18725">
                  <c:v>0.19962181589373768</c:v>
                </c:pt>
                <c:pt idx="18726">
                  <c:v>0.19960049731776724</c:v>
                </c:pt>
                <c:pt idx="18727">
                  <c:v>0.19957918215668424</c:v>
                </c:pt>
                <c:pt idx="18728">
                  <c:v>0.19955787040976003</c:v>
                </c:pt>
                <c:pt idx="18729">
                  <c:v>0.19953656207626524</c:v>
                </c:pt>
                <c:pt idx="18730">
                  <c:v>0.19951525715547197</c:v>
                </c:pt>
                <c:pt idx="18731">
                  <c:v>0.19949395564664871</c:v>
                </c:pt>
                <c:pt idx="18732">
                  <c:v>0.19947265754906959</c:v>
                </c:pt>
                <c:pt idx="18733">
                  <c:v>0.19945136286200632</c:v>
                </c:pt>
                <c:pt idx="18734">
                  <c:v>0.19943007158472875</c:v>
                </c:pt>
                <c:pt idx="18735">
                  <c:v>0.19940878371650991</c:v>
                </c:pt>
                <c:pt idx="18736">
                  <c:v>0.19938749925662291</c:v>
                </c:pt>
                <c:pt idx="18737">
                  <c:v>0.19936621820433884</c:v>
                </c:pt>
                <c:pt idx="18738">
                  <c:v>0.19934494055893204</c:v>
                </c:pt>
                <c:pt idx="18739">
                  <c:v>0.19932366631967227</c:v>
                </c:pt>
                <c:pt idx="18740">
                  <c:v>0.19930239548583711</c:v>
                </c:pt>
                <c:pt idx="18741">
                  <c:v>0.19928112805669548</c:v>
                </c:pt>
                <c:pt idx="18742">
                  <c:v>0.19925986403152321</c:v>
                </c:pt>
                <c:pt idx="18743">
                  <c:v>0.19923860340959304</c:v>
                </c:pt>
                <c:pt idx="18744">
                  <c:v>0.19921734619018014</c:v>
                </c:pt>
                <c:pt idx="18745">
                  <c:v>0.19919609237255523</c:v>
                </c:pt>
                <c:pt idx="18746">
                  <c:v>0.19917484195599566</c:v>
                </c:pt>
                <c:pt idx="18747">
                  <c:v>0.19915359493977422</c:v>
                </c:pt>
                <c:pt idx="18748">
                  <c:v>0.19913235132316714</c:v>
                </c:pt>
                <c:pt idx="18749">
                  <c:v>0.19911111110544771</c:v>
                </c:pt>
                <c:pt idx="18750">
                  <c:v>0.19908987428589089</c:v>
                </c:pt>
                <c:pt idx="18751">
                  <c:v>0.19906864086377241</c:v>
                </c:pt>
                <c:pt idx="18752">
                  <c:v>0.19904741083836827</c:v>
                </c:pt>
                <c:pt idx="18753">
                  <c:v>0.19902618420895132</c:v>
                </c:pt>
                <c:pt idx="18754">
                  <c:v>0.19900496097480008</c:v>
                </c:pt>
                <c:pt idx="18755">
                  <c:v>0.19898374113518971</c:v>
                </c:pt>
                <c:pt idx="18756">
                  <c:v>0.19896252468939576</c:v>
                </c:pt>
                <c:pt idx="18757">
                  <c:v>0.19894131163669587</c:v>
                </c:pt>
                <c:pt idx="18758">
                  <c:v>0.19892010197636478</c:v>
                </c:pt>
                <c:pt idx="18759">
                  <c:v>0.19889889570767946</c:v>
                </c:pt>
                <c:pt idx="18760">
                  <c:v>0.19887769282991802</c:v>
                </c:pt>
                <c:pt idx="18761">
                  <c:v>0.19885649334235694</c:v>
                </c:pt>
                <c:pt idx="18762">
                  <c:v>0.19883529724427329</c:v>
                </c:pt>
                <c:pt idx="18763">
                  <c:v>0.19881410453494491</c:v>
                </c:pt>
                <c:pt idx="18764">
                  <c:v>0.19879291521364867</c:v>
                </c:pt>
                <c:pt idx="18765">
                  <c:v>0.19877172927966313</c:v>
                </c:pt>
                <c:pt idx="18766">
                  <c:v>0.19875054673226741</c:v>
                </c:pt>
                <c:pt idx="18767">
                  <c:v>0.19872936757073795</c:v>
                </c:pt>
                <c:pt idx="18768">
                  <c:v>0.19870819179435353</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0.19847548146753774</c:v>
                </c:pt>
                <c:pt idx="18780">
                  <c:v>0.19845434625668354</c:v>
                </c:pt>
                <c:pt idx="18781">
                  <c:v>0.19843321442161271</c:v>
                </c:pt>
                <c:pt idx="18782">
                  <c:v>0.19841208596160573</c:v>
                </c:pt>
                <c:pt idx="18783">
                  <c:v>0.19839096087594241</c:v>
                </c:pt>
                <c:pt idx="18784">
                  <c:v>0.19836983916390599</c:v>
                </c:pt>
                <c:pt idx="18785">
                  <c:v>0.19834872082477759</c:v>
                </c:pt>
                <c:pt idx="18786">
                  <c:v>0.19832760585783921</c:v>
                </c:pt>
                <c:pt idx="18787">
                  <c:v>0.19830649426237326</c:v>
                </c:pt>
                <c:pt idx="18788">
                  <c:v>0.19828538603766113</c:v>
                </c:pt>
                <c:pt idx="18789">
                  <c:v>0.19826428118298559</c:v>
                </c:pt>
                <c:pt idx="18790">
                  <c:v>0.19824317969762872</c:v>
                </c:pt>
                <c:pt idx="18791">
                  <c:v>0.19822208158087462</c:v>
                </c:pt>
                <c:pt idx="18792">
                  <c:v>0.19820098683200577</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0.19801128552881164</c:v>
                </c:pt>
                <c:pt idx="18802">
                  <c:v>0.197990224419403</c:v>
                </c:pt>
                <c:pt idx="18803">
                  <c:v>0.19796916667000491</c:v>
                </c:pt>
                <c:pt idx="18804">
                  <c:v>0.19794811227990394</c:v>
                </c:pt>
                <c:pt idx="18805">
                  <c:v>0.19792706124838413</c:v>
                </c:pt>
                <c:pt idx="18806">
                  <c:v>0.19790601357473292</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0.19771673549814134</c:v>
                </c:pt>
                <c:pt idx="18816">
                  <c:v>0.19769572136391908</c:v>
                </c:pt>
                <c:pt idx="18817">
                  <c:v>0.19767471057972122</c:v>
                </c:pt>
                <c:pt idx="18818">
                  <c:v>0.19765370314483352</c:v>
                </c:pt>
                <c:pt idx="18819">
                  <c:v>0.19763269905854411</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0.19746478683243476</c:v>
                </c:pt>
                <c:pt idx="18828">
                  <c:v>0.19744381285153309</c:v>
                </c:pt>
                <c:pt idx="18829">
                  <c:v>0.19742284221212286</c:v>
                </c:pt>
                <c:pt idx="18830">
                  <c:v>0.1974018749134932</c:v>
                </c:pt>
                <c:pt idx="18831">
                  <c:v>0.19738091095493537</c:v>
                </c:pt>
                <c:pt idx="18832">
                  <c:v>0.19735995033573986</c:v>
                </c:pt>
                <c:pt idx="18833">
                  <c:v>0.19733899305519773</c:v>
                </c:pt>
                <c:pt idx="18834">
                  <c:v>0.19731803911259899</c:v>
                </c:pt>
                <c:pt idx="18835">
                  <c:v>0.19729708850723565</c:v>
                </c:pt>
                <c:pt idx="18836">
                  <c:v>0.19727614123839696</c:v>
                </c:pt>
                <c:pt idx="18837">
                  <c:v>0.19725519730537749</c:v>
                </c:pt>
                <c:pt idx="18838">
                  <c:v>0.19723425670746864</c:v>
                </c:pt>
                <c:pt idx="18839">
                  <c:v>0.19721331944395948</c:v>
                </c:pt>
                <c:pt idx="18840">
                  <c:v>0.19719238551414559</c:v>
                </c:pt>
                <c:pt idx="18841">
                  <c:v>0.19717145491731661</c:v>
                </c:pt>
                <c:pt idx="18842">
                  <c:v>0.19715052765276667</c:v>
                </c:pt>
                <c:pt idx="18843">
                  <c:v>0.19712960371978738</c:v>
                </c:pt>
                <c:pt idx="18844">
                  <c:v>0.19710868311767343</c:v>
                </c:pt>
                <c:pt idx="18845">
                  <c:v>0.19708776584571588</c:v>
                </c:pt>
                <c:pt idx="18846">
                  <c:v>0.19706685190320883</c:v>
                </c:pt>
                <c:pt idx="18847">
                  <c:v>0.19704594128944591</c:v>
                </c:pt>
                <c:pt idx="18848">
                  <c:v>0.1970250340037196</c:v>
                </c:pt>
                <c:pt idx="18849">
                  <c:v>0.19700413004532583</c:v>
                </c:pt>
                <c:pt idx="18850">
                  <c:v>0.19698322941355537</c:v>
                </c:pt>
                <c:pt idx="18851">
                  <c:v>0.19696233210770642</c:v>
                </c:pt>
                <c:pt idx="18852">
                  <c:v>0.19694143812707035</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0.19673268105235672</c:v>
                </c:pt>
                <c:pt idx="18863">
                  <c:v>0.19671182360255268</c:v>
                </c:pt>
                <c:pt idx="18864">
                  <c:v>0.19669096946950987</c:v>
                </c:pt>
                <c:pt idx="18865">
                  <c:v>0.19667011865252468</c:v>
                </c:pt>
                <c:pt idx="18866">
                  <c:v>0.19664927115089462</c:v>
                </c:pt>
                <c:pt idx="18867">
                  <c:v>0.19662842696391467</c:v>
                </c:pt>
                <c:pt idx="18868">
                  <c:v>0.19660758609088488</c:v>
                </c:pt>
                <c:pt idx="18869">
                  <c:v>0.19658674853110195</c:v>
                </c:pt>
                <c:pt idx="18870">
                  <c:v>0.19656591428386214</c:v>
                </c:pt>
                <c:pt idx="18871">
                  <c:v>0.19654508334846596</c:v>
                </c:pt>
                <c:pt idx="18872">
                  <c:v>0.19652425572420834</c:v>
                </c:pt>
                <c:pt idx="18873">
                  <c:v>0.19650343141039131</c:v>
                </c:pt>
                <c:pt idx="18874">
                  <c:v>0.19648261040630899</c:v>
                </c:pt>
                <c:pt idx="18875">
                  <c:v>0.19646179271126443</c:v>
                </c:pt>
                <c:pt idx="18876">
                  <c:v>0.19644097832455257</c:v>
                </c:pt>
                <c:pt idx="18877">
                  <c:v>0.1964201672454752</c:v>
                </c:pt>
                <c:pt idx="18878">
                  <c:v>0.19639935947333123</c:v>
                </c:pt>
                <c:pt idx="18879">
                  <c:v>0.1963785550074181</c:v>
                </c:pt>
                <c:pt idx="18880">
                  <c:v>0.19635775384703741</c:v>
                </c:pt>
                <c:pt idx="18881">
                  <c:v>0.1963369559914882</c:v>
                </c:pt>
                <c:pt idx="18882">
                  <c:v>0.19631616144007091</c:v>
                </c:pt>
                <c:pt idx="18883">
                  <c:v>0.19629537019208504</c:v>
                </c:pt>
                <c:pt idx="18884">
                  <c:v>0.1962745822468302</c:v>
                </c:pt>
                <c:pt idx="18885">
                  <c:v>0.19625379760360837</c:v>
                </c:pt>
                <c:pt idx="18886">
                  <c:v>0.19623301626171977</c:v>
                </c:pt>
                <c:pt idx="18887">
                  <c:v>0.19621223822046602</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0.19602538426244201</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0.19585951583958905</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0.19548708075745147</c:v>
                </c:pt>
                <c:pt idx="18923">
                  <c:v>0.19546642107496379</c:v>
                </c:pt>
                <c:pt idx="18924">
                  <c:v>0.19544576466737276</c:v>
                </c:pt>
                <c:pt idx="18925">
                  <c:v>0.19542511153398492</c:v>
                </c:pt>
                <c:pt idx="18926">
                  <c:v>0.19540446167410991</c:v>
                </c:pt>
                <c:pt idx="18927">
                  <c:v>0.19538381508705518</c:v>
                </c:pt>
                <c:pt idx="18928">
                  <c:v>0.19536317177212983</c:v>
                </c:pt>
                <c:pt idx="18929">
                  <c:v>0.19534253172864069</c:v>
                </c:pt>
                <c:pt idx="18930">
                  <c:v>0.19532189495589822</c:v>
                </c:pt>
                <c:pt idx="18931">
                  <c:v>0.19530126145321086</c:v>
                </c:pt>
                <c:pt idx="18932">
                  <c:v>0.19528063121988767</c:v>
                </c:pt>
                <c:pt idx="18933">
                  <c:v>0.19526000425523823</c:v>
                </c:pt>
                <c:pt idx="18934">
                  <c:v>0.19523938055857251</c:v>
                </c:pt>
                <c:pt idx="18935">
                  <c:v>0.19521876012919878</c:v>
                </c:pt>
                <c:pt idx="18936">
                  <c:v>0.19519814296642793</c:v>
                </c:pt>
                <c:pt idx="18937">
                  <c:v>0.19517752906956803</c:v>
                </c:pt>
                <c:pt idx="18938">
                  <c:v>0.1951569184379337</c:v>
                </c:pt>
                <c:pt idx="18939">
                  <c:v>0.19513631107083179</c:v>
                </c:pt>
                <c:pt idx="18940">
                  <c:v>0.19511570696757388</c:v>
                </c:pt>
                <c:pt idx="18941">
                  <c:v>0.1950951061274718</c:v>
                </c:pt>
                <c:pt idx="18942">
                  <c:v>0.19507450854983358</c:v>
                </c:pt>
                <c:pt idx="18943">
                  <c:v>0.19505391423397317</c:v>
                </c:pt>
                <c:pt idx="18944">
                  <c:v>0.19503332317920141</c:v>
                </c:pt>
                <c:pt idx="18945">
                  <c:v>0.19501273538482874</c:v>
                </c:pt>
                <c:pt idx="18946">
                  <c:v>0.19499215085016874</c:v>
                </c:pt>
                <c:pt idx="18947">
                  <c:v>0.19497156957453027</c:v>
                </c:pt>
                <c:pt idx="18948">
                  <c:v>0.1949509915572292</c:v>
                </c:pt>
                <c:pt idx="18949">
                  <c:v>0.19493041679757425</c:v>
                </c:pt>
                <c:pt idx="18950">
                  <c:v>0.19490984529487926</c:v>
                </c:pt>
                <c:pt idx="18951">
                  <c:v>0.19488927704845752</c:v>
                </c:pt>
                <c:pt idx="18952">
                  <c:v>0.19486871205762141</c:v>
                </c:pt>
                <c:pt idx="18953">
                  <c:v>0.19484815032168348</c:v>
                </c:pt>
                <c:pt idx="18954">
                  <c:v>0.19482759183995718</c:v>
                </c:pt>
                <c:pt idx="18955">
                  <c:v>0.19480703661175597</c:v>
                </c:pt>
                <c:pt idx="18956">
                  <c:v>0.19478648463639414</c:v>
                </c:pt>
                <c:pt idx="18957">
                  <c:v>0.19476593591318236</c:v>
                </c:pt>
                <c:pt idx="18958">
                  <c:v>0.19474539044143896</c:v>
                </c:pt>
                <c:pt idx="18959">
                  <c:v>0.1947248482204729</c:v>
                </c:pt>
                <c:pt idx="18960">
                  <c:v>0.1947043092496025</c:v>
                </c:pt>
                <c:pt idx="18961">
                  <c:v>0.19468377352814067</c:v>
                </c:pt>
                <c:pt idx="18962">
                  <c:v>0.19466324105540295</c:v>
                </c:pt>
                <c:pt idx="18963">
                  <c:v>0.19464271183070206</c:v>
                </c:pt>
                <c:pt idx="18964">
                  <c:v>0.19462218585335475</c:v>
                </c:pt>
                <c:pt idx="18965">
                  <c:v>0.19460166312267566</c:v>
                </c:pt>
                <c:pt idx="18966">
                  <c:v>0.19458114363798004</c:v>
                </c:pt>
                <c:pt idx="18967">
                  <c:v>0.19456062739858268</c:v>
                </c:pt>
                <c:pt idx="18968">
                  <c:v>0.19454011440380148</c:v>
                </c:pt>
                <c:pt idx="18969">
                  <c:v>0.19451960465295021</c:v>
                </c:pt>
                <c:pt idx="18970">
                  <c:v>0.19449909814534624</c:v>
                </c:pt>
                <c:pt idx="18971">
                  <c:v>0.19447859488030381</c:v>
                </c:pt>
                <c:pt idx="18972">
                  <c:v>0.19445809485714138</c:v>
                </c:pt>
                <c:pt idx="18973">
                  <c:v>0.19443759807517341</c:v>
                </c:pt>
                <c:pt idx="18974">
                  <c:v>0.19441710453371891</c:v>
                </c:pt>
                <c:pt idx="18975">
                  <c:v>0.19439661423209392</c:v>
                </c:pt>
                <c:pt idx="18976">
                  <c:v>0.194376127169615</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0.19421234719718153</c:v>
                </c:pt>
                <c:pt idx="18985">
                  <c:v>0.19419188925632191</c:v>
                </c:pt>
                <c:pt idx="18986">
                  <c:v>0.19417143454779145</c:v>
                </c:pt>
                <c:pt idx="18987">
                  <c:v>0.19415098307090653</c:v>
                </c:pt>
                <c:pt idx="18988">
                  <c:v>0.19413053482498838</c:v>
                </c:pt>
                <c:pt idx="18989">
                  <c:v>0.1941100898093559</c:v>
                </c:pt>
                <c:pt idx="18990">
                  <c:v>0.19408964802332851</c:v>
                </c:pt>
                <c:pt idx="18991">
                  <c:v>0.19406920946622708</c:v>
                </c:pt>
                <c:pt idx="18992">
                  <c:v>0.19404877413736948</c:v>
                </c:pt>
                <c:pt idx="18993">
                  <c:v>0.19402834203607691</c:v>
                </c:pt>
                <c:pt idx="18994">
                  <c:v>0.1940079131616699</c:v>
                </c:pt>
                <c:pt idx="18995">
                  <c:v>0.19398748751347025</c:v>
                </c:pt>
                <c:pt idx="18996">
                  <c:v>0.19396706509079589</c:v>
                </c:pt>
                <c:pt idx="18997">
                  <c:v>0.1939466458929702</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0.19374263113205059</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0.19353893811019823</c:v>
                </c:pt>
                <c:pt idx="19018">
                  <c:v>0.19351858647761291</c:v>
                </c:pt>
                <c:pt idx="19019">
                  <c:v>0.19349823805498129</c:v>
                </c:pt>
                <c:pt idx="19020">
                  <c:v>0.19347789284162623</c:v>
                </c:pt>
                <c:pt idx="19021">
                  <c:v>0.19345755083687324</c:v>
                </c:pt>
                <c:pt idx="19022">
                  <c:v>0.19343721204004841</c:v>
                </c:pt>
                <c:pt idx="19023">
                  <c:v>0.1934168764504775</c:v>
                </c:pt>
                <c:pt idx="19024">
                  <c:v>0.19339654406748444</c:v>
                </c:pt>
                <c:pt idx="19025">
                  <c:v>0.19337621489039691</c:v>
                </c:pt>
                <c:pt idx="19026">
                  <c:v>0.19335588891853961</c:v>
                </c:pt>
                <c:pt idx="19027">
                  <c:v>0.1933355661512407</c:v>
                </c:pt>
                <c:pt idx="19028">
                  <c:v>0.19331524658782581</c:v>
                </c:pt>
                <c:pt idx="19029">
                  <c:v>0.19329493022761873</c:v>
                </c:pt>
                <c:pt idx="19030">
                  <c:v>0.19327461706994967</c:v>
                </c:pt>
                <c:pt idx="19031">
                  <c:v>0.19325430711414451</c:v>
                </c:pt>
                <c:pt idx="19032">
                  <c:v>0.19323400035953026</c:v>
                </c:pt>
                <c:pt idx="19033">
                  <c:v>0.19321369680543496</c:v>
                </c:pt>
                <c:pt idx="19034">
                  <c:v>0.19319339645118391</c:v>
                </c:pt>
                <c:pt idx="19035">
                  <c:v>0.19317309929610668</c:v>
                </c:pt>
                <c:pt idx="19036">
                  <c:v>0.19315280533953014</c:v>
                </c:pt>
                <c:pt idx="19037">
                  <c:v>0.19313251458078382</c:v>
                </c:pt>
                <c:pt idx="19038">
                  <c:v>0.19311222701919428</c:v>
                </c:pt>
                <c:pt idx="19039">
                  <c:v>0.19309194265409041</c:v>
                </c:pt>
                <c:pt idx="19040">
                  <c:v>0.19307166148480057</c:v>
                </c:pt>
                <c:pt idx="19041">
                  <c:v>0.19305138351065371</c:v>
                </c:pt>
                <c:pt idx="19042">
                  <c:v>0.19303110873097848</c:v>
                </c:pt>
                <c:pt idx="19043">
                  <c:v>0.19301083714510461</c:v>
                </c:pt>
                <c:pt idx="19044">
                  <c:v>0.1929905687523597</c:v>
                </c:pt>
                <c:pt idx="19045">
                  <c:v>0.19297030355207531</c:v>
                </c:pt>
                <c:pt idx="19046">
                  <c:v>0.1929500415435787</c:v>
                </c:pt>
                <c:pt idx="19047">
                  <c:v>0.19292978272620206</c:v>
                </c:pt>
                <c:pt idx="19048">
                  <c:v>0.19290952709927284</c:v>
                </c:pt>
                <c:pt idx="19049">
                  <c:v>0.19288927466212324</c:v>
                </c:pt>
                <c:pt idx="19050">
                  <c:v>0.19286902541408232</c:v>
                </c:pt>
                <c:pt idx="19051">
                  <c:v>0.19284877935448111</c:v>
                </c:pt>
                <c:pt idx="19052">
                  <c:v>0.19282853648265008</c:v>
                </c:pt>
                <c:pt idx="19053">
                  <c:v>0.19280829679792097</c:v>
                </c:pt>
                <c:pt idx="19054">
                  <c:v>0.19278806029962189</c:v>
                </c:pt>
                <c:pt idx="19055">
                  <c:v>0.19276782698708689</c:v>
                </c:pt>
                <c:pt idx="19056">
                  <c:v>0.1927475968596464</c:v>
                </c:pt>
                <c:pt idx="19057">
                  <c:v>0.19272736991663178</c:v>
                </c:pt>
                <c:pt idx="19058">
                  <c:v>0.1927071461573758</c:v>
                </c:pt>
                <c:pt idx="19059">
                  <c:v>0.19268692558120745</c:v>
                </c:pt>
                <c:pt idx="19060">
                  <c:v>0.19266670818746232</c:v>
                </c:pt>
                <c:pt idx="19061">
                  <c:v>0.19264649397547023</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0.19248489474259234</c:v>
                </c:pt>
                <c:pt idx="19070">
                  <c:v>0.19246470913636293</c:v>
                </c:pt>
                <c:pt idx="19071">
                  <c:v>0.19244452670521783</c:v>
                </c:pt>
                <c:pt idx="19072">
                  <c:v>0.19242434744849413</c:v>
                </c:pt>
                <c:pt idx="19073">
                  <c:v>0.19240417136552274</c:v>
                </c:pt>
                <c:pt idx="19074">
                  <c:v>0.19238399845564064</c:v>
                </c:pt>
                <c:pt idx="19075">
                  <c:v>0.19236382871818117</c:v>
                </c:pt>
                <c:pt idx="19076">
                  <c:v>0.19234366215248094</c:v>
                </c:pt>
                <c:pt idx="19077">
                  <c:v>0.19232349875787291</c:v>
                </c:pt>
                <c:pt idx="19078">
                  <c:v>0.19230333853369291</c:v>
                </c:pt>
                <c:pt idx="19079">
                  <c:v>0.19228318147927681</c:v>
                </c:pt>
                <c:pt idx="19080">
                  <c:v>0.19226302759395877</c:v>
                </c:pt>
                <c:pt idx="19081">
                  <c:v>0.19224287687707667</c:v>
                </c:pt>
                <c:pt idx="19082">
                  <c:v>0.19222272932796408</c:v>
                </c:pt>
                <c:pt idx="19083">
                  <c:v>0.19220258494595868</c:v>
                </c:pt>
                <c:pt idx="19084">
                  <c:v>0.19218244373039681</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0.19198120558322607</c:v>
                </c:pt>
                <c:pt idx="19095">
                  <c:v>0.19196109915477549</c:v>
                </c:pt>
                <c:pt idx="19096">
                  <c:v>0.19194099588481739</c:v>
                </c:pt>
                <c:pt idx="19097">
                  <c:v>0.19192089577268781</c:v>
                </c:pt>
                <c:pt idx="19098">
                  <c:v>0.19190079881772779</c:v>
                </c:pt>
                <c:pt idx="19099">
                  <c:v>0.19188070501927357</c:v>
                </c:pt>
                <c:pt idx="19100">
                  <c:v>0.19186061437666618</c:v>
                </c:pt>
                <c:pt idx="19101">
                  <c:v>0.19184052688924413</c:v>
                </c:pt>
                <c:pt idx="19102">
                  <c:v>0.19182044255634734</c:v>
                </c:pt>
                <c:pt idx="19103">
                  <c:v>0.19180036137731371</c:v>
                </c:pt>
                <c:pt idx="19104">
                  <c:v>0.19178028335148489</c:v>
                </c:pt>
                <c:pt idx="19105">
                  <c:v>0.19176020847819891</c:v>
                </c:pt>
                <c:pt idx="19106">
                  <c:v>0.19174013675679794</c:v>
                </c:pt>
                <c:pt idx="19107">
                  <c:v>0.19172006818661935</c:v>
                </c:pt>
                <c:pt idx="19108">
                  <c:v>0.19170000276700624</c:v>
                </c:pt>
                <c:pt idx="19109">
                  <c:v>0.19167994049729828</c:v>
                </c:pt>
                <c:pt idx="19110">
                  <c:v>0.19165988137683521</c:v>
                </c:pt>
                <c:pt idx="19111">
                  <c:v>0.1916398254049585</c:v>
                </c:pt>
                <c:pt idx="19112">
                  <c:v>0.19161977258101071</c:v>
                </c:pt>
                <c:pt idx="19113">
                  <c:v>0.19159972290433122</c:v>
                </c:pt>
                <c:pt idx="19114">
                  <c:v>0.19157967637426213</c:v>
                </c:pt>
                <c:pt idx="19115">
                  <c:v>0.19155963299014495</c:v>
                </c:pt>
                <c:pt idx="19116">
                  <c:v>0.19153959275132224</c:v>
                </c:pt>
                <c:pt idx="19117">
                  <c:v>0.19151955565713374</c:v>
                </c:pt>
                <c:pt idx="19118">
                  <c:v>0.19149952170692391</c:v>
                </c:pt>
                <c:pt idx="19119">
                  <c:v>0.19147949090003349</c:v>
                </c:pt>
                <c:pt idx="19120">
                  <c:v>0.1914594632358059</c:v>
                </c:pt>
                <c:pt idx="19121">
                  <c:v>0.19143943871358343</c:v>
                </c:pt>
                <c:pt idx="19122">
                  <c:v>0.19141941733270951</c:v>
                </c:pt>
                <c:pt idx="19123">
                  <c:v>0.19139939909252587</c:v>
                </c:pt>
                <c:pt idx="19124">
                  <c:v>0.19137938399237603</c:v>
                </c:pt>
                <c:pt idx="19125">
                  <c:v>0.19135937203160308</c:v>
                </c:pt>
                <c:pt idx="19126">
                  <c:v>0.19133936320955117</c:v>
                </c:pt>
                <c:pt idx="19127">
                  <c:v>0.19131935752556503</c:v>
                </c:pt>
                <c:pt idx="19128">
                  <c:v>0.1912993549789857</c:v>
                </c:pt>
                <c:pt idx="19129">
                  <c:v>0.1912793555691592</c:v>
                </c:pt>
                <c:pt idx="19130">
                  <c:v>0.19125935929542973</c:v>
                </c:pt>
                <c:pt idx="19131">
                  <c:v>0.19123936615714063</c:v>
                </c:pt>
                <c:pt idx="19132">
                  <c:v>0.19121937615363591</c:v>
                </c:pt>
                <c:pt idx="19133">
                  <c:v>0.19119938928426194</c:v>
                </c:pt>
                <c:pt idx="19134">
                  <c:v>0.19117940554836291</c:v>
                </c:pt>
                <c:pt idx="19135">
                  <c:v>0.19115942494528362</c:v>
                </c:pt>
                <c:pt idx="19136">
                  <c:v>0.19113944747437012</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0.19093984489037419</c:v>
                </c:pt>
                <c:pt idx="19147">
                  <c:v>0.19091990183010757</c:v>
                </c:pt>
                <c:pt idx="19148">
                  <c:v>0.19089996189416189</c:v>
                </c:pt>
                <c:pt idx="19149">
                  <c:v>0.19088002508188387</c:v>
                </c:pt>
                <c:pt idx="19150">
                  <c:v>0.19086009139262244</c:v>
                </c:pt>
                <c:pt idx="19151">
                  <c:v>0.19084016082572441</c:v>
                </c:pt>
                <c:pt idx="19152">
                  <c:v>0.1908202333805378</c:v>
                </c:pt>
                <c:pt idx="19153">
                  <c:v>0.19080030905641079</c:v>
                </c:pt>
                <c:pt idx="19154">
                  <c:v>0.19078038785269258</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0.19056146037247387</c:v>
                </c:pt>
                <c:pt idx="19166">
                  <c:v>0.1905415765628749</c:v>
                </c:pt>
                <c:pt idx="19167">
                  <c:v>0.19052169586522741</c:v>
                </c:pt>
                <c:pt idx="19168">
                  <c:v>0.19050181827888066</c:v>
                </c:pt>
                <c:pt idx="19169">
                  <c:v>0.19048194380318748</c:v>
                </c:pt>
                <c:pt idx="19170">
                  <c:v>0.19046207243749777</c:v>
                </c:pt>
                <c:pt idx="19171">
                  <c:v>0.19044220418116187</c:v>
                </c:pt>
                <c:pt idx="19172">
                  <c:v>0.19042233903353023</c:v>
                </c:pt>
                <c:pt idx="19173">
                  <c:v>0.19040247699395688</c:v>
                </c:pt>
                <c:pt idx="19174">
                  <c:v>0.19038261806179255</c:v>
                </c:pt>
                <c:pt idx="19175">
                  <c:v>0.19036276223638882</c:v>
                </c:pt>
                <c:pt idx="19176">
                  <c:v>0.19034290951709845</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0.19010491892675285</c:v>
                </c:pt>
                <c:pt idx="19189">
                  <c:v>0.1900851065280362</c:v>
                </c:pt>
                <c:pt idx="19190">
                  <c:v>0.19006529722637724</c:v>
                </c:pt>
                <c:pt idx="19191">
                  <c:v>0.19004549102113219</c:v>
                </c:pt>
                <c:pt idx="19192">
                  <c:v>0.19002568791165267</c:v>
                </c:pt>
                <c:pt idx="19193">
                  <c:v>0.19000588789729791</c:v>
                </c:pt>
                <c:pt idx="19194">
                  <c:v>0.18998609097741948</c:v>
                </c:pt>
                <c:pt idx="19195">
                  <c:v>0.18996629715137428</c:v>
                </c:pt>
                <c:pt idx="19196">
                  <c:v>0.18994650641851504</c:v>
                </c:pt>
                <c:pt idx="19197">
                  <c:v>0.18992671877820141</c:v>
                </c:pt>
                <c:pt idx="19198">
                  <c:v>0.18990693422978641</c:v>
                </c:pt>
                <c:pt idx="19199">
                  <c:v>0.18988715277262774</c:v>
                </c:pt>
                <c:pt idx="19200">
                  <c:v>0.18986737440607909</c:v>
                </c:pt>
                <c:pt idx="19201">
                  <c:v>0.18984759912949864</c:v>
                </c:pt>
                <c:pt idx="19202">
                  <c:v>0.18982782694224049</c:v>
                </c:pt>
                <c:pt idx="19203">
                  <c:v>0.18980805784366431</c:v>
                </c:pt>
                <c:pt idx="19204">
                  <c:v>0.18978829183312534</c:v>
                </c:pt>
                <c:pt idx="19205">
                  <c:v>0.18976852890997833</c:v>
                </c:pt>
                <c:pt idx="19206">
                  <c:v>0.18974876907358371</c:v>
                </c:pt>
                <c:pt idx="19207">
                  <c:v>0.18972901232329756</c:v>
                </c:pt>
                <c:pt idx="19208">
                  <c:v>0.18970925865847682</c:v>
                </c:pt>
                <c:pt idx="19209">
                  <c:v>0.18968950807847809</c:v>
                </c:pt>
                <c:pt idx="19210">
                  <c:v>0.18966976058266197</c:v>
                </c:pt>
                <c:pt idx="19211">
                  <c:v>0.18965001617038271</c:v>
                </c:pt>
                <c:pt idx="19212">
                  <c:v>0.18963027484100167</c:v>
                </c:pt>
                <c:pt idx="19213">
                  <c:v>0.18961053659387495</c:v>
                </c:pt>
                <c:pt idx="19214">
                  <c:v>0.18959080142836196</c:v>
                </c:pt>
                <c:pt idx="19215">
                  <c:v>0.18957106934381968</c:v>
                </c:pt>
                <c:pt idx="19216">
                  <c:v>0.18955134033960891</c:v>
                </c:pt>
                <c:pt idx="19217">
                  <c:v>0.1895316144150877</c:v>
                </c:pt>
                <c:pt idx="19218">
                  <c:v>0.18951189156961556</c:v>
                </c:pt>
                <c:pt idx="19219">
                  <c:v>0.18949217180255057</c:v>
                </c:pt>
                <c:pt idx="19220">
                  <c:v>0.18947245511325264</c:v>
                </c:pt>
                <c:pt idx="19221">
                  <c:v>0.18945274150108177</c:v>
                </c:pt>
                <c:pt idx="19222">
                  <c:v>0.18943303096539749</c:v>
                </c:pt>
                <c:pt idx="19223">
                  <c:v>0.18941332350555834</c:v>
                </c:pt>
                <c:pt idx="19224">
                  <c:v>0.18939361912092628</c:v>
                </c:pt>
                <c:pt idx="19225">
                  <c:v>0.18937391781086024</c:v>
                </c:pt>
                <c:pt idx="19226">
                  <c:v>0.18935421957472218</c:v>
                </c:pt>
                <c:pt idx="19227">
                  <c:v>0.1893345244118704</c:v>
                </c:pt>
                <c:pt idx="19228">
                  <c:v>0.18931483232166807</c:v>
                </c:pt>
                <c:pt idx="19229">
                  <c:v>0.18929514330347447</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0.18911808027476537</c:v>
                </c:pt>
                <c:pt idx="19239">
                  <c:v>0.18909842194154691</c:v>
                </c:pt>
                <c:pt idx="19240">
                  <c:v>0.18907876667331805</c:v>
                </c:pt>
                <c:pt idx="19241">
                  <c:v>0.18905911446944293</c:v>
                </c:pt>
                <c:pt idx="19242">
                  <c:v>0.18903946532928256</c:v>
                </c:pt>
                <c:pt idx="19243">
                  <c:v>0.18901981925220143</c:v>
                </c:pt>
                <c:pt idx="19244">
                  <c:v>0.18900017623756141</c:v>
                </c:pt>
                <c:pt idx="19245">
                  <c:v>0.18898053628472791</c:v>
                </c:pt>
                <c:pt idx="19246">
                  <c:v>0.18896089939306449</c:v>
                </c:pt>
                <c:pt idx="19247">
                  <c:v>0.18894126556193455</c:v>
                </c:pt>
                <c:pt idx="19248">
                  <c:v>0.18892163479070026</c:v>
                </c:pt>
                <c:pt idx="19249">
                  <c:v>0.18890200707872823</c:v>
                </c:pt>
                <c:pt idx="19250">
                  <c:v>0.18888238242538244</c:v>
                </c:pt>
                <c:pt idx="19251">
                  <c:v>0.18886276083002648</c:v>
                </c:pt>
                <c:pt idx="19252">
                  <c:v>0.18884314229202631</c:v>
                </c:pt>
                <c:pt idx="19253">
                  <c:v>0.18882352681074438</c:v>
                </c:pt>
                <c:pt idx="19254">
                  <c:v>0.18880391438554869</c:v>
                </c:pt>
                <c:pt idx="19255">
                  <c:v>0.18878430501580382</c:v>
                </c:pt>
                <c:pt idx="19256">
                  <c:v>0.18876469870087356</c:v>
                </c:pt>
                <c:pt idx="19257">
                  <c:v>0.18874509544012538</c:v>
                </c:pt>
                <c:pt idx="19258">
                  <c:v>0.18872549523292256</c:v>
                </c:pt>
                <c:pt idx="19259">
                  <c:v>0.188705898078632</c:v>
                </c:pt>
                <c:pt idx="19260">
                  <c:v>0.18868630397662067</c:v>
                </c:pt>
                <c:pt idx="19261">
                  <c:v>0.18866671292625331</c:v>
                </c:pt>
                <c:pt idx="19262">
                  <c:v>0.18864712492689822</c:v>
                </c:pt>
                <c:pt idx="19263">
                  <c:v>0.18862753997791948</c:v>
                </c:pt>
                <c:pt idx="19264">
                  <c:v>0.18860795807868555</c:v>
                </c:pt>
                <c:pt idx="19265">
                  <c:v>0.18858837922856264</c:v>
                </c:pt>
                <c:pt idx="19266">
                  <c:v>0.18856880342691834</c:v>
                </c:pt>
                <c:pt idx="19267">
                  <c:v>0.18854923067311893</c:v>
                </c:pt>
                <c:pt idx="19268">
                  <c:v>0.18852966096653084</c:v>
                </c:pt>
                <c:pt idx="19269">
                  <c:v>0.18851009430652446</c:v>
                </c:pt>
                <c:pt idx="19270">
                  <c:v>0.18849053069246544</c:v>
                </c:pt>
                <c:pt idx="19271">
                  <c:v>0.18847097012371988</c:v>
                </c:pt>
                <c:pt idx="19272">
                  <c:v>0.18845141259965978</c:v>
                </c:pt>
                <c:pt idx="19273">
                  <c:v>0.18843185811965021</c:v>
                </c:pt>
                <c:pt idx="19274">
                  <c:v>0.18841230668306186</c:v>
                </c:pt>
                <c:pt idx="19275">
                  <c:v>0.18839275828926041</c:v>
                </c:pt>
                <c:pt idx="19276">
                  <c:v>0.18837321293761614</c:v>
                </c:pt>
                <c:pt idx="19277">
                  <c:v>0.18835367062749844</c:v>
                </c:pt>
                <c:pt idx="19278">
                  <c:v>0.18833413135827531</c:v>
                </c:pt>
                <c:pt idx="19279">
                  <c:v>0.18831459512931584</c:v>
                </c:pt>
                <c:pt idx="19280">
                  <c:v>0.18829506193998893</c:v>
                </c:pt>
                <c:pt idx="19281">
                  <c:v>0.18827553178966541</c:v>
                </c:pt>
                <c:pt idx="19282">
                  <c:v>0.18825600467771433</c:v>
                </c:pt>
                <c:pt idx="19283">
                  <c:v>0.18823648060350495</c:v>
                </c:pt>
                <c:pt idx="19284">
                  <c:v>0.18821695956640838</c:v>
                </c:pt>
                <c:pt idx="19285">
                  <c:v>0.18819744156579277</c:v>
                </c:pt>
                <c:pt idx="19286">
                  <c:v>0.18817792660102828</c:v>
                </c:pt>
                <c:pt idx="19287">
                  <c:v>0.18815841467148794</c:v>
                </c:pt>
                <c:pt idx="19288">
                  <c:v>0.18813890577654094</c:v>
                </c:pt>
                <c:pt idx="19289">
                  <c:v>0.18811939991555809</c:v>
                </c:pt>
                <c:pt idx="19290">
                  <c:v>0.18809989708791125</c:v>
                </c:pt>
                <c:pt idx="19291">
                  <c:v>0.18808039729296938</c:v>
                </c:pt>
                <c:pt idx="19292">
                  <c:v>0.18806090053010499</c:v>
                </c:pt>
                <c:pt idx="19293">
                  <c:v>0.18804140679868891</c:v>
                </c:pt>
                <c:pt idx="19294">
                  <c:v>0.18802191609809341</c:v>
                </c:pt>
                <c:pt idx="19295">
                  <c:v>0.18800242842769124</c:v>
                </c:pt>
                <c:pt idx="19296">
                  <c:v>0.18798294378685193</c:v>
                </c:pt>
                <c:pt idx="19297">
                  <c:v>0.18796346217494908</c:v>
                </c:pt>
                <c:pt idx="19298">
                  <c:v>0.18794398359135495</c:v>
                </c:pt>
                <c:pt idx="19299">
                  <c:v>0.18792450803543978</c:v>
                </c:pt>
                <c:pt idx="19300">
                  <c:v>0.18790503550657936</c:v>
                </c:pt>
                <c:pt idx="19301">
                  <c:v>0.18788556600414336</c:v>
                </c:pt>
                <c:pt idx="19302">
                  <c:v>0.18786609952750802</c:v>
                </c:pt>
                <c:pt idx="19303">
                  <c:v>0.18784663607604374</c:v>
                </c:pt>
                <c:pt idx="19304">
                  <c:v>0.18782717564912371</c:v>
                </c:pt>
                <c:pt idx="19305">
                  <c:v>0.18780771824612291</c:v>
                </c:pt>
                <c:pt idx="19306">
                  <c:v>0.18778826386641501</c:v>
                </c:pt>
                <c:pt idx="19307">
                  <c:v>0.18776881250937147</c:v>
                </c:pt>
                <c:pt idx="19308">
                  <c:v>0.18774936417436822</c:v>
                </c:pt>
                <c:pt idx="19309">
                  <c:v>0.18772991886077683</c:v>
                </c:pt>
                <c:pt idx="19310">
                  <c:v>0.18771047656797493</c:v>
                </c:pt>
                <c:pt idx="19311">
                  <c:v>0.18769103729533354</c:v>
                </c:pt>
                <c:pt idx="19312">
                  <c:v>0.18767160104222871</c:v>
                </c:pt>
                <c:pt idx="19313">
                  <c:v>0.18765216780803545</c:v>
                </c:pt>
                <c:pt idx="19314">
                  <c:v>0.18763273759212951</c:v>
                </c:pt>
                <c:pt idx="19315">
                  <c:v>0.18761331039388221</c:v>
                </c:pt>
                <c:pt idx="19316">
                  <c:v>0.18759388621267259</c:v>
                </c:pt>
                <c:pt idx="19317">
                  <c:v>0.18757446504787392</c:v>
                </c:pt>
                <c:pt idx="19318">
                  <c:v>0.18755504689886227</c:v>
                </c:pt>
                <c:pt idx="19319">
                  <c:v>0.18753563176501276</c:v>
                </c:pt>
                <c:pt idx="19320">
                  <c:v>0.18751621964570162</c:v>
                </c:pt>
                <c:pt idx="19321">
                  <c:v>0.18749681054030537</c:v>
                </c:pt>
                <c:pt idx="19322">
                  <c:v>0.18747740444819863</c:v>
                </c:pt>
                <c:pt idx="19323">
                  <c:v>0.1874580013687579</c:v>
                </c:pt>
                <c:pt idx="19324">
                  <c:v>0.18743860130136214</c:v>
                </c:pt>
                <c:pt idx="19325">
                  <c:v>0.18741920424538494</c:v>
                </c:pt>
                <c:pt idx="19326">
                  <c:v>0.18739981020020341</c:v>
                </c:pt>
                <c:pt idx="19327">
                  <c:v>0.18738041916519674</c:v>
                </c:pt>
                <c:pt idx="19328">
                  <c:v>0.18736103113973959</c:v>
                </c:pt>
                <c:pt idx="19329">
                  <c:v>0.18734164612320994</c:v>
                </c:pt>
                <c:pt idx="19330">
                  <c:v>0.18732226411498556</c:v>
                </c:pt>
                <c:pt idx="19331">
                  <c:v>0.18730288511444476</c:v>
                </c:pt>
                <c:pt idx="19332">
                  <c:v>0.18728350912096348</c:v>
                </c:pt>
                <c:pt idx="19333">
                  <c:v>0.18726413613392101</c:v>
                </c:pt>
                <c:pt idx="19334">
                  <c:v>0.18724476615269436</c:v>
                </c:pt>
                <c:pt idx="19335">
                  <c:v>0.18722539917666237</c:v>
                </c:pt>
                <c:pt idx="19336">
                  <c:v>0.18720603520520268</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0.18705123152360964</c:v>
                </c:pt>
                <c:pt idx="19345">
                  <c:v>0.18703189456535957</c:v>
                </c:pt>
                <c:pt idx="19346">
                  <c:v>0.18701256060547441</c:v>
                </c:pt>
                <c:pt idx="19347">
                  <c:v>0.18699322964333548</c:v>
                </c:pt>
                <c:pt idx="19348">
                  <c:v>0.18697390167832206</c:v>
                </c:pt>
                <c:pt idx="19349">
                  <c:v>0.18695457670981433</c:v>
                </c:pt>
                <c:pt idx="19350">
                  <c:v>0.18693525473719563</c:v>
                </c:pt>
                <c:pt idx="19351">
                  <c:v>0.18691593575984264</c:v>
                </c:pt>
                <c:pt idx="19352">
                  <c:v>0.18689661977713831</c:v>
                </c:pt>
                <c:pt idx="19353">
                  <c:v>0.18687730678846418</c:v>
                </c:pt>
                <c:pt idx="19354">
                  <c:v>0.18685799679320078</c:v>
                </c:pt>
                <c:pt idx="19355">
                  <c:v>0.18683868979073007</c:v>
                </c:pt>
                <c:pt idx="19356">
                  <c:v>0.18681938578043408</c:v>
                </c:pt>
                <c:pt idx="19357">
                  <c:v>0.18680008476169219</c:v>
                </c:pt>
                <c:pt idx="19358">
                  <c:v>0.1867807867338877</c:v>
                </c:pt>
                <c:pt idx="19359">
                  <c:v>0.18676149169640505</c:v>
                </c:pt>
                <c:pt idx="19360">
                  <c:v>0.18674219964862232</c:v>
                </c:pt>
                <c:pt idx="19361">
                  <c:v>0.18672291058992449</c:v>
                </c:pt>
                <c:pt idx="19362">
                  <c:v>0.18670362451969291</c:v>
                </c:pt>
                <c:pt idx="19363">
                  <c:v>0.18668434143731175</c:v>
                </c:pt>
                <c:pt idx="19364">
                  <c:v>0.18666506134216207</c:v>
                </c:pt>
                <c:pt idx="19365">
                  <c:v>0.18664578423362729</c:v>
                </c:pt>
                <c:pt idx="19366">
                  <c:v>0.18662651011109171</c:v>
                </c:pt>
                <c:pt idx="19367">
                  <c:v>0.18660723897393791</c:v>
                </c:pt>
                <c:pt idx="19368">
                  <c:v>0.1865879708215494</c:v>
                </c:pt>
                <c:pt idx="19369">
                  <c:v>0.18656870565330991</c:v>
                </c:pt>
                <c:pt idx="19370">
                  <c:v>0.18654944346860403</c:v>
                </c:pt>
                <c:pt idx="19371">
                  <c:v>0.18653018426681345</c:v>
                </c:pt>
                <c:pt idx="19372">
                  <c:v>0.18651092804732464</c:v>
                </c:pt>
                <c:pt idx="19373">
                  <c:v>0.1864916748095195</c:v>
                </c:pt>
                <c:pt idx="19374">
                  <c:v>0.18647242455278562</c:v>
                </c:pt>
                <c:pt idx="19375">
                  <c:v>0.18645317727650451</c:v>
                </c:pt>
                <c:pt idx="19376">
                  <c:v>0.18643393298006408</c:v>
                </c:pt>
                <c:pt idx="19377">
                  <c:v>0.18641469166284633</c:v>
                </c:pt>
                <c:pt idx="19378">
                  <c:v>0.18639545332423746</c:v>
                </c:pt>
                <c:pt idx="19379">
                  <c:v>0.18637621796362214</c:v>
                </c:pt>
                <c:pt idx="19380">
                  <c:v>0.18635698558038799</c:v>
                </c:pt>
                <c:pt idx="19381">
                  <c:v>0.18633775617391724</c:v>
                </c:pt>
                <c:pt idx="19382">
                  <c:v>0.18631852974359814</c:v>
                </c:pt>
                <c:pt idx="19383">
                  <c:v>0.18629930628881591</c:v>
                </c:pt>
                <c:pt idx="19384">
                  <c:v>0.18628008580895641</c:v>
                </c:pt>
                <c:pt idx="19385">
                  <c:v>0.18626086830340541</c:v>
                </c:pt>
                <c:pt idx="19386">
                  <c:v>0.18624165377154991</c:v>
                </c:pt>
                <c:pt idx="19387">
                  <c:v>0.18622244221277659</c:v>
                </c:pt>
                <c:pt idx="19388">
                  <c:v>0.18620323362647176</c:v>
                </c:pt>
                <c:pt idx="19389">
                  <c:v>0.18618402801202091</c:v>
                </c:pt>
                <c:pt idx="19390">
                  <c:v>0.18616482536881238</c:v>
                </c:pt>
                <c:pt idx="19391">
                  <c:v>0.18614562569623394</c:v>
                </c:pt>
                <c:pt idx="19392">
                  <c:v>0.18612642899367202</c:v>
                </c:pt>
                <c:pt idx="19393">
                  <c:v>0.1861072352605142</c:v>
                </c:pt>
                <c:pt idx="19394">
                  <c:v>0.18608804449614888</c:v>
                </c:pt>
                <c:pt idx="19395">
                  <c:v>0.18606885669996204</c:v>
                </c:pt>
                <c:pt idx="19396">
                  <c:v>0.18604967187134297</c:v>
                </c:pt>
                <c:pt idx="19397">
                  <c:v>0.18603049000967875</c:v>
                </c:pt>
                <c:pt idx="19398">
                  <c:v>0.18601131111435876</c:v>
                </c:pt>
                <c:pt idx="19399">
                  <c:v>0.18599213518477131</c:v>
                </c:pt>
                <c:pt idx="19400">
                  <c:v>0.18597296222030291</c:v>
                </c:pt>
                <c:pt idx="19401">
                  <c:v>0.18595379222034494</c:v>
                </c:pt>
                <c:pt idx="19402">
                  <c:v>0.18593462518428541</c:v>
                </c:pt>
                <c:pt idx="19403">
                  <c:v>0.18591546111151375</c:v>
                </c:pt>
                <c:pt idx="19404">
                  <c:v>0.18589630000141774</c:v>
                </c:pt>
                <c:pt idx="19405">
                  <c:v>0.18587714185338691</c:v>
                </c:pt>
                <c:pt idx="19406">
                  <c:v>0.18585798666681241</c:v>
                </c:pt>
                <c:pt idx="19407">
                  <c:v>0.18583883444108293</c:v>
                </c:pt>
                <c:pt idx="19408">
                  <c:v>0.18581968517558775</c:v>
                </c:pt>
                <c:pt idx="19409">
                  <c:v>0.18580053886971692</c:v>
                </c:pt>
                <c:pt idx="19410">
                  <c:v>0.18578139552286294</c:v>
                </c:pt>
                <c:pt idx="19411">
                  <c:v>0.1857622551344123</c:v>
                </c:pt>
                <c:pt idx="19412">
                  <c:v>0.18574311770375679</c:v>
                </c:pt>
                <c:pt idx="19413">
                  <c:v>0.18572398323028844</c:v>
                </c:pt>
                <c:pt idx="19414">
                  <c:v>0.18570485171339782</c:v>
                </c:pt>
                <c:pt idx="19415">
                  <c:v>0.18568572315247414</c:v>
                </c:pt>
                <c:pt idx="19416">
                  <c:v>0.18566659754690976</c:v>
                </c:pt>
                <c:pt idx="19417">
                  <c:v>0.18564747489609595</c:v>
                </c:pt>
                <c:pt idx="19418">
                  <c:v>0.18562835519942308</c:v>
                </c:pt>
                <c:pt idx="19419">
                  <c:v>0.18560923845628333</c:v>
                </c:pt>
                <c:pt idx="19420">
                  <c:v>0.18559012466606817</c:v>
                </c:pt>
                <c:pt idx="19421">
                  <c:v>0.18557101382816948</c:v>
                </c:pt>
                <c:pt idx="19422">
                  <c:v>0.18555190594198009</c:v>
                </c:pt>
                <c:pt idx="19423">
                  <c:v>0.18553280100689223</c:v>
                </c:pt>
                <c:pt idx="19424">
                  <c:v>0.18551369902229714</c:v>
                </c:pt>
                <c:pt idx="19425">
                  <c:v>0.18549459998758641</c:v>
                </c:pt>
                <c:pt idx="19426">
                  <c:v>0.18547550390215486</c:v>
                </c:pt>
                <c:pt idx="19427">
                  <c:v>0.18545641076539576</c:v>
                </c:pt>
                <c:pt idx="19428">
                  <c:v>0.18543732057669934</c:v>
                </c:pt>
                <c:pt idx="19429">
                  <c:v>0.18541823333546018</c:v>
                </c:pt>
                <c:pt idx="19430">
                  <c:v>0.18539914904107113</c:v>
                </c:pt>
                <c:pt idx="19431">
                  <c:v>0.18538006769292587</c:v>
                </c:pt>
                <c:pt idx="19432">
                  <c:v>0.18536098929041794</c:v>
                </c:pt>
                <c:pt idx="19433">
                  <c:v>0.18534191383294213</c:v>
                </c:pt>
                <c:pt idx="19434">
                  <c:v>0.18532284131988985</c:v>
                </c:pt>
                <c:pt idx="19435">
                  <c:v>0.18530377175065738</c:v>
                </c:pt>
                <c:pt idx="19436">
                  <c:v>0.1852847051246384</c:v>
                </c:pt>
                <c:pt idx="19437">
                  <c:v>0.18526564144122806</c:v>
                </c:pt>
                <c:pt idx="19438">
                  <c:v>0.18524658069981809</c:v>
                </c:pt>
                <c:pt idx="19439">
                  <c:v>0.18522752289980493</c:v>
                </c:pt>
                <c:pt idx="19440">
                  <c:v>0.18520846804058441</c:v>
                </c:pt>
                <c:pt idx="19441">
                  <c:v>0.18518941612154954</c:v>
                </c:pt>
                <c:pt idx="19442">
                  <c:v>0.18517036714209742</c:v>
                </c:pt>
                <c:pt idx="19443">
                  <c:v>0.18515132110162141</c:v>
                </c:pt>
                <c:pt idx="19444">
                  <c:v>0.18513227799951787</c:v>
                </c:pt>
                <c:pt idx="19445">
                  <c:v>0.18511323783518357</c:v>
                </c:pt>
                <c:pt idx="19446">
                  <c:v>0.18509420060801141</c:v>
                </c:pt>
                <c:pt idx="19447">
                  <c:v>0.18507516631740029</c:v>
                </c:pt>
                <c:pt idx="19448">
                  <c:v>0.18505613496274434</c:v>
                </c:pt>
                <c:pt idx="19449">
                  <c:v>0.18503710654344074</c:v>
                </c:pt>
                <c:pt idx="19450">
                  <c:v>0.18501808105888484</c:v>
                </c:pt>
                <c:pt idx="19451">
                  <c:v>0.18499905850847476</c:v>
                </c:pt>
                <c:pt idx="19452">
                  <c:v>0.18498003889160544</c:v>
                </c:pt>
                <c:pt idx="19453">
                  <c:v>0.18496102220767391</c:v>
                </c:pt>
                <c:pt idx="19454">
                  <c:v>0.18494200845607964</c:v>
                </c:pt>
                <c:pt idx="19455">
                  <c:v>0.18492299763621645</c:v>
                </c:pt>
                <c:pt idx="19456">
                  <c:v>0.18490398974748429</c:v>
                </c:pt>
                <c:pt idx="19457">
                  <c:v>0.18488498478927828</c:v>
                </c:pt>
                <c:pt idx="19458">
                  <c:v>0.18486598276099819</c:v>
                </c:pt>
                <c:pt idx="19459">
                  <c:v>0.18484698366204036</c:v>
                </c:pt>
                <c:pt idx="19460">
                  <c:v>0.18482798749180293</c:v>
                </c:pt>
                <c:pt idx="19461">
                  <c:v>0.18480899424968375</c:v>
                </c:pt>
                <c:pt idx="19462">
                  <c:v>0.18479000393508241</c:v>
                </c:pt>
                <c:pt idx="19463">
                  <c:v>0.18477101654739725</c:v>
                </c:pt>
                <c:pt idx="19464">
                  <c:v>0.18475203208602498</c:v>
                </c:pt>
                <c:pt idx="19465">
                  <c:v>0.18473305055036551</c:v>
                </c:pt>
                <c:pt idx="19466">
                  <c:v>0.18471407193981609</c:v>
                </c:pt>
                <c:pt idx="19467">
                  <c:v>0.18469509625377831</c:v>
                </c:pt>
                <c:pt idx="19468">
                  <c:v>0.18467612349165013</c:v>
                </c:pt>
                <c:pt idx="19469">
                  <c:v>0.18465715365283147</c:v>
                </c:pt>
                <c:pt idx="19470">
                  <c:v>0.18463818673672114</c:v>
                </c:pt>
                <c:pt idx="19471">
                  <c:v>0.18461922274271741</c:v>
                </c:pt>
                <c:pt idx="19472">
                  <c:v>0.18460026167022281</c:v>
                </c:pt>
                <c:pt idx="19473">
                  <c:v>0.18458130351863491</c:v>
                </c:pt>
                <c:pt idx="19474">
                  <c:v>0.18456234828735618</c:v>
                </c:pt>
                <c:pt idx="19475">
                  <c:v>0.18454339597578451</c:v>
                </c:pt>
                <c:pt idx="19476">
                  <c:v>0.18452444658332201</c:v>
                </c:pt>
                <c:pt idx="19477">
                  <c:v>0.18450550010936745</c:v>
                </c:pt>
                <c:pt idx="19478">
                  <c:v>0.18448655655332344</c:v>
                </c:pt>
                <c:pt idx="19479">
                  <c:v>0.18446761591458866</c:v>
                </c:pt>
                <c:pt idx="19480">
                  <c:v>0.18444867819256733</c:v>
                </c:pt>
                <c:pt idx="19481">
                  <c:v>0.18442974338665691</c:v>
                </c:pt>
                <c:pt idx="19482">
                  <c:v>0.18441081149626257</c:v>
                </c:pt>
                <c:pt idx="19483">
                  <c:v>0.18439188252078201</c:v>
                </c:pt>
                <c:pt idx="19484">
                  <c:v>0.18437295645961838</c:v>
                </c:pt>
                <c:pt idx="19485">
                  <c:v>0.18435403331217523</c:v>
                </c:pt>
                <c:pt idx="19486">
                  <c:v>0.18433511307785144</c:v>
                </c:pt>
                <c:pt idx="19487">
                  <c:v>0.18431619575605201</c:v>
                </c:pt>
                <c:pt idx="19488">
                  <c:v>0.1842972813461774</c:v>
                </c:pt>
                <c:pt idx="19489">
                  <c:v>0.18427836984762952</c:v>
                </c:pt>
                <c:pt idx="19490">
                  <c:v>0.18425946125981141</c:v>
                </c:pt>
                <c:pt idx="19491">
                  <c:v>0.18424055558212793</c:v>
                </c:pt>
                <c:pt idx="19492">
                  <c:v>0.1842216528139777</c:v>
                </c:pt>
                <c:pt idx="19493">
                  <c:v>0.1842027529547674</c:v>
                </c:pt>
                <c:pt idx="19494">
                  <c:v>0.1841838560038988</c:v>
                </c:pt>
                <c:pt idx="19495">
                  <c:v>0.18416496196077539</c:v>
                </c:pt>
                <c:pt idx="19496">
                  <c:v>0.18414607082480094</c:v>
                </c:pt>
                <c:pt idx="19497">
                  <c:v>0.18412718259537886</c:v>
                </c:pt>
                <c:pt idx="19498">
                  <c:v>0.18410829727191141</c:v>
                </c:pt>
                <c:pt idx="19499">
                  <c:v>0.18408941485380501</c:v>
                </c:pt>
                <c:pt idx="19500">
                  <c:v>0.18407053534046194</c:v>
                </c:pt>
                <c:pt idx="19501">
                  <c:v>0.18405165873128684</c:v>
                </c:pt>
                <c:pt idx="19502">
                  <c:v>0.18403278502568471</c:v>
                </c:pt>
                <c:pt idx="19503">
                  <c:v>0.18401391422305965</c:v>
                </c:pt>
                <c:pt idx="19504">
                  <c:v>0.18399504632281724</c:v>
                </c:pt>
                <c:pt idx="19505">
                  <c:v>0.18397618132435994</c:v>
                </c:pt>
                <c:pt idx="19506">
                  <c:v>0.18395731922709563</c:v>
                </c:pt>
                <c:pt idx="19507">
                  <c:v>0.18393846003042794</c:v>
                </c:pt>
                <c:pt idx="19508">
                  <c:v>0.18391960373376101</c:v>
                </c:pt>
                <c:pt idx="19509">
                  <c:v>0.18390075033650174</c:v>
                </c:pt>
                <c:pt idx="19510">
                  <c:v>0.18388189983805595</c:v>
                </c:pt>
                <c:pt idx="19511">
                  <c:v>0.18386305223782981</c:v>
                </c:pt>
                <c:pt idx="19512">
                  <c:v>0.18384420753522834</c:v>
                </c:pt>
                <c:pt idx="19513">
                  <c:v>0.18382536572965588</c:v>
                </c:pt>
                <c:pt idx="19514">
                  <c:v>0.18380652682052176</c:v>
                </c:pt>
                <c:pt idx="19515">
                  <c:v>0.18378769080723212</c:v>
                </c:pt>
                <c:pt idx="19516">
                  <c:v>0.18376885768919093</c:v>
                </c:pt>
                <c:pt idx="19517">
                  <c:v>0.18375002746580571</c:v>
                </c:pt>
                <c:pt idx="19518">
                  <c:v>0.18373120013648575</c:v>
                </c:pt>
                <c:pt idx="19519">
                  <c:v>0.18371237570063473</c:v>
                </c:pt>
                <c:pt idx="19520">
                  <c:v>0.1836935541576615</c:v>
                </c:pt>
                <c:pt idx="19521">
                  <c:v>0.18367473550697291</c:v>
                </c:pt>
                <c:pt idx="19522">
                  <c:v>0.18365591974797624</c:v>
                </c:pt>
                <c:pt idx="19523">
                  <c:v>0.18363710688008028</c:v>
                </c:pt>
                <c:pt idx="19524">
                  <c:v>0.18361829690269152</c:v>
                </c:pt>
                <c:pt idx="19525">
                  <c:v>0.18359948981521812</c:v>
                </c:pt>
                <c:pt idx="19526">
                  <c:v>0.18358068561706725</c:v>
                </c:pt>
                <c:pt idx="19527">
                  <c:v>0.18356188430764794</c:v>
                </c:pt>
                <c:pt idx="19528">
                  <c:v>0.18354308588637067</c:v>
                </c:pt>
                <c:pt idx="19529">
                  <c:v>0.18352429035263931</c:v>
                </c:pt>
                <c:pt idx="19530">
                  <c:v>0.18350549770586619</c:v>
                </c:pt>
                <c:pt idx="19531">
                  <c:v>0.18348670794545771</c:v>
                </c:pt>
                <c:pt idx="19532">
                  <c:v>0.18346792107082563</c:v>
                </c:pt>
                <c:pt idx="19533">
                  <c:v>0.18344913708137736</c:v>
                </c:pt>
                <c:pt idx="19534">
                  <c:v>0.18343035597651991</c:v>
                </c:pt>
                <c:pt idx="19535">
                  <c:v>0.18341157775566641</c:v>
                </c:pt>
                <c:pt idx="19536">
                  <c:v>0.18339280241822556</c:v>
                </c:pt>
                <c:pt idx="19537">
                  <c:v>0.18337402996360477</c:v>
                </c:pt>
                <c:pt idx="19538">
                  <c:v>0.18335526039121741</c:v>
                </c:pt>
                <c:pt idx="19539">
                  <c:v>0.18333649370047181</c:v>
                </c:pt>
                <c:pt idx="19540">
                  <c:v>0.18331772989077591</c:v>
                </c:pt>
                <c:pt idx="19541">
                  <c:v>0.18329896896154321</c:v>
                </c:pt>
                <c:pt idx="19542">
                  <c:v>0.18328021091218274</c:v>
                </c:pt>
                <c:pt idx="19543">
                  <c:v>0.1832614557421067</c:v>
                </c:pt>
                <c:pt idx="19544">
                  <c:v>0.18324270345072302</c:v>
                </c:pt>
                <c:pt idx="19545">
                  <c:v>0.18322395403744407</c:v>
                </c:pt>
                <c:pt idx="19546">
                  <c:v>0.18320520750168118</c:v>
                </c:pt>
                <c:pt idx="19547">
                  <c:v>0.18318646384284529</c:v>
                </c:pt>
                <c:pt idx="19548">
                  <c:v>0.18316772306034695</c:v>
                </c:pt>
                <c:pt idx="19549">
                  <c:v>0.18314898515359984</c:v>
                </c:pt>
                <c:pt idx="19550">
                  <c:v>0.18313025012201362</c:v>
                </c:pt>
                <c:pt idx="19551">
                  <c:v>0.18311151796500011</c:v>
                </c:pt>
                <c:pt idx="19552">
                  <c:v>0.18309278868197318</c:v>
                </c:pt>
                <c:pt idx="19553">
                  <c:v>0.18307406227234221</c:v>
                </c:pt>
                <c:pt idx="19554">
                  <c:v>0.18305533873552246</c:v>
                </c:pt>
                <c:pt idx="19555">
                  <c:v>0.18303661807092356</c:v>
                </c:pt>
                <c:pt idx="19556">
                  <c:v>0.18301790027795944</c:v>
                </c:pt>
                <c:pt idx="19557">
                  <c:v>0.18299918535604351</c:v>
                </c:pt>
                <c:pt idx="19558">
                  <c:v>0.18298047330458586</c:v>
                </c:pt>
                <c:pt idx="19559">
                  <c:v>0.18296176412300291</c:v>
                </c:pt>
                <c:pt idx="19560">
                  <c:v>0.18294305781070652</c:v>
                </c:pt>
                <c:pt idx="19561">
                  <c:v>0.18292435436710919</c:v>
                </c:pt>
                <c:pt idx="19562">
                  <c:v>0.18290565379162488</c:v>
                </c:pt>
                <c:pt idx="19563">
                  <c:v>0.18288695608366648</c:v>
                </c:pt>
                <c:pt idx="19564">
                  <c:v>0.18286826124264943</c:v>
                </c:pt>
                <c:pt idx="19565">
                  <c:v>0.18284956926798679</c:v>
                </c:pt>
                <c:pt idx="19566">
                  <c:v>0.18283088015909346</c:v>
                </c:pt>
                <c:pt idx="19567">
                  <c:v>0.18281219391538162</c:v>
                </c:pt>
                <c:pt idx="19568">
                  <c:v>0.18279351053626741</c:v>
                </c:pt>
                <c:pt idx="19569">
                  <c:v>0.18277483002116407</c:v>
                </c:pt>
                <c:pt idx="19570">
                  <c:v>0.18275615236948703</c:v>
                </c:pt>
                <c:pt idx="19571">
                  <c:v>0.18273747758065123</c:v>
                </c:pt>
                <c:pt idx="19572">
                  <c:v>0.18271880565407117</c:v>
                </c:pt>
                <c:pt idx="19573">
                  <c:v>0.18270013658916284</c:v>
                </c:pt>
                <c:pt idx="19574">
                  <c:v>0.18268147038533941</c:v>
                </c:pt>
                <c:pt idx="19575">
                  <c:v>0.18266280704201804</c:v>
                </c:pt>
                <c:pt idx="19576">
                  <c:v>0.18264414655861441</c:v>
                </c:pt>
                <c:pt idx="19577">
                  <c:v>0.18262548893454356</c:v>
                </c:pt>
                <c:pt idx="19578">
                  <c:v>0.18260683416922252</c:v>
                </c:pt>
                <c:pt idx="19579">
                  <c:v>0.18258818226206541</c:v>
                </c:pt>
                <c:pt idx="19580">
                  <c:v>0.18256953321248884</c:v>
                </c:pt>
                <c:pt idx="19581">
                  <c:v>0.18255088701990926</c:v>
                </c:pt>
                <c:pt idx="19582">
                  <c:v>0.18253224368374404</c:v>
                </c:pt>
                <c:pt idx="19583">
                  <c:v>0.18251360320340906</c:v>
                </c:pt>
                <c:pt idx="19584">
                  <c:v>0.18249496557832234</c:v>
                </c:pt>
                <c:pt idx="19585">
                  <c:v>0.18247633080789855</c:v>
                </c:pt>
                <c:pt idx="19586">
                  <c:v>0.18245769889155444</c:v>
                </c:pt>
                <c:pt idx="19587">
                  <c:v>0.18243906982870944</c:v>
                </c:pt>
                <c:pt idx="19588">
                  <c:v>0.18242044361878001</c:v>
                </c:pt>
                <c:pt idx="19589">
                  <c:v>0.18240182026118373</c:v>
                </c:pt>
                <c:pt idx="19590">
                  <c:v>0.18238319975533882</c:v>
                </c:pt>
                <c:pt idx="19591">
                  <c:v>0.18236458210066148</c:v>
                </c:pt>
                <c:pt idx="19592">
                  <c:v>0.18234596729656999</c:v>
                </c:pt>
                <c:pt idx="19593">
                  <c:v>0.18232735534248432</c:v>
                </c:pt>
                <c:pt idx="19594">
                  <c:v>0.18230874623781984</c:v>
                </c:pt>
                <c:pt idx="19595">
                  <c:v>0.18229013998199825</c:v>
                </c:pt>
                <c:pt idx="19596">
                  <c:v>0.18227153657443487</c:v>
                </c:pt>
                <c:pt idx="19597">
                  <c:v>0.18225293601454931</c:v>
                </c:pt>
                <c:pt idx="19598">
                  <c:v>0.18223433830176269</c:v>
                </c:pt>
                <c:pt idx="19599">
                  <c:v>0.18221574343549143</c:v>
                </c:pt>
                <c:pt idx="19600">
                  <c:v>0.18219715141515391</c:v>
                </c:pt>
                <c:pt idx="19601">
                  <c:v>0.18217856224017165</c:v>
                </c:pt>
                <c:pt idx="19602">
                  <c:v>0.18215997590996358</c:v>
                </c:pt>
                <c:pt idx="19603">
                  <c:v>0.18214139242394944</c:v>
                </c:pt>
                <c:pt idx="19604">
                  <c:v>0.18212281178154752</c:v>
                </c:pt>
                <c:pt idx="19605">
                  <c:v>0.18210423398217979</c:v>
                </c:pt>
                <c:pt idx="19606">
                  <c:v>0.18208565902526391</c:v>
                </c:pt>
                <c:pt idx="19607">
                  <c:v>0.18206708691022253</c:v>
                </c:pt>
                <c:pt idx="19608">
                  <c:v>0.18204851763647353</c:v>
                </c:pt>
                <c:pt idx="19609">
                  <c:v>0.18202995120343823</c:v>
                </c:pt>
                <c:pt idx="19610">
                  <c:v>0.18201138761053878</c:v>
                </c:pt>
                <c:pt idx="19611">
                  <c:v>0.18199282685719451</c:v>
                </c:pt>
                <c:pt idx="19612">
                  <c:v>0.18197426894282531</c:v>
                </c:pt>
                <c:pt idx="19613">
                  <c:v>0.18195571386685341</c:v>
                </c:pt>
                <c:pt idx="19614">
                  <c:v>0.18193716162870049</c:v>
                </c:pt>
                <c:pt idx="19615">
                  <c:v>0.18191861222778741</c:v>
                </c:pt>
                <c:pt idx="19616">
                  <c:v>0.18190006566353564</c:v>
                </c:pt>
                <c:pt idx="19617">
                  <c:v>0.18188152193536672</c:v>
                </c:pt>
                <c:pt idx="19618">
                  <c:v>0.18186298104270329</c:v>
                </c:pt>
                <c:pt idx="19619">
                  <c:v>0.18184444298496594</c:v>
                </c:pt>
                <c:pt idx="19620">
                  <c:v>0.18182590776157614</c:v>
                </c:pt>
                <c:pt idx="19621">
                  <c:v>0.18180737537195821</c:v>
                </c:pt>
                <c:pt idx="19622">
                  <c:v>0.18178884581553428</c:v>
                </c:pt>
                <c:pt idx="19623">
                  <c:v>0.18177031909172536</c:v>
                </c:pt>
                <c:pt idx="19624">
                  <c:v>0.18175179519995471</c:v>
                </c:pt>
                <c:pt idx="19625">
                  <c:v>0.18173327413964571</c:v>
                </c:pt>
                <c:pt idx="19626">
                  <c:v>0.18171475591022157</c:v>
                </c:pt>
                <c:pt idx="19627">
                  <c:v>0.18169624051110447</c:v>
                </c:pt>
                <c:pt idx="19628">
                  <c:v>0.18167772794171608</c:v>
                </c:pt>
                <c:pt idx="19629">
                  <c:v>0.18165921820148398</c:v>
                </c:pt>
                <c:pt idx="19630">
                  <c:v>0.18164071128982884</c:v>
                </c:pt>
                <c:pt idx="19631">
                  <c:v>0.18162220720617497</c:v>
                </c:pt>
                <c:pt idx="19632">
                  <c:v>0.18160370594994618</c:v>
                </c:pt>
                <c:pt idx="19633">
                  <c:v>0.18158520752056717</c:v>
                </c:pt>
                <c:pt idx="19634">
                  <c:v>0.18156671191746099</c:v>
                </c:pt>
                <c:pt idx="19635">
                  <c:v>0.18154821914005181</c:v>
                </c:pt>
                <c:pt idx="19636">
                  <c:v>0.18152972918776444</c:v>
                </c:pt>
                <c:pt idx="19637">
                  <c:v>0.18151124206002486</c:v>
                </c:pt>
                <c:pt idx="19638">
                  <c:v>0.18149275775625526</c:v>
                </c:pt>
                <c:pt idx="19639">
                  <c:v>0.1814742762758815</c:v>
                </c:pt>
                <c:pt idx="19640">
                  <c:v>0.18145579761832994</c:v>
                </c:pt>
                <c:pt idx="19641">
                  <c:v>0.18143732178302469</c:v>
                </c:pt>
                <c:pt idx="19642">
                  <c:v>0.18141884876939085</c:v>
                </c:pt>
                <c:pt idx="19643">
                  <c:v>0.18140037857685337</c:v>
                </c:pt>
                <c:pt idx="19644">
                  <c:v>0.18138191120483818</c:v>
                </c:pt>
                <c:pt idx="19645">
                  <c:v>0.18136344665277293</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0.18121583168552446</c:v>
                </c:pt>
                <c:pt idx="19654">
                  <c:v>0.18119739248717687</c:v>
                </c:pt>
                <c:pt idx="19655">
                  <c:v>0.18117895610304163</c:v>
                </c:pt>
                <c:pt idx="19656">
                  <c:v>0.18116052253254883</c:v>
                </c:pt>
                <c:pt idx="19657">
                  <c:v>0.18114209177512569</c:v>
                </c:pt>
                <c:pt idx="19658">
                  <c:v>0.18112366383019704</c:v>
                </c:pt>
                <c:pt idx="19659">
                  <c:v>0.18110523869719453</c:v>
                </c:pt>
                <c:pt idx="19660">
                  <c:v>0.18108681637554197</c:v>
                </c:pt>
                <c:pt idx="19661">
                  <c:v>0.18106839686467158</c:v>
                </c:pt>
                <c:pt idx="19662">
                  <c:v>0.18104998016400875</c:v>
                </c:pt>
                <c:pt idx="19663">
                  <c:v>0.1810315662729815</c:v>
                </c:pt>
                <c:pt idx="19664">
                  <c:v>0.18101315519102185</c:v>
                </c:pt>
                <c:pt idx="19665">
                  <c:v>0.18099474691755371</c:v>
                </c:pt>
                <c:pt idx="19666">
                  <c:v>0.1809763414520103</c:v>
                </c:pt>
                <c:pt idx="19667">
                  <c:v>0.18095793879381691</c:v>
                </c:pt>
                <c:pt idx="19668">
                  <c:v>0.18093953894240591</c:v>
                </c:pt>
                <c:pt idx="19669">
                  <c:v>0.18092114189720443</c:v>
                </c:pt>
                <c:pt idx="19670">
                  <c:v>0.18090274765764094</c:v>
                </c:pt>
                <c:pt idx="19671">
                  <c:v>0.18088435622314736</c:v>
                </c:pt>
                <c:pt idx="19672">
                  <c:v>0.18086596759315254</c:v>
                </c:pt>
                <c:pt idx="19673">
                  <c:v>0.18084758176708687</c:v>
                </c:pt>
                <c:pt idx="19674">
                  <c:v>0.18082919874437844</c:v>
                </c:pt>
                <c:pt idx="19675">
                  <c:v>0.18081081852445871</c:v>
                </c:pt>
                <c:pt idx="19676">
                  <c:v>0.18079244110675874</c:v>
                </c:pt>
                <c:pt idx="19677">
                  <c:v>0.1807740664907064</c:v>
                </c:pt>
                <c:pt idx="19678">
                  <c:v>0.18075569467573449</c:v>
                </c:pt>
                <c:pt idx="19679">
                  <c:v>0.18073732566127376</c:v>
                </c:pt>
                <c:pt idx="19680">
                  <c:v>0.18071895944675342</c:v>
                </c:pt>
                <c:pt idx="19681">
                  <c:v>0.18070059603160479</c:v>
                </c:pt>
                <c:pt idx="19682">
                  <c:v>0.18068223541526096</c:v>
                </c:pt>
                <c:pt idx="19683">
                  <c:v>0.18066387759715041</c:v>
                </c:pt>
                <c:pt idx="19684">
                  <c:v>0.18064552257670591</c:v>
                </c:pt>
                <c:pt idx="19685">
                  <c:v>0.18062717035335937</c:v>
                </c:pt>
                <c:pt idx="19686">
                  <c:v>0.18060882092654218</c:v>
                </c:pt>
                <c:pt idx="19687">
                  <c:v>0.18059047429568603</c:v>
                </c:pt>
                <c:pt idx="19688">
                  <c:v>0.18057213046022397</c:v>
                </c:pt>
                <c:pt idx="19689">
                  <c:v>0.18055378941958525</c:v>
                </c:pt>
                <c:pt idx="19690">
                  <c:v>0.18053545117320582</c:v>
                </c:pt>
                <c:pt idx="19691">
                  <c:v>0.18051711572051471</c:v>
                </c:pt>
                <c:pt idx="19692">
                  <c:v>0.18049878306094777</c:v>
                </c:pt>
                <c:pt idx="19693">
                  <c:v>0.18048045319393502</c:v>
                </c:pt>
                <c:pt idx="19694">
                  <c:v>0.18046212611890974</c:v>
                </c:pt>
                <c:pt idx="19695">
                  <c:v>0.18044380183530737</c:v>
                </c:pt>
                <c:pt idx="19696">
                  <c:v>0.18042548034255759</c:v>
                </c:pt>
                <c:pt idx="19697">
                  <c:v>0.18040716164009588</c:v>
                </c:pt>
                <c:pt idx="19698">
                  <c:v>0.18038884572735484</c:v>
                </c:pt>
                <c:pt idx="19699">
                  <c:v>0.18037053260376787</c:v>
                </c:pt>
                <c:pt idx="19700">
                  <c:v>0.18035222226876968</c:v>
                </c:pt>
                <c:pt idx="19701">
                  <c:v>0.18033391472179391</c:v>
                </c:pt>
                <c:pt idx="19702">
                  <c:v>0.18031560996227394</c:v>
                </c:pt>
                <c:pt idx="19703">
                  <c:v>0.18029730798964441</c:v>
                </c:pt>
                <c:pt idx="19704">
                  <c:v>0.18027900880333891</c:v>
                </c:pt>
                <c:pt idx="19705">
                  <c:v>0.18026071240279318</c:v>
                </c:pt>
                <c:pt idx="19706">
                  <c:v>0.18024241878744104</c:v>
                </c:pt>
                <c:pt idx="19707">
                  <c:v>0.18022412795671522</c:v>
                </c:pt>
                <c:pt idx="19708">
                  <c:v>0.1802058399100539</c:v>
                </c:pt>
                <c:pt idx="19709">
                  <c:v>0.18018755464689071</c:v>
                </c:pt>
                <c:pt idx="19710">
                  <c:v>0.18016927216666143</c:v>
                </c:pt>
                <c:pt idx="19711">
                  <c:v>0.18015099246879931</c:v>
                </c:pt>
                <c:pt idx="19712">
                  <c:v>0.18013271555274196</c:v>
                </c:pt>
                <c:pt idx="19713">
                  <c:v>0.18011444141792546</c:v>
                </c:pt>
                <c:pt idx="19714">
                  <c:v>0.18009617006378181</c:v>
                </c:pt>
                <c:pt idx="19715">
                  <c:v>0.18007790148975059</c:v>
                </c:pt>
                <c:pt idx="19716">
                  <c:v>0.18005963569526723</c:v>
                </c:pt>
                <c:pt idx="19717">
                  <c:v>0.18004137267976594</c:v>
                </c:pt>
                <c:pt idx="19718">
                  <c:v>0.1800231124426849</c:v>
                </c:pt>
                <c:pt idx="19719">
                  <c:v>0.18000485498346044</c:v>
                </c:pt>
                <c:pt idx="19720">
                  <c:v>0.17998660030152791</c:v>
                </c:pt>
                <c:pt idx="19721">
                  <c:v>0.17996834839632656</c:v>
                </c:pt>
                <c:pt idx="19722">
                  <c:v>0.17995009926728844</c:v>
                </c:pt>
                <c:pt idx="19723">
                  <c:v>0.17993185291385519</c:v>
                </c:pt>
                <c:pt idx="19724">
                  <c:v>0.17991360933546333</c:v>
                </c:pt>
                <c:pt idx="19725">
                  <c:v>0.17989536853154744</c:v>
                </c:pt>
                <c:pt idx="19726">
                  <c:v>0.17987713050154744</c:v>
                </c:pt>
                <c:pt idx="19727">
                  <c:v>0.17985889524490031</c:v>
                </c:pt>
                <c:pt idx="19728">
                  <c:v>0.17984066276104371</c:v>
                </c:pt>
                <c:pt idx="19729">
                  <c:v>0.17982243304941595</c:v>
                </c:pt>
                <c:pt idx="19730">
                  <c:v>0.17980420610945391</c:v>
                </c:pt>
                <c:pt idx="19731">
                  <c:v>0.17978598194059664</c:v>
                </c:pt>
                <c:pt idx="19732">
                  <c:v>0.17976776054228244</c:v>
                </c:pt>
                <c:pt idx="19733">
                  <c:v>0.17974954191394821</c:v>
                </c:pt>
                <c:pt idx="19734">
                  <c:v>0.17973132605503514</c:v>
                </c:pt>
                <c:pt idx="19735">
                  <c:v>0.17971311296497974</c:v>
                </c:pt>
                <c:pt idx="19736">
                  <c:v>0.17969490264322224</c:v>
                </c:pt>
                <c:pt idx="19737">
                  <c:v>0.17967669508920089</c:v>
                </c:pt>
                <c:pt idx="19738">
                  <c:v>0.17965849030235592</c:v>
                </c:pt>
                <c:pt idx="19739">
                  <c:v>0.17964028828212564</c:v>
                </c:pt>
                <c:pt idx="19740">
                  <c:v>0.17962208902794821</c:v>
                </c:pt>
                <c:pt idx="19741">
                  <c:v>0.17960389253926609</c:v>
                </c:pt>
                <c:pt idx="19742">
                  <c:v>0.17958569881551648</c:v>
                </c:pt>
                <c:pt idx="19743">
                  <c:v>0.17956750785614151</c:v>
                </c:pt>
                <c:pt idx="19744">
                  <c:v>0.17954931966057874</c:v>
                </c:pt>
                <c:pt idx="19745">
                  <c:v>0.17953113422827024</c:v>
                </c:pt>
                <c:pt idx="19746">
                  <c:v>0.1795129515586554</c:v>
                </c:pt>
                <c:pt idx="19747">
                  <c:v>0.17949477165117494</c:v>
                </c:pt>
                <c:pt idx="19748">
                  <c:v>0.17947659450527001</c:v>
                </c:pt>
                <c:pt idx="19749">
                  <c:v>0.17945842012038002</c:v>
                </c:pt>
                <c:pt idx="19750">
                  <c:v>0.17944024849594659</c:v>
                </c:pt>
                <c:pt idx="19751">
                  <c:v>0.17942207963140941</c:v>
                </c:pt>
                <c:pt idx="19752">
                  <c:v>0.17940391352621243</c:v>
                </c:pt>
                <c:pt idx="19753">
                  <c:v>0.17938575017979391</c:v>
                </c:pt>
                <c:pt idx="19754">
                  <c:v>0.17936758959159763</c:v>
                </c:pt>
                <c:pt idx="19755">
                  <c:v>0.17934943176106447</c:v>
                </c:pt>
                <c:pt idx="19756">
                  <c:v>0.17933127668763341</c:v>
                </c:pt>
                <c:pt idx="19757">
                  <c:v>0.1793131243707502</c:v>
                </c:pt>
                <c:pt idx="19758">
                  <c:v>0.1792949748098554</c:v>
                </c:pt>
                <c:pt idx="19759">
                  <c:v>0.1792768280043909</c:v>
                </c:pt>
                <c:pt idx="19760">
                  <c:v>0.17925868395379901</c:v>
                </c:pt>
                <c:pt idx="19761">
                  <c:v>0.17924054265752301</c:v>
                </c:pt>
                <c:pt idx="19762">
                  <c:v>0.17922240411500381</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0.17907739484327731</c:v>
                </c:pt>
                <c:pt idx="19771">
                  <c:v>0.17905928105951394</c:v>
                </c:pt>
                <c:pt idx="19772">
                  <c:v>0.17904117002394204</c:v>
                </c:pt>
                <c:pt idx="19773">
                  <c:v>0.17902306173600521</c:v>
                </c:pt>
                <c:pt idx="19774">
                  <c:v>0.17900495619514781</c:v>
                </c:pt>
                <c:pt idx="19775">
                  <c:v>0.17898685340081294</c:v>
                </c:pt>
                <c:pt idx="19776">
                  <c:v>0.17896875335244763</c:v>
                </c:pt>
                <c:pt idx="19777">
                  <c:v>0.17895065604949378</c:v>
                </c:pt>
                <c:pt idx="19778">
                  <c:v>0.17893256149139802</c:v>
                </c:pt>
                <c:pt idx="19779">
                  <c:v>0.17891446967760433</c:v>
                </c:pt>
                <c:pt idx="19780">
                  <c:v>0.17889638060755741</c:v>
                </c:pt>
                <c:pt idx="19781">
                  <c:v>0.1788782942807039</c:v>
                </c:pt>
                <c:pt idx="19782">
                  <c:v>0.17886021069648891</c:v>
                </c:pt>
                <c:pt idx="19783">
                  <c:v>0.17884212985435691</c:v>
                </c:pt>
                <c:pt idx="19784">
                  <c:v>0.17882405175375432</c:v>
                </c:pt>
                <c:pt idx="19785">
                  <c:v>0.17880597639412679</c:v>
                </c:pt>
                <c:pt idx="19786">
                  <c:v>0.17878790377492093</c:v>
                </c:pt>
                <c:pt idx="19787">
                  <c:v>0.17876983389558138</c:v>
                </c:pt>
                <c:pt idx="19788">
                  <c:v>0.1787517667555541</c:v>
                </c:pt>
                <c:pt idx="19789">
                  <c:v>0.1787337023542872</c:v>
                </c:pt>
                <c:pt idx="19790">
                  <c:v>0.1787156406912272</c:v>
                </c:pt>
                <c:pt idx="19791">
                  <c:v>0.17869758176581779</c:v>
                </c:pt>
                <c:pt idx="19792">
                  <c:v>0.17867952557750877</c:v>
                </c:pt>
                <c:pt idx="19793">
                  <c:v>0.17866147212574601</c:v>
                </c:pt>
                <c:pt idx="19794">
                  <c:v>0.17864342140997674</c:v>
                </c:pt>
                <c:pt idx="19795">
                  <c:v>0.17862537342964752</c:v>
                </c:pt>
                <c:pt idx="19796">
                  <c:v>0.17860732818420641</c:v>
                </c:pt>
                <c:pt idx="19797">
                  <c:v>0.17858928567310101</c:v>
                </c:pt>
                <c:pt idx="19798">
                  <c:v>0.17857124589577741</c:v>
                </c:pt>
                <c:pt idx="19799">
                  <c:v>0.17855320885168471</c:v>
                </c:pt>
                <c:pt idx="19800">
                  <c:v>0.17853517454027132</c:v>
                </c:pt>
                <c:pt idx="19801">
                  <c:v>0.17851714296098353</c:v>
                </c:pt>
                <c:pt idx="19802">
                  <c:v>0.17849911411327074</c:v>
                </c:pt>
                <c:pt idx="19803">
                  <c:v>0.17848108799657991</c:v>
                </c:pt>
                <c:pt idx="19804">
                  <c:v>0.17846306461036177</c:v>
                </c:pt>
                <c:pt idx="19805">
                  <c:v>0.17844504395406302</c:v>
                </c:pt>
                <c:pt idx="19806">
                  <c:v>0.17842702602713237</c:v>
                </c:pt>
                <c:pt idx="19807">
                  <c:v>0.17840901082901894</c:v>
                </c:pt>
                <c:pt idx="19808">
                  <c:v>0.17839099835917271</c:v>
                </c:pt>
                <c:pt idx="19809">
                  <c:v>0.17837298861704179</c:v>
                </c:pt>
                <c:pt idx="19810">
                  <c:v>0.17835498160207591</c:v>
                </c:pt>
                <c:pt idx="19811">
                  <c:v>0.17833697731372414</c:v>
                </c:pt>
                <c:pt idx="19812">
                  <c:v>0.17831897575143699</c:v>
                </c:pt>
                <c:pt idx="19813">
                  <c:v>0.17830097691466185</c:v>
                </c:pt>
                <c:pt idx="19814">
                  <c:v>0.17828298080285152</c:v>
                </c:pt>
                <c:pt idx="19815">
                  <c:v>0.17826498741545369</c:v>
                </c:pt>
                <c:pt idx="19816">
                  <c:v>0.17824699675191924</c:v>
                </c:pt>
                <c:pt idx="19817">
                  <c:v>0.17822900881169809</c:v>
                </c:pt>
                <c:pt idx="19818">
                  <c:v>0.17821102359424129</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0.17806723980817998</c:v>
                </c:pt>
                <c:pt idx="19827">
                  <c:v>0.17804927907088799</c:v>
                </c:pt>
                <c:pt idx="19828">
                  <c:v>0.17803132105087199</c:v>
                </c:pt>
                <c:pt idx="19829">
                  <c:v>0.17801336574758386</c:v>
                </c:pt>
                <c:pt idx="19830">
                  <c:v>0.17799541316047518</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0.17785189018034439</c:v>
                </c:pt>
                <c:pt idx="19839">
                  <c:v>0.17783396201421264</c:v>
                </c:pt>
                <c:pt idx="19840">
                  <c:v>0.17781603655878891</c:v>
                </c:pt>
                <c:pt idx="19841">
                  <c:v>0.17779811381352628</c:v>
                </c:pt>
                <c:pt idx="19842">
                  <c:v>0.17778019377787796</c:v>
                </c:pt>
                <c:pt idx="19843">
                  <c:v>0.17776227645129786</c:v>
                </c:pt>
                <c:pt idx="19844">
                  <c:v>0.17774436183323997</c:v>
                </c:pt>
                <c:pt idx="19845">
                  <c:v>0.17772644992315753</c:v>
                </c:pt>
                <c:pt idx="19846">
                  <c:v>0.17770854072050674</c:v>
                </c:pt>
                <c:pt idx="19847">
                  <c:v>0.17769063422474088</c:v>
                </c:pt>
                <c:pt idx="19848">
                  <c:v>0.17767273043531479</c:v>
                </c:pt>
                <c:pt idx="19849">
                  <c:v>0.17765482935168267</c:v>
                </c:pt>
                <c:pt idx="19850">
                  <c:v>0.17763693097329991</c:v>
                </c:pt>
                <c:pt idx="19851">
                  <c:v>0.17761903529962147</c:v>
                </c:pt>
                <c:pt idx="19852">
                  <c:v>0.17760114233010094</c:v>
                </c:pt>
                <c:pt idx="19853">
                  <c:v>0.17758325206419581</c:v>
                </c:pt>
                <c:pt idx="19854">
                  <c:v>0.17756536450135968</c:v>
                </c:pt>
                <c:pt idx="19855">
                  <c:v>0.17754747964104794</c:v>
                </c:pt>
                <c:pt idx="19856">
                  <c:v>0.17752959748271729</c:v>
                </c:pt>
                <c:pt idx="19857">
                  <c:v>0.17751171802582341</c:v>
                </c:pt>
                <c:pt idx="19858">
                  <c:v>0.17749384126982212</c:v>
                </c:pt>
                <c:pt idx="19859">
                  <c:v>0.17747596721416795</c:v>
                </c:pt>
                <c:pt idx="19860">
                  <c:v>0.17745809585831959</c:v>
                </c:pt>
                <c:pt idx="19861">
                  <c:v>0.17744022720173094</c:v>
                </c:pt>
                <c:pt idx="19862">
                  <c:v>0.17742236124385985</c:v>
                </c:pt>
                <c:pt idx="19863">
                  <c:v>0.17740449798416369</c:v>
                </c:pt>
                <c:pt idx="19864">
                  <c:v>0.17738663742209682</c:v>
                </c:pt>
                <c:pt idx="19865">
                  <c:v>0.17736877955711691</c:v>
                </c:pt>
                <c:pt idx="19866">
                  <c:v>0.17735092438868133</c:v>
                </c:pt>
                <c:pt idx="19867">
                  <c:v>0.17733307191624847</c:v>
                </c:pt>
                <c:pt idx="19868">
                  <c:v>0.17731522213927434</c:v>
                </c:pt>
                <c:pt idx="19869">
                  <c:v>0.17729737505721602</c:v>
                </c:pt>
                <c:pt idx="19870">
                  <c:v>0.17727953066953028</c:v>
                </c:pt>
                <c:pt idx="19871">
                  <c:v>0.17726168897567671</c:v>
                </c:pt>
                <c:pt idx="19872">
                  <c:v>0.17724384997511244</c:v>
                </c:pt>
                <c:pt idx="19873">
                  <c:v>0.17722601366729554</c:v>
                </c:pt>
                <c:pt idx="19874">
                  <c:v>0.17720818005168332</c:v>
                </c:pt>
                <c:pt idx="19875">
                  <c:v>0.17719034912773446</c:v>
                </c:pt>
                <c:pt idx="19876">
                  <c:v>0.17717252089490637</c:v>
                </c:pt>
                <c:pt idx="19877">
                  <c:v>0.17715469535265937</c:v>
                </c:pt>
                <c:pt idx="19878">
                  <c:v>0.1771368725004514</c:v>
                </c:pt>
                <c:pt idx="19879">
                  <c:v>0.17711905233774131</c:v>
                </c:pt>
                <c:pt idx="19880">
                  <c:v>0.17710123486398671</c:v>
                </c:pt>
                <c:pt idx="19881">
                  <c:v>0.17708342007864802</c:v>
                </c:pt>
                <c:pt idx="19882">
                  <c:v>0.17706560798118406</c:v>
                </c:pt>
                <c:pt idx="19883">
                  <c:v>0.17704779857105496</c:v>
                </c:pt>
                <c:pt idx="19884">
                  <c:v>0.17702999184771817</c:v>
                </c:pt>
                <c:pt idx="19885">
                  <c:v>0.17701218781063482</c:v>
                </c:pt>
                <c:pt idx="19886">
                  <c:v>0.17699438645926449</c:v>
                </c:pt>
                <c:pt idx="19887">
                  <c:v>0.17697658779306474</c:v>
                </c:pt>
                <c:pt idx="19888">
                  <c:v>0.17695879181150004</c:v>
                </c:pt>
                <c:pt idx="19889">
                  <c:v>0.17694099851402686</c:v>
                </c:pt>
                <c:pt idx="19890">
                  <c:v>0.17692320790010541</c:v>
                </c:pt>
                <c:pt idx="19891">
                  <c:v>0.17690541996919901</c:v>
                </c:pt>
                <c:pt idx="19892">
                  <c:v>0.17688763472076521</c:v>
                </c:pt>
                <c:pt idx="19893">
                  <c:v>0.17686985215426718</c:v>
                </c:pt>
                <c:pt idx="19894">
                  <c:v>0.176852072269163</c:v>
                </c:pt>
                <c:pt idx="19895">
                  <c:v>0.17683429506491571</c:v>
                </c:pt>
                <c:pt idx="19896">
                  <c:v>0.17681652054098571</c:v>
                </c:pt>
                <c:pt idx="19897">
                  <c:v>0.17679874869683487</c:v>
                </c:pt>
                <c:pt idx="19898">
                  <c:v>0.17678097953192307</c:v>
                </c:pt>
                <c:pt idx="19899">
                  <c:v>0.17676321304571191</c:v>
                </c:pt>
                <c:pt idx="19900">
                  <c:v>0.17674544923766525</c:v>
                </c:pt>
                <c:pt idx="19901">
                  <c:v>0.17672768810724207</c:v>
                </c:pt>
                <c:pt idx="19902">
                  <c:v>0.17670992965390483</c:v>
                </c:pt>
                <c:pt idx="19903">
                  <c:v>0.17669217387711691</c:v>
                </c:pt>
                <c:pt idx="19904">
                  <c:v>0.17667442077633971</c:v>
                </c:pt>
                <c:pt idx="19905">
                  <c:v>0.17665667035103527</c:v>
                </c:pt>
                <c:pt idx="19906">
                  <c:v>0.1766389226006663</c:v>
                </c:pt>
                <c:pt idx="19907">
                  <c:v>0.17662117752469525</c:v>
                </c:pt>
                <c:pt idx="19908">
                  <c:v>0.17660343512258536</c:v>
                </c:pt>
                <c:pt idx="19909">
                  <c:v>0.17658569539379781</c:v>
                </c:pt>
                <c:pt idx="19910">
                  <c:v>0.17656795833779781</c:v>
                </c:pt>
                <c:pt idx="19911">
                  <c:v>0.1765502239540461</c:v>
                </c:pt>
                <c:pt idx="19912">
                  <c:v>0.17653249224200843</c:v>
                </c:pt>
                <c:pt idx="19913">
                  <c:v>0.1765147632011454</c:v>
                </c:pt>
                <c:pt idx="19914">
                  <c:v>0.17649703683092413</c:v>
                </c:pt>
                <c:pt idx="19915">
                  <c:v>0.17647931313080378</c:v>
                </c:pt>
                <c:pt idx="19916">
                  <c:v>0.17646159210025114</c:v>
                </c:pt>
                <c:pt idx="19917">
                  <c:v>0.17644387373872894</c:v>
                </c:pt>
                <c:pt idx="19918">
                  <c:v>0.17642615804570241</c:v>
                </c:pt>
                <c:pt idx="19919">
                  <c:v>0.17640844502063543</c:v>
                </c:pt>
                <c:pt idx="19920">
                  <c:v>0.17639073466299113</c:v>
                </c:pt>
                <c:pt idx="19921">
                  <c:v>0.17637302697223384</c:v>
                </c:pt>
                <c:pt idx="19922">
                  <c:v>0.17635532194782991</c:v>
                </c:pt>
                <c:pt idx="19923">
                  <c:v>0.17633761958924293</c:v>
                </c:pt>
                <c:pt idx="19924">
                  <c:v>0.17631991989593873</c:v>
                </c:pt>
                <c:pt idx="19925">
                  <c:v>0.17630222286738068</c:v>
                </c:pt>
                <c:pt idx="19926">
                  <c:v>0.17628452850303405</c:v>
                </c:pt>
                <c:pt idx="19927">
                  <c:v>0.17626683680236677</c:v>
                </c:pt>
                <c:pt idx="19928">
                  <c:v>0.17624914776484027</c:v>
                </c:pt>
                <c:pt idx="19929">
                  <c:v>0.17623146138992249</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0.17609006618038078</c:v>
                </c:pt>
                <c:pt idx="19938">
                  <c:v>0.17607240374490629</c:v>
                </c:pt>
                <c:pt idx="19939">
                  <c:v>0.1760547439667032</c:v>
                </c:pt>
                <c:pt idx="19940">
                  <c:v>0.17603708684523875</c:v>
                </c:pt>
                <c:pt idx="19941">
                  <c:v>0.17601943237997802</c:v>
                </c:pt>
                <c:pt idx="19942">
                  <c:v>0.17600178057038923</c:v>
                </c:pt>
                <c:pt idx="19943">
                  <c:v>0.17598413141594027</c:v>
                </c:pt>
                <c:pt idx="19944">
                  <c:v>0.17596648491609837</c:v>
                </c:pt>
                <c:pt idx="19945">
                  <c:v>0.17594884107033093</c:v>
                </c:pt>
                <c:pt idx="19946">
                  <c:v>0.17593119987810543</c:v>
                </c:pt>
                <c:pt idx="19947">
                  <c:v>0.17591356133888975</c:v>
                </c:pt>
                <c:pt idx="19948">
                  <c:v>0.17589592545215341</c:v>
                </c:pt>
                <c:pt idx="19949">
                  <c:v>0.17587829221736412</c:v>
                </c:pt>
                <c:pt idx="19950">
                  <c:v>0.17586066163398817</c:v>
                </c:pt>
                <c:pt idx="19951">
                  <c:v>0.17584303370149812</c:v>
                </c:pt>
                <c:pt idx="19952">
                  <c:v>0.17582540841935734</c:v>
                </c:pt>
                <c:pt idx="19953">
                  <c:v>0.17580778578703907</c:v>
                </c:pt>
                <c:pt idx="19954">
                  <c:v>0.17579016580400891</c:v>
                </c:pt>
                <c:pt idx="19955">
                  <c:v>0.17577254846973792</c:v>
                </c:pt>
                <c:pt idx="19956">
                  <c:v>0.17575493378369494</c:v>
                </c:pt>
                <c:pt idx="19957">
                  <c:v>0.17573732174534878</c:v>
                </c:pt>
                <c:pt idx="19958">
                  <c:v>0.17571971235416844</c:v>
                </c:pt>
                <c:pt idx="19959">
                  <c:v>0.17570210560962354</c:v>
                </c:pt>
                <c:pt idx="19960">
                  <c:v>0.1756845015111845</c:v>
                </c:pt>
                <c:pt idx="19961">
                  <c:v>0.17566690005832128</c:v>
                </c:pt>
                <c:pt idx="19962">
                  <c:v>0.17564930125050221</c:v>
                </c:pt>
                <c:pt idx="19963">
                  <c:v>0.17563170508719891</c:v>
                </c:pt>
                <c:pt idx="19964">
                  <c:v>0.17561411156788129</c:v>
                </c:pt>
                <c:pt idx="19965">
                  <c:v>0.17559652069201814</c:v>
                </c:pt>
                <c:pt idx="19966">
                  <c:v>0.1755789324590819</c:v>
                </c:pt>
                <c:pt idx="19967">
                  <c:v>0.17556134686854241</c:v>
                </c:pt>
                <c:pt idx="19968">
                  <c:v>0.1755437639198702</c:v>
                </c:pt>
                <c:pt idx="19969">
                  <c:v>0.17552618361253641</c:v>
                </c:pt>
                <c:pt idx="19970">
                  <c:v>0.17550860594601173</c:v>
                </c:pt>
                <c:pt idx="19971">
                  <c:v>0.17549103091976809</c:v>
                </c:pt>
                <c:pt idx="19972">
                  <c:v>0.17547345853327548</c:v>
                </c:pt>
                <c:pt idx="19973">
                  <c:v>0.17545588878600593</c:v>
                </c:pt>
                <c:pt idx="19974">
                  <c:v>0.1754383216774312</c:v>
                </c:pt>
                <c:pt idx="19975">
                  <c:v>0.17542075720702099</c:v>
                </c:pt>
                <c:pt idx="19976">
                  <c:v>0.17540319537425039</c:v>
                </c:pt>
                <c:pt idx="19977">
                  <c:v>0.17538563617858838</c:v>
                </c:pt>
                <c:pt idx="19978">
                  <c:v>0.17536807961950887</c:v>
                </c:pt>
                <c:pt idx="19979">
                  <c:v>0.17535052569648352</c:v>
                </c:pt>
                <c:pt idx="19980">
                  <c:v>0.17533297440898435</c:v>
                </c:pt>
                <c:pt idx="19981">
                  <c:v>0.17531542575648462</c:v>
                </c:pt>
                <c:pt idx="19982">
                  <c:v>0.17529787973845481</c:v>
                </c:pt>
                <c:pt idx="19983">
                  <c:v>0.17528033635437043</c:v>
                </c:pt>
                <c:pt idx="19984">
                  <c:v>0.17526279560370145</c:v>
                </c:pt>
                <c:pt idx="19985">
                  <c:v>0.17524525748592415</c:v>
                </c:pt>
                <c:pt idx="19986">
                  <c:v>0.17522772200050737</c:v>
                </c:pt>
                <c:pt idx="19987">
                  <c:v>0.17521018914692923</c:v>
                </c:pt>
                <c:pt idx="19988">
                  <c:v>0.17519265892465732</c:v>
                </c:pt>
                <c:pt idx="19989">
                  <c:v>0.17517513133317095</c:v>
                </c:pt>
                <c:pt idx="19990">
                  <c:v>0.17515760637194053</c:v>
                </c:pt>
                <c:pt idx="19991">
                  <c:v>0.17514008404044107</c:v>
                </c:pt>
                <c:pt idx="19992">
                  <c:v>0.17512256433814383</c:v>
                </c:pt>
                <c:pt idx="19993">
                  <c:v>0.17510504726452683</c:v>
                </c:pt>
                <c:pt idx="19994">
                  <c:v>0.17508753281906209</c:v>
                </c:pt>
                <c:pt idx="19995">
                  <c:v>0.1750700210012229</c:v>
                </c:pt>
                <c:pt idx="19996">
                  <c:v>0.17505251181048531</c:v>
                </c:pt>
                <c:pt idx="19997">
                  <c:v>0.17503500524632404</c:v>
                </c:pt>
                <c:pt idx="19998">
                  <c:v>0.17501750130821164</c:v>
                </c:pt>
                <c:pt idx="19999">
                  <c:v>0.17499999999562588</c:v>
                </c:pt>
              </c:numCache>
            </c:numRef>
          </c:yVal>
        </c:ser>
        <c:axId val="224084736"/>
        <c:axId val="226508800"/>
      </c:scatterChart>
      <c:valAx>
        <c:axId val="224084736"/>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title>
        <c:numFmt formatCode="General" sourceLinked="1"/>
        <c:tickLblPos val="nextTo"/>
        <c:crossAx val="226508800"/>
        <c:crossesAt val="1.0000000000000041E-3"/>
        <c:crossBetween val="midCat"/>
      </c:valAx>
      <c:valAx>
        <c:axId val="226508800"/>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3922E-3"/>
              <c:y val="0.35568585990879398"/>
            </c:manualLayout>
          </c:layout>
        </c:title>
        <c:numFmt formatCode="0.E+00" sourceLinked="0"/>
        <c:tickLblPos val="nextTo"/>
        <c:crossAx val="224084736"/>
        <c:crosses val="autoZero"/>
        <c:crossBetween val="midCat"/>
      </c:valAx>
    </c:plotArea>
    <c:legend>
      <c:legendPos val="r"/>
      <c:layout>
        <c:manualLayout>
          <c:xMode val="edge"/>
          <c:yMode val="edge"/>
          <c:x val="0.62360441473857686"/>
          <c:y val="0.1654052453969575"/>
          <c:w val="0.31897992282105553"/>
          <c:h val="0.2775963530874444"/>
        </c:manualLayout>
      </c:layout>
    </c:legend>
    <c:plotVisOnly val="1"/>
  </c:chart>
  <c:spPr>
    <a:effectLst>
      <a:outerShdw blurRad="50800" dist="38100" dir="2700000" algn="tl" rotWithShape="0">
        <a:prstClr val="black">
          <a:alpha val="40000"/>
        </a:prstClr>
      </a:outerShdw>
    </a:effectLst>
  </c:spPr>
  <c:txPr>
    <a:bodyPr/>
    <a:lstStyle/>
    <a:p>
      <a:pPr>
        <a:defRPr sz="14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185"/>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1.0000000000000032E-4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0.330100000000001</c:v>
                </c:pt>
                <c:pt idx="34">
                  <c:v>0.34010000000000018</c:v>
                </c:pt>
                <c:pt idx="35">
                  <c:v>0.3501000000000003</c:v>
                </c:pt>
                <c:pt idx="36">
                  <c:v>0.36010000000000031</c:v>
                </c:pt>
                <c:pt idx="37">
                  <c:v>0.37010000000000032</c:v>
                </c:pt>
                <c:pt idx="38">
                  <c:v>0.38010000000000038</c:v>
                </c:pt>
                <c:pt idx="39">
                  <c:v>0.39010000000000095</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0.63010000000000188</c:v>
                </c:pt>
                <c:pt idx="64">
                  <c:v>0.64010000000000211</c:v>
                </c:pt>
                <c:pt idx="65">
                  <c:v>0.65010000000000212</c:v>
                </c:pt>
                <c:pt idx="66">
                  <c:v>0.66010000000000213</c:v>
                </c:pt>
                <c:pt idx="67">
                  <c:v>0.67010000000000225</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0.760100000000002</c:v>
                </c:pt>
                <c:pt idx="77">
                  <c:v>0.77010000000000223</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1.1901000000000037</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1.6901000000000042</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1.9401000000000044</c:v>
                </c:pt>
                <c:pt idx="195">
                  <c:v>1.9501000000000044</c:v>
                </c:pt>
                <c:pt idx="196">
                  <c:v>1.9601000000000044</c:v>
                </c:pt>
                <c:pt idx="197">
                  <c:v>1.9701000000000044</c:v>
                </c:pt>
                <c:pt idx="198">
                  <c:v>1.9801000000000044</c:v>
                </c:pt>
                <c:pt idx="199">
                  <c:v>1.9901000000000049</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2.4700999999999858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2.8100999999999781</c:v>
                </c:pt>
                <c:pt idx="282">
                  <c:v>2.8200999999999827</c:v>
                </c:pt>
                <c:pt idx="283">
                  <c:v>2.8300999999999776</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3.3900999999999657</c:v>
                </c:pt>
                <c:pt idx="340">
                  <c:v>3.4000999999999717</c:v>
                </c:pt>
                <c:pt idx="341">
                  <c:v>3.4100999999999657</c:v>
                </c:pt>
                <c:pt idx="342">
                  <c:v>3.4200999999999713</c:v>
                </c:pt>
                <c:pt idx="343">
                  <c:v>3.4300999999999653</c:v>
                </c:pt>
                <c:pt idx="344">
                  <c:v>3.4400999999999708</c:v>
                </c:pt>
                <c:pt idx="345">
                  <c:v>3.4500999999999649</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4.9300999999999506</c:v>
                </c:pt>
                <c:pt idx="494">
                  <c:v>4.9400999999999424</c:v>
                </c:pt>
                <c:pt idx="495">
                  <c:v>4.9500999999999404</c:v>
                </c:pt>
                <c:pt idx="496">
                  <c:v>4.9600999999999384</c:v>
                </c:pt>
                <c:pt idx="497">
                  <c:v>4.9700999999999507</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0.34944230992297037</c:v>
                </c:pt>
                <c:pt idx="4">
                  <c:v>0.35005379711429835</c:v>
                </c:pt>
                <c:pt idx="5">
                  <c:v>0.35084213715352158</c:v>
                </c:pt>
                <c:pt idx="6">
                  <c:v>0.3518093257816105</c:v>
                </c:pt>
                <c:pt idx="7">
                  <c:v>0.35295782446051516</c:v>
                </c:pt>
                <c:pt idx="8">
                  <c:v>0.35429057463521368</c:v>
                </c:pt>
                <c:pt idx="9">
                  <c:v>0.35581101492417888</c:v>
                </c:pt>
                <c:pt idx="10">
                  <c:v>0.35752310141735832</c:v>
                </c:pt>
                <c:pt idx="11">
                  <c:v>0.35943133129584892</c:v>
                </c:pt>
                <c:pt idx="12">
                  <c:v>0.36154077002601231</c:v>
                </c:pt>
                <c:pt idx="13">
                  <c:v>0.36385708242370135</c:v>
                </c:pt>
                <c:pt idx="14">
                  <c:v>0.36638656793215052</c:v>
                </c:pt>
                <c:pt idx="15">
                  <c:v>0.36913620051112411</c:v>
                </c:pt>
                <c:pt idx="16">
                  <c:v>0.37211367359603997</c:v>
                </c:pt>
                <c:pt idx="17">
                  <c:v>0.3753274506552125</c:v>
                </c:pt>
                <c:pt idx="18">
                  <c:v>0.37878682195297497</c:v>
                </c:pt>
                <c:pt idx="19">
                  <c:v>0.38250196821746979</c:v>
                </c:pt>
                <c:pt idx="20">
                  <c:v>0.38648403201699782</c:v>
                </c:pt>
                <c:pt idx="21">
                  <c:v>0.39074519777015831</c:v>
                </c:pt>
                <c:pt idx="22">
                  <c:v>0.39529878145576014</c:v>
                </c:pt>
                <c:pt idx="23">
                  <c:v>0.4001593312523094</c:v>
                </c:pt>
                <c:pt idx="24">
                  <c:v>0.40534274052795288</c:v>
                </c:pt>
                <c:pt idx="25">
                  <c:v>0.41086637482553545</c:v>
                </c:pt>
                <c:pt idx="26">
                  <c:v>0.41674921475020466</c:v>
                </c:pt>
                <c:pt idx="27">
                  <c:v>0.42301201697652296</c:v>
                </c:pt>
                <c:pt idx="28">
                  <c:v>0.42967749595774379</c:v>
                </c:pt>
                <c:pt idx="29">
                  <c:v>0.43677052935350258</c:v>
                </c:pt>
                <c:pt idx="30">
                  <c:v>0.44431839070774976</c:v>
                </c:pt>
                <c:pt idx="31">
                  <c:v>0.4523510135238808</c:v>
                </c:pt>
                <c:pt idx="32">
                  <c:v>0.46090129162068388</c:v>
                </c:pt>
                <c:pt idx="33">
                  <c:v>0.47000542153759228</c:v>
                </c:pt>
                <c:pt idx="34">
                  <c:v>0.47970329382500981</c:v>
                </c:pt>
                <c:pt idx="35">
                  <c:v>0.49003894134720177</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0.66461513437858222</c:v>
                </c:pt>
                <c:pt idx="47">
                  <c:v>0.68857859497255858</c:v>
                </c:pt>
                <c:pt idx="48">
                  <c:v>0.7145327292310617</c:v>
                </c:pt>
                <c:pt idx="49">
                  <c:v>0.74270205936199263</c:v>
                </c:pt>
                <c:pt idx="50">
                  <c:v>0.77334496640045225</c:v>
                </c:pt>
                <c:pt idx="51">
                  <c:v>0.80676008960021828</c:v>
                </c:pt>
                <c:pt idx="52">
                  <c:v>0.84329419877608913</c:v>
                </c:pt>
                <c:pt idx="53">
                  <c:v>0.8833519421944489</c:v>
                </c:pt>
                <c:pt idx="54">
                  <c:v>0.9274080007559351</c:v>
                </c:pt>
                <c:pt idx="55">
                  <c:v>0.97602235404970861</c:v>
                </c:pt>
                <c:pt idx="56">
                  <c:v>1.0298596045397579</c:v>
                </c:pt>
                <c:pt idx="57">
                  <c:v>1.0897136405213108</c:v>
                </c:pt>
                <c:pt idx="58">
                  <c:v>1.1565393873769452</c:v>
                </c:pt>
                <c:pt idx="59">
                  <c:v>1.2314940603091908</c:v>
                </c:pt>
                <c:pt idx="60">
                  <c:v>1.3159912795232398</c:v>
                </c:pt>
                <c:pt idx="61">
                  <c:v>1.4117727737960828</c:v>
                </c:pt>
                <c:pt idx="62">
                  <c:v>1.521004378032605</c:v>
                </c:pt>
                <c:pt idx="63">
                  <c:v>1.6464059151183101</c:v>
                </c:pt>
                <c:pt idx="64">
                  <c:v>1.7914287579056916</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7.7785917934742637</c:v>
                </c:pt>
                <c:pt idx="76">
                  <c:v>9.2173483515512959</c:v>
                </c:pt>
                <c:pt idx="77">
                  <c:v>10.616015968918099</c:v>
                </c:pt>
                <c:pt idx="78">
                  <c:v>11.622689631918112</c:v>
                </c:pt>
                <c:pt idx="79">
                  <c:v>11.964835494009026</c:v>
                </c:pt>
                <c:pt idx="80">
                  <c:v>11.704098025876865</c:v>
                </c:pt>
                <c:pt idx="81">
                  <c:v>11.128676009604716</c:v>
                </c:pt>
                <c:pt idx="82">
                  <c:v>10.459487235619905</c:v>
                </c:pt>
                <c:pt idx="83">
                  <c:v>9.7657444110097682</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4.7613064865838597</c:v>
                </c:pt>
                <c:pt idx="92">
                  <c:v>4.318047351297829</c:v>
                </c:pt>
                <c:pt idx="93">
                  <c:v>3.913976910599414</c:v>
                </c:pt>
                <c:pt idx="94">
                  <c:v>3.5472756907124032</c:v>
                </c:pt>
                <c:pt idx="95">
                  <c:v>3.2155775008239393</c:v>
                </c:pt>
                <c:pt idx="96">
                  <c:v>2.916236190322512</c:v>
                </c:pt>
                <c:pt idx="97">
                  <c:v>2.6465961145509205</c:v>
                </c:pt>
                <c:pt idx="98">
                  <c:v>2.4041425581023881</c:v>
                </c:pt>
                <c:pt idx="99">
                  <c:v>2.1865397920276028</c:v>
                </c:pt>
                <c:pt idx="100">
                  <c:v>1.9916109964306881</c:v>
                </c:pt>
                <c:pt idx="101">
                  <c:v>1.8173067628799118</c:v>
                </c:pt>
                <c:pt idx="102">
                  <c:v>1.6616852382281548</c:v>
                </c:pt>
                <c:pt idx="103">
                  <c:v>1.5229079873391658</c:v>
                </c:pt>
                <c:pt idx="104">
                  <c:v>1.3992464720853648</c:v>
                </c:pt>
                <c:pt idx="105">
                  <c:v>1.2890922550041366</c:v>
                </c:pt>
                <c:pt idx="106">
                  <c:v>1.1909657703325061</c:v>
                </c:pt>
                <c:pt idx="107">
                  <c:v>1.1035210185789688</c:v>
                </c:pt>
                <c:pt idx="108">
                  <c:v>1.0255455483831764</c:v>
                </c:pt>
                <c:pt idx="109">
                  <c:v>0.95595627965700014</c:v>
                </c:pt>
                <c:pt idx="110">
                  <c:v>0.89379222854258111</c:v>
                </c:pt>
                <c:pt idx="111">
                  <c:v>0.8382052653062545</c:v>
                </c:pt>
                <c:pt idx="112">
                  <c:v>0.7884498856320642</c:v>
                </c:pt>
                <c:pt idx="113">
                  <c:v>0.74387274676463511</c:v>
                </c:pt>
                <c:pt idx="114">
                  <c:v>0.7039024914425217</c:v>
                </c:pt>
                <c:pt idx="115">
                  <c:v>0.66804018965467704</c:v>
                </c:pt>
                <c:pt idx="116">
                  <c:v>0.63585058070415112</c:v>
                </c:pt>
                <c:pt idx="117">
                  <c:v>0.60695419312412713</c:v>
                </c:pt>
                <c:pt idx="118">
                  <c:v>0.58102035004887564</c:v>
                </c:pt>
                <c:pt idx="119">
                  <c:v>0.55776102422335594</c:v>
                </c:pt>
                <c:pt idx="120">
                  <c:v>0.5369254823926437</c:v>
                </c:pt>
                <c:pt idx="121">
                  <c:v>0.51829564731164701</c:v>
                </c:pt>
                <c:pt idx="122">
                  <c:v>0.50168210253892942</c:v>
                </c:pt>
                <c:pt idx="123">
                  <c:v>0.48692066730131911</c:v>
                </c:pt>
                <c:pt idx="124">
                  <c:v>0.47386947382266753</c:v>
                </c:pt>
                <c:pt idx="125">
                  <c:v>0.4624064861313153</c:v>
                </c:pt>
                <c:pt idx="126">
                  <c:v>0.45242740655754582</c:v>
                </c:pt>
                <c:pt idx="127">
                  <c:v>0.44384392333056139</c:v>
                </c:pt>
                <c:pt idx="128">
                  <c:v>0.43658225955340102</c:v>
                </c:pt>
                <c:pt idx="129">
                  <c:v>0.43058199019860877</c:v>
                </c:pt>
                <c:pt idx="130">
                  <c:v>0.42579509954677375</c:v>
                </c:pt>
                <c:pt idx="131">
                  <c:v>0.42218525665337903</c:v>
                </c:pt>
                <c:pt idx="132">
                  <c:v>0.4197272909630414</c:v>
                </c:pt>
                <c:pt idx="133">
                  <c:v>0.41840685407082462</c:v>
                </c:pt>
                <c:pt idx="134">
                  <c:v>0.41822025679877772</c:v>
                </c:pt>
                <c:pt idx="135">
                  <c:v>0.41917447308941652</c:v>
                </c:pt>
                <c:pt idx="136">
                  <c:v>0.42128730349318966</c:v>
                </c:pt>
                <c:pt idx="137">
                  <c:v>0.42458769087042875</c:v>
                </c:pt>
                <c:pt idx="138">
                  <c:v>0.42911617874491126</c:v>
                </c:pt>
                <c:pt idx="139">
                  <c:v>0.4349254976196168</c:v>
                </c:pt>
                <c:pt idx="140">
                  <c:v>0.44208125511364132</c:v>
                </c:pt>
                <c:pt idx="141">
                  <c:v>0.45066268995888437</c:v>
                </c:pt>
                <c:pt idx="142">
                  <c:v>0.46076342473256404</c:v>
                </c:pt>
                <c:pt idx="143">
                  <c:v>0.47249211345487208</c:v>
                </c:pt>
                <c:pt idx="144">
                  <c:v>0.48597282194244817</c:v>
                </c:pt>
                <c:pt idx="145">
                  <c:v>0.50134489312854613</c:v>
                </c:pt>
                <c:pt idx="146">
                  <c:v>0.51876192628637974</c:v>
                </c:pt>
                <c:pt idx="147">
                  <c:v>0.53838932636537562</c:v>
                </c:pt>
                <c:pt idx="148">
                  <c:v>0.56039964596130953</c:v>
                </c:pt>
                <c:pt idx="149">
                  <c:v>0.58496464190767072</c:v>
                </c:pt>
                <c:pt idx="150">
                  <c:v>0.61224261216936038</c:v>
                </c:pt>
                <c:pt idx="151">
                  <c:v>0.64235921623840386</c:v>
                </c:pt>
                <c:pt idx="152">
                  <c:v>0.67537973829610698</c:v>
                </c:pt>
                <c:pt idx="153">
                  <c:v>0.71127088026351071</c:v>
                </c:pt>
                <c:pt idx="154">
                  <c:v>0.74985111228390211</c:v>
                </c:pt>
                <c:pt idx="155">
                  <c:v>0.79073100940464702</c:v>
                </c:pt>
                <c:pt idx="156">
                  <c:v>0.83324959446375124</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1.0025248730384664</c:v>
                </c:pt>
                <c:pt idx="170">
                  <c:v>0.98077903184655602</c:v>
                </c:pt>
                <c:pt idx="171">
                  <c:v>0.95827215065931282</c:v>
                </c:pt>
                <c:pt idx="172">
                  <c:v>0.93529228223874161</c:v>
                </c:pt>
                <c:pt idx="173">
                  <c:v>0.91192084600976464</c:v>
                </c:pt>
                <c:pt idx="174">
                  <c:v>0.8881414892697157</c:v>
                </c:pt>
                <c:pt idx="175">
                  <c:v>0.8639299606986196</c:v>
                </c:pt>
                <c:pt idx="176">
                  <c:v>0.83931157277800961</c:v>
                </c:pt>
                <c:pt idx="177">
                  <c:v>0.81438357626101754</c:v>
                </c:pt>
                <c:pt idx="178">
                  <c:v>0.78930820316375361</c:v>
                </c:pt>
                <c:pt idx="179">
                  <c:v>0.76428711359304435</c:v>
                </c:pt>
                <c:pt idx="180">
                  <c:v>0.73952911804991861</c:v>
                </c:pt>
                <c:pt idx="181">
                  <c:v>0.71522100042470893</c:v>
                </c:pt>
                <c:pt idx="182">
                  <c:v>0.69150747564511261</c:v>
                </c:pt>
                <c:pt idx="183">
                  <c:v>0.668482331918687</c:v>
                </c:pt>
                <c:pt idx="184">
                  <c:v>0.6461897158484331</c:v>
                </c:pt>
                <c:pt idx="185">
                  <c:v>0.62463273772732586</c:v>
                </c:pt>
                <c:pt idx="186">
                  <c:v>0.60378599962585966</c:v>
                </c:pt>
                <c:pt idx="187">
                  <c:v>0.5836089270691146</c:v>
                </c:pt>
                <c:pt idx="188">
                  <c:v>0.56405753546166859</c:v>
                </c:pt>
                <c:pt idx="189">
                  <c:v>0.54509318364425052</c:v>
                </c:pt>
                <c:pt idx="190">
                  <c:v>0.52668775498853371</c:v>
                </c:pt>
                <c:pt idx="191">
                  <c:v>0.50882543546128423</c:v>
                </c:pt>
                <c:pt idx="192">
                  <c:v>0.49150176071898632</c:v>
                </c:pt>
                <c:pt idx="193">
                  <c:v>0.47472086116484852</c:v>
                </c:pt>
                <c:pt idx="194">
                  <c:v>0.45849186745100462</c:v>
                </c:pt>
                <c:pt idx="195">
                  <c:v>0.44282530355012156</c:v>
                </c:pt>
                <c:pt idx="196">
                  <c:v>0.427730060996521</c:v>
                </c:pt>
                <c:pt idx="197">
                  <c:v>0.41321128560482301</c:v>
                </c:pt>
                <c:pt idx="198">
                  <c:v>0.39926927096661508</c:v>
                </c:pt>
                <c:pt idx="199">
                  <c:v>0.38589927336196955</c:v>
                </c:pt>
                <c:pt idx="200">
                  <c:v>0.37309205120027811</c:v>
                </c:pt>
                <c:pt idx="201">
                  <c:v>0.36083488376906736</c:v>
                </c:pt>
                <c:pt idx="202">
                  <c:v>0.34911282519315151</c:v>
                </c:pt>
                <c:pt idx="203">
                  <c:v>0.33790998358803354</c:v>
                </c:pt>
                <c:pt idx="204">
                  <c:v>0.32721066708643565</c:v>
                </c:pt>
                <c:pt idx="205">
                  <c:v>0.31700029544706915</c:v>
                </c:pt>
                <c:pt idx="206">
                  <c:v>0.30726602958807181</c:v>
                </c:pt>
                <c:pt idx="207">
                  <c:v>0.2979971161604183</c:v>
                </c:pt>
                <c:pt idx="208">
                  <c:v>0.28918497743554383</c:v>
                </c:pt>
                <c:pt idx="209">
                  <c:v>0.28082309769015085</c:v>
                </c:pt>
                <c:pt idx="210">
                  <c:v>0.27290676685451476</c:v>
                </c:pt>
                <c:pt idx="211">
                  <c:v>0.26543274241661474</c:v>
                </c:pt>
                <c:pt idx="212">
                  <c:v>0.25839888396775917</c:v>
                </c:pt>
                <c:pt idx="213">
                  <c:v>0.25180380397875851</c:v>
                </c:pt>
                <c:pt idx="214">
                  <c:v>0.24564656581514124</c:v>
                </c:pt>
                <c:pt idx="215">
                  <c:v>0.23992644756091042</c:v>
                </c:pt>
                <c:pt idx="216">
                  <c:v>0.23464277925431887</c:v>
                </c:pt>
                <c:pt idx="217">
                  <c:v>0.22979485238115671</c:v>
                </c:pt>
                <c:pt idx="218">
                  <c:v>0.22538189414607243</c:v>
                </c:pt>
                <c:pt idx="219">
                  <c:v>0.22140309499594771</c:v>
                </c:pt>
                <c:pt idx="220">
                  <c:v>0.21785767570888417</c:v>
                </c:pt>
                <c:pt idx="221">
                  <c:v>0.2147449795841912</c:v>
                </c:pt>
                <c:pt idx="222">
                  <c:v>0.21206457535289641</c:v>
                </c:pt>
                <c:pt idx="223">
                  <c:v>0.20981635690122646</c:v>
                </c:pt>
                <c:pt idx="224">
                  <c:v>0.20800062636592714</c:v>
                </c:pt>
                <c:pt idx="225">
                  <c:v>0.20661814731444442</c:v>
                </c:pt>
                <c:pt idx="226">
                  <c:v>0.20567015434581917</c:v>
                </c:pt>
                <c:pt idx="227">
                  <c:v>0.20515830440304383</c:v>
                </c:pt>
                <c:pt idx="228">
                  <c:v>0.20508455331814338</c:v>
                </c:pt>
                <c:pt idx="229">
                  <c:v>0.20545093865236899</c:v>
                </c:pt>
                <c:pt idx="230">
                  <c:v>0.20625924689895447</c:v>
                </c:pt>
                <c:pt idx="231">
                  <c:v>0.20751053990863189</c:v>
                </c:pt>
                <c:pt idx="232">
                  <c:v>0.20920451255191091</c:v>
                </c:pt>
                <c:pt idx="233">
                  <c:v>0.21133865208042538</c:v>
                </c:pt>
                <c:pt idx="234">
                  <c:v>0.21390717081974991</c:v>
                </c:pt>
                <c:pt idx="235">
                  <c:v>0.21689968977559113</c:v>
                </c:pt>
                <c:pt idx="236">
                  <c:v>0.22029966423876718</c:v>
                </c:pt>
                <c:pt idx="237">
                  <c:v>0.22408256696373055</c:v>
                </c:pt>
                <c:pt idx="238">
                  <c:v>0.22821388369276108</c:v>
                </c:pt>
                <c:pt idx="239">
                  <c:v>0.23264703282128388</c:v>
                </c:pt>
                <c:pt idx="240">
                  <c:v>0.23732139669543856</c:v>
                </c:pt>
                <c:pt idx="241">
                  <c:v>0.24216074240218874</c:v>
                </c:pt>
                <c:pt idx="242">
                  <c:v>0.24707240285313228</c:v>
                </c:pt>
                <c:pt idx="243">
                  <c:v>0.25194766128071638</c:v>
                </c:pt>
                <c:pt idx="244">
                  <c:v>0.25666379895968688</c:v>
                </c:pt>
                <c:pt idx="245">
                  <c:v>0.26108818476967144</c:v>
                </c:pt>
                <c:pt idx="246">
                  <c:v>0.26508456920460644</c:v>
                </c:pt>
                <c:pt idx="247">
                  <c:v>0.26852138388753038</c:v>
                </c:pt>
                <c:pt idx="248">
                  <c:v>0.27128137941959418</c:v>
                </c:pt>
                <c:pt idx="249">
                  <c:v>0.2732714608345474</c:v>
                </c:pt>
                <c:pt idx="250">
                  <c:v>0.27443125128798385</c:v>
                </c:pt>
                <c:pt idx="251">
                  <c:v>0.27473888184814438</c:v>
                </c:pt>
                <c:pt idx="252">
                  <c:v>0.27421284996517181</c:v>
                </c:pt>
                <c:pt idx="253">
                  <c:v>0.27290946665855537</c:v>
                </c:pt>
                <c:pt idx="254">
                  <c:v>0.27091624736495601</c:v>
                </c:pt>
                <c:pt idx="255">
                  <c:v>0.26834235030679471</c:v>
                </c:pt>
                <c:pt idx="256">
                  <c:v>0.26530761856882967</c:v>
                </c:pt>
                <c:pt idx="257">
                  <c:v>0.26193184390226842</c:v>
                </c:pt>
                <c:pt idx="258">
                  <c:v>0.25832558701857011</c:v>
                </c:pt>
                <c:pt idx="259">
                  <c:v>0.25458340312569316</c:v>
                </c:pt>
                <c:pt idx="260">
                  <c:v>0.25077979820309027</c:v>
                </c:pt>
                <c:pt idx="261">
                  <c:v>0.24696780693462891</c:v>
                </c:pt>
                <c:pt idx="262">
                  <c:v>0.24317979625125419</c:v>
                </c:pt>
                <c:pt idx="263">
                  <c:v>0.23942995792841443</c:v>
                </c:pt>
                <c:pt idx="264">
                  <c:v>0.23571792357035118</c:v>
                </c:pt>
                <c:pt idx="265">
                  <c:v>0.23203297095733424</c:v>
                </c:pt>
                <c:pt idx="266">
                  <c:v>0.22835835650079991</c:v>
                </c:pt>
                <c:pt idx="267">
                  <c:v>0.22467538444209242</c:v>
                </c:pt>
                <c:pt idx="268">
                  <c:v>0.22096690326500423</c:v>
                </c:pt>
                <c:pt idx="269">
                  <c:v>0.21722000502909838</c:v>
                </c:pt>
                <c:pt idx="270">
                  <c:v>0.2134277962066749</c:v>
                </c:pt>
                <c:pt idx="271">
                  <c:v>0.20959020726294486</c:v>
                </c:pt>
                <c:pt idx="272">
                  <c:v>0.20571390516509275</c:v>
                </c:pt>
                <c:pt idx="273">
                  <c:v>0.2018114568812239</c:v>
                </c:pt>
                <c:pt idx="274">
                  <c:v>0.1978999513280634</c:v>
                </c:pt>
                <c:pt idx="275">
                  <c:v>0.19399931468538667</c:v>
                </c:pt>
                <c:pt idx="276">
                  <c:v>0.19013054844303032</c:v>
                </c:pt>
                <c:pt idx="277">
                  <c:v>0.18631408636753452</c:v>
                </c:pt>
                <c:pt idx="278">
                  <c:v>0.18256841558854248</c:v>
                </c:pt>
                <c:pt idx="279">
                  <c:v>0.17890904942444646</c:v>
                </c:pt>
                <c:pt idx="280">
                  <c:v>0.17534788518232472</c:v>
                </c:pt>
                <c:pt idx="281">
                  <c:v>0.17189293559236393</c:v>
                </c:pt>
                <c:pt idx="282">
                  <c:v>0.16854839075733763</c:v>
                </c:pt>
                <c:pt idx="283">
                  <c:v>0.16531494845185571</c:v>
                </c:pt>
                <c:pt idx="284">
                  <c:v>0.16219034228955367</c:v>
                </c:pt>
                <c:pt idx="285">
                  <c:v>0.15916999688908146</c:v>
                </c:pt>
                <c:pt idx="286">
                  <c:v>0.15624774399505281</c:v>
                </c:pt>
                <c:pt idx="287">
                  <c:v>0.15341654140852778</c:v>
                </c:pt>
                <c:pt idx="288">
                  <c:v>0.15066914613018542</c:v>
                </c:pt>
                <c:pt idx="289">
                  <c:v>0.14799870350285982</c:v>
                </c:pt>
                <c:pt idx="290">
                  <c:v>0.14539922492065857</c:v>
                </c:pt>
                <c:pt idx="291">
                  <c:v>0.14286593754710092</c:v>
                </c:pt>
                <c:pt idx="292">
                  <c:v>0.14039550010960877</c:v>
                </c:pt>
                <c:pt idx="293">
                  <c:v>0.13798608874790094</c:v>
                </c:pt>
                <c:pt idx="294">
                  <c:v>0.13563736552899874</c:v>
                </c:pt>
                <c:pt idx="295">
                  <c:v>0.13335034904175255</c:v>
                </c:pt>
                <c:pt idx="296">
                  <c:v>0.13112721101167216</c:v>
                </c:pt>
                <c:pt idx="297">
                  <c:v>0.12897102492311238</c:v>
                </c:pt>
                <c:pt idx="298">
                  <c:v>0.1268854922706642</c:v>
                </c:pt>
                <c:pt idx="299">
                  <c:v>0.12487466962317292</c:v>
                </c:pt>
                <c:pt idx="300">
                  <c:v>0.12294271570933553</c:v>
                </c:pt>
                <c:pt idx="301">
                  <c:v>0.12109367285791034</c:v>
                </c:pt>
                <c:pt idx="302">
                  <c:v>0.11933129197410974</c:v>
                </c:pt>
                <c:pt idx="303">
                  <c:v>0.11765890533692661</c:v>
                </c:pt>
                <c:pt idx="304">
                  <c:v>0.11607934724201677</c:v>
                </c:pt>
                <c:pt idx="305">
                  <c:v>0.11459491910917133</c:v>
                </c:pt>
                <c:pt idx="306">
                  <c:v>0.11320739319049281</c:v>
                </c:pt>
                <c:pt idx="307">
                  <c:v>0.11191804740774958</c:v>
                </c:pt>
                <c:pt idx="308">
                  <c:v>0.11072772299352666</c:v>
                </c:pt>
                <c:pt idx="309">
                  <c:v>0.10963689635473299</c:v>
                </c:pt>
                <c:pt idx="310">
                  <c:v>0.10864575675949273</c:v>
                </c:pt>
                <c:pt idx="311">
                  <c:v>0.10775428192803777</c:v>
                </c:pt>
                <c:pt idx="312">
                  <c:v>0.10696230427193383</c:v>
                </c:pt>
                <c:pt idx="313">
                  <c:v>0.10626956129246375</c:v>
                </c:pt>
                <c:pt idx="314">
                  <c:v>0.10567572446657936</c:v>
                </c:pt>
                <c:pt idx="315">
                  <c:v>0.10518040179156657</c:v>
                </c:pt>
                <c:pt idx="316">
                  <c:v>0.10478311002375069</c:v>
                </c:pt>
                <c:pt idx="317">
                  <c:v>0.10448321354870239</c:v>
                </c:pt>
                <c:pt idx="318">
                  <c:v>0.10427982779811566</c:v>
                </c:pt>
                <c:pt idx="319">
                  <c:v>0.10417168624228851</c:v>
                </c:pt>
                <c:pt idx="320">
                  <c:v>0.10415697132363529</c:v>
                </c:pt>
                <c:pt idx="321">
                  <c:v>0.10423311136886262</c:v>
                </c:pt>
                <c:pt idx="322">
                  <c:v>0.10439654766000679</c:v>
                </c:pt>
                <c:pt idx="323">
                  <c:v>0.10464247859916631</c:v>
                </c:pt>
                <c:pt idx="324">
                  <c:v>0.10496459138826218</c:v>
                </c:pt>
                <c:pt idx="325">
                  <c:v>0.10535479591417711</c:v>
                </c:pt>
                <c:pt idx="326">
                  <c:v>0.10580298049504033</c:v>
                </c:pt>
                <c:pt idx="327">
                  <c:v>0.10629681449774196</c:v>
                </c:pt>
                <c:pt idx="328">
                  <c:v>0.1068216279622408</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0.10975065323840601</c:v>
                </c:pt>
                <c:pt idx="337">
                  <c:v>0.10963904234033429</c:v>
                </c:pt>
                <c:pt idx="338">
                  <c:v>0.10936578038190704</c:v>
                </c:pt>
                <c:pt idx="339">
                  <c:v>0.10892547783129757</c:v>
                </c:pt>
                <c:pt idx="340">
                  <c:v>0.10831852118712992</c:v>
                </c:pt>
                <c:pt idx="341">
                  <c:v>0.10755106940515972</c:v>
                </c:pt>
                <c:pt idx="342">
                  <c:v>0.10663463682338441</c:v>
                </c:pt>
                <c:pt idx="343">
                  <c:v>0.10558530426993792</c:v>
                </c:pt>
                <c:pt idx="344">
                  <c:v>0.10442264402086604</c:v>
                </c:pt>
                <c:pt idx="345">
                  <c:v>0.10316847286580152</c:v>
                </c:pt>
                <c:pt idx="346">
                  <c:v>0.10184555673806403</c:v>
                </c:pt>
                <c:pt idx="347">
                  <c:v>0.10047638089982235</c:v>
                </c:pt>
                <c:pt idx="348">
                  <c:v>9.9082076156467067E-2</c:v>
                </c:pt>
                <c:pt idx="349">
                  <c:v>9.7681560664274025E-2</c:v>
                </c:pt>
                <c:pt idx="350">
                  <c:v>9.6290925253238208E-2</c:v>
                </c:pt>
                <c:pt idx="351">
                  <c:v>9.4923062933023467E-2</c:v>
                </c:pt>
                <c:pt idx="352">
                  <c:v>9.3587523243524207E-2</c:v>
                </c:pt>
                <c:pt idx="353">
                  <c:v>9.2290560011679248E-2</c:v>
                </c:pt>
                <c:pt idx="354">
                  <c:v>9.1035335908256923E-2</c:v>
                </c:pt>
                <c:pt idx="355">
                  <c:v>8.9822247098979763E-2</c:v>
                </c:pt>
                <c:pt idx="356">
                  <c:v>8.86493341758368E-2</c:v>
                </c:pt>
                <c:pt idx="357">
                  <c:v>8.7512749622876862E-2</c:v>
                </c:pt>
                <c:pt idx="358">
                  <c:v>8.6407256024128479E-2</c:v>
                </c:pt>
                <c:pt idx="359">
                  <c:v>8.5326732365248098E-2</c:v>
                </c:pt>
                <c:pt idx="360">
                  <c:v>8.4264667967792861E-2</c:v>
                </c:pt>
                <c:pt idx="361">
                  <c:v>8.3214625097081538E-2</c:v>
                </c:pt>
                <c:pt idx="362">
                  <c:v>8.2170652623832233E-2</c:v>
                </c:pt>
                <c:pt idx="363">
                  <c:v>8.1127634887646696E-2</c:v>
                </c:pt>
                <c:pt idx="364">
                  <c:v>8.0081562597067557E-2</c:v>
                </c:pt>
                <c:pt idx="365">
                  <c:v>7.9029716459819474E-2</c:v>
                </c:pt>
                <c:pt idx="366">
                  <c:v>7.7970759209004759E-2</c:v>
                </c:pt>
                <c:pt idx="367">
                  <c:v>7.6904737404767692E-2</c:v>
                </c:pt>
                <c:pt idx="368">
                  <c:v>7.583300023808183E-2</c:v>
                </c:pt>
                <c:pt idx="369">
                  <c:v>7.4758047833086913E-2</c:v>
                </c:pt>
                <c:pt idx="370">
                  <c:v>7.3683325581070769E-2</c:v>
                </c:pt>
                <c:pt idx="371">
                  <c:v>7.2612983380858184E-2</c:v>
                </c:pt>
                <c:pt idx="372">
                  <c:v>7.1551619125214572E-2</c:v>
                </c:pt>
                <c:pt idx="373">
                  <c:v>7.050402447458412E-2</c:v>
                </c:pt>
                <c:pt idx="374">
                  <c:v>6.9474948256204108E-2</c:v>
                </c:pt>
                <c:pt idx="375">
                  <c:v>6.8468889225330634E-2</c:v>
                </c:pt>
                <c:pt idx="376">
                  <c:v>6.7489925971206802E-2</c:v>
                </c:pt>
                <c:pt idx="377">
                  <c:v>6.6541587930211324E-2</c:v>
                </c:pt>
                <c:pt idx="378">
                  <c:v>6.5626768145489109E-2</c:v>
                </c:pt>
                <c:pt idx="379">
                  <c:v>6.4747675798851614E-2</c:v>
                </c:pt>
                <c:pt idx="380">
                  <c:v>6.3905824705389219E-2</c:v>
                </c:pt>
                <c:pt idx="381">
                  <c:v>6.3102052857733501E-2</c:v>
                </c:pt>
                <c:pt idx="382">
                  <c:v>6.2336567613811907E-2</c:v>
                </c:pt>
                <c:pt idx="383">
                  <c:v>6.1609011082419625E-2</c:v>
                </c:pt>
                <c:pt idx="384">
                  <c:v>6.0918540515705014E-2</c:v>
                </c:pt>
                <c:pt idx="385">
                  <c:v>6.0263918928207816E-2</c:v>
                </c:pt>
                <c:pt idx="386">
                  <c:v>5.9643611623558593E-2</c:v>
                </c:pt>
                <c:pt idx="387">
                  <c:v>5.9055884755595513E-2</c:v>
                </c:pt>
                <c:pt idx="388">
                  <c:v>5.8498902449676815E-2</c:v>
                </c:pt>
                <c:pt idx="389">
                  <c:v>5.7970819361009084E-2</c:v>
                </c:pt>
                <c:pt idx="390">
                  <c:v>5.7469865869000172E-2</c:v>
                </c:pt>
                <c:pt idx="391">
                  <c:v>5.6994423429746588E-2</c:v>
                </c:pt>
                <c:pt idx="392">
                  <c:v>5.6543087963651054E-2</c:v>
                </c:pt>
                <c:pt idx="393">
                  <c:v>5.6114719565492348E-2</c:v>
                </c:pt>
                <c:pt idx="394">
                  <c:v>5.5708477300732903E-2</c:v>
                </c:pt>
                <c:pt idx="395">
                  <c:v>5.532383838897522E-2</c:v>
                </c:pt>
                <c:pt idx="396">
                  <c:v>5.4960601651791785E-2</c:v>
                </c:pt>
                <c:pt idx="397">
                  <c:v>5.4618875683380877E-2</c:v>
                </c:pt>
                <c:pt idx="398">
                  <c:v>5.4299052747111123E-2</c:v>
                </c:pt>
                <c:pt idx="399">
                  <c:v>5.4001769866991504E-2</c:v>
                </c:pt>
                <c:pt idx="400">
                  <c:v>5.3727858935203182E-2</c:v>
                </c:pt>
                <c:pt idx="401">
                  <c:v>5.3478287872038933E-2</c:v>
                </c:pt>
                <c:pt idx="402">
                  <c:v>5.3254094946243398E-2</c:v>
                </c:pt>
                <c:pt idx="403">
                  <c:v>5.3056318302378551E-2</c:v>
                </c:pt>
                <c:pt idx="404">
                  <c:v>5.2885922574050608E-2</c:v>
                </c:pt>
                <c:pt idx="405">
                  <c:v>5.274372422679599E-2</c:v>
                </c:pt>
                <c:pt idx="406">
                  <c:v>5.2630317019368329E-2</c:v>
                </c:pt>
                <c:pt idx="407">
                  <c:v>5.2545998747106172E-2</c:v>
                </c:pt>
                <c:pt idx="408">
                  <c:v>5.2490700284032306E-2</c:v>
                </c:pt>
                <c:pt idx="409">
                  <c:v>5.2463917912779087E-2</c:v>
                </c:pt>
                <c:pt idx="410">
                  <c:v>5.2464650054248309E-2</c:v>
                </c:pt>
                <c:pt idx="411">
                  <c:v>5.2491339798612383E-2</c:v>
                </c:pt>
                <c:pt idx="412">
                  <c:v>5.2541825094007955E-2</c:v>
                </c:pt>
                <c:pt idx="413">
                  <c:v>5.2613299044305846E-2</c:v>
                </c:pt>
                <c:pt idx="414">
                  <c:v>5.2702283450267673E-2</c:v>
                </c:pt>
                <c:pt idx="415">
                  <c:v>5.2804619414557802E-2</c:v>
                </c:pt>
                <c:pt idx="416">
                  <c:v>5.2915479401140122E-2</c:v>
                </c:pt>
                <c:pt idx="417">
                  <c:v>5.3029405441381107E-2</c:v>
                </c:pt>
                <c:pt idx="418">
                  <c:v>5.314037803713776E-2</c:v>
                </c:pt>
                <c:pt idx="419">
                  <c:v>5.3241919546397065E-2</c:v>
                </c:pt>
                <c:pt idx="420">
                  <c:v>5.3327234300117987E-2</c:v>
                </c:pt>
                <c:pt idx="421">
                  <c:v>5.3389385313257785E-2</c:v>
                </c:pt>
                <c:pt idx="422">
                  <c:v>5.3421504264169445E-2</c:v>
                </c:pt>
                <c:pt idx="423">
                  <c:v>5.3417027634984113E-2</c:v>
                </c:pt>
                <c:pt idx="424">
                  <c:v>5.3369947926519903E-2</c:v>
                </c:pt>
                <c:pt idx="425">
                  <c:v>5.327506524488787E-2</c:v>
                </c:pt>
                <c:pt idx="426">
                  <c:v>5.3128221957384494E-2</c:v>
                </c:pt>
                <c:pt idx="427">
                  <c:v>5.2926502159789383E-2</c:v>
                </c:pt>
                <c:pt idx="428">
                  <c:v>5.2668378836850792E-2</c:v>
                </c:pt>
                <c:pt idx="429">
                  <c:v>5.2353794967033927E-2</c:v>
                </c:pt>
                <c:pt idx="430">
                  <c:v>5.1984170154481722E-2</c:v>
                </c:pt>
                <c:pt idx="431">
                  <c:v>5.1562331004504032E-2</c:v>
                </c:pt>
                <c:pt idx="432">
                  <c:v>5.1092370450431975E-2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4.4481625134391467E-2</c:v>
                </c:pt>
                <c:pt idx="444">
                  <c:v>4.3896858873842572E-2</c:v>
                </c:pt>
                <c:pt idx="445">
                  <c:v>4.3330656959769114E-2</c:v>
                </c:pt>
                <c:pt idx="446">
                  <c:v>4.278406192517157E-2</c:v>
                </c:pt>
                <c:pt idx="447">
                  <c:v>4.225742833399742E-2</c:v>
                </c:pt>
                <c:pt idx="448">
                  <c:v>4.1750492838898652E-2</c:v>
                </c:pt>
                <c:pt idx="449">
                  <c:v>4.1262453251370082E-2</c:v>
                </c:pt>
                <c:pt idx="450">
                  <c:v>4.0792054051977777E-2</c:v>
                </c:pt>
                <c:pt idx="451">
                  <c:v>4.0337676278439934E-2</c:v>
                </c:pt>
                <c:pt idx="452">
                  <c:v>3.9897430034608307E-2</c:v>
                </c:pt>
                <c:pt idx="453">
                  <c:v>3.9469247966907296E-2</c:v>
                </c:pt>
                <c:pt idx="454">
                  <c:v>3.9050977989618894E-2</c:v>
                </c:pt>
                <c:pt idx="455">
                  <c:v>3.8640473362439198E-2</c:v>
                </c:pt>
                <c:pt idx="456">
                  <c:v>3.8235678004144256E-2</c:v>
                </c:pt>
                <c:pt idx="457">
                  <c:v>3.7834704742309204E-2</c:v>
                </c:pt>
                <c:pt idx="458">
                  <c:v>3.7435904124401079E-2</c:v>
                </c:pt>
                <c:pt idx="459">
                  <c:v>3.7037921509518415E-2</c:v>
                </c:pt>
                <c:pt idx="460">
                  <c:v>3.6639740458188248E-2</c:v>
                </c:pt>
                <c:pt idx="461">
                  <c:v>3.6240710944984836E-2</c:v>
                </c:pt>
                <c:pt idx="462">
                  <c:v>3.5840561607300182E-2</c:v>
                </c:pt>
                <c:pt idx="463">
                  <c:v>3.5439396055256492E-2</c:v>
                </c:pt>
                <c:pt idx="464">
                  <c:v>3.5037674122598152E-2</c:v>
                </c:pt>
                <c:pt idx="465">
                  <c:v>3.4636179747086555E-2</c:v>
                </c:pt>
                <c:pt idx="466">
                  <c:v>3.4235977846889323E-2</c:v>
                </c:pt>
                <c:pt idx="467">
                  <c:v>3.3838363039948575E-2</c:v>
                </c:pt>
                <c:pt idx="468">
                  <c:v>3.3444803296890827E-2</c:v>
                </c:pt>
                <c:pt idx="469">
                  <c:v>3.3056881616643989E-2</c:v>
                </c:pt>
                <c:pt idx="470">
                  <c:v>3.2676238589394273E-2</c:v>
                </c:pt>
                <c:pt idx="471">
                  <c:v>3.2304518309148919E-2</c:v>
                </c:pt>
                <c:pt idx="472">
                  <c:v>3.1943319577537328E-2</c:v>
                </c:pt>
                <c:pt idx="473">
                  <c:v>3.1594153765184214E-2</c:v>
                </c:pt>
                <c:pt idx="474">
                  <c:v>3.1258410125833191E-2</c:v>
                </c:pt>
                <c:pt idx="475">
                  <c:v>3.0937328838711402E-2</c:v>
                </c:pt>
                <c:pt idx="476">
                  <c:v>3.0631981618987652E-2</c:v>
                </c:pt>
                <c:pt idx="477">
                  <c:v>3.0343259401589082E-2</c:v>
                </c:pt>
                <c:pt idx="478">
                  <c:v>3.0071866373343473E-2</c:v>
                </c:pt>
                <c:pt idx="479">
                  <c:v>2.9818319494761016E-2</c:v>
                </c:pt>
                <c:pt idx="480">
                  <c:v>2.9582952600897182E-2</c:v>
                </c:pt>
                <c:pt idx="481">
                  <c:v>2.9365924181939684E-2</c:v>
                </c:pt>
                <c:pt idx="482">
                  <c:v>2.9167227998877592E-2</c:v>
                </c:pt>
                <c:pt idx="483">
                  <c:v>2.8986705769525011E-2</c:v>
                </c:pt>
                <c:pt idx="484">
                  <c:v>2.8824061249696234E-2</c:v>
                </c:pt>
                <c:pt idx="485">
                  <c:v>2.8678875121329741E-2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2.8046318420497027E-2</c:v>
                </c:pt>
                <c:pt idx="495">
                  <c:v>2.803556825511648E-2</c:v>
                </c:pt>
                <c:pt idx="496">
                  <c:v>2.8033282371104157E-2</c:v>
                </c:pt>
                <c:pt idx="497">
                  <c:v>2.8038439843118764E-2</c:v>
                </c:pt>
                <c:pt idx="498">
                  <c:v>2.8049982091731207E-2</c:v>
                </c:pt>
                <c:pt idx="499">
                  <c:v>2.8066802966663092E-2</c:v>
                </c:pt>
              </c:numCache>
            </c:numRef>
          </c:yVal>
        </c:ser>
        <c:axId val="100389248"/>
        <c:axId val="100391168"/>
      </c:scatterChart>
      <c:valAx>
        <c:axId val="100389248"/>
        <c:scaling>
          <c:orientation val="minMax"/>
          <c:max val="5"/>
          <c:min val="0"/>
        </c:scaling>
        <c:axPos val="b"/>
        <c:title>
          <c:tx>
            <c:rich>
              <a:bodyPr/>
              <a:lstStyle/>
              <a:p>
                <a:pPr>
                  <a:defRPr/>
                </a:pPr>
                <a:r>
                  <a:rPr lang="en-US"/>
                  <a:t>f(Hz)</a:t>
                </a:r>
              </a:p>
            </c:rich>
          </c:tx>
        </c:title>
        <c:numFmt formatCode="General" sourceLinked="1"/>
        <c:tickLblPos val="nextTo"/>
        <c:crossAx val="100391168"/>
        <c:crossesAt val="1.0000000000000005E-2"/>
        <c:crossBetween val="midCat"/>
      </c:valAx>
      <c:valAx>
        <c:axId val="100391168"/>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100389248"/>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8.6952699999999989</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6.0259199999999788</c:v>
                </c:pt>
                <c:pt idx="72">
                  <c:v>5.8904999999999985</c:v>
                </c:pt>
                <c:pt idx="73">
                  <c:v>5.7584999999999997</c:v>
                </c:pt>
                <c:pt idx="74">
                  <c:v>5.6315499999999998</c:v>
                </c:pt>
                <c:pt idx="75">
                  <c:v>5.5140899999999826</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4.3044899999999826</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2.5645300000000084</c:v>
                </c:pt>
                <c:pt idx="106">
                  <c:v>2.476249999999983</c:v>
                </c:pt>
                <c:pt idx="107">
                  <c:v>2.3924199999999884</c:v>
                </c:pt>
                <c:pt idx="108">
                  <c:v>2.3137499999999918</c:v>
                </c:pt>
                <c:pt idx="109">
                  <c:v>2.2325999999999997</c:v>
                </c:pt>
                <c:pt idx="110">
                  <c:v>2.1573000000000002</c:v>
                </c:pt>
                <c:pt idx="111">
                  <c:v>2.0796099999999917</c:v>
                </c:pt>
                <c:pt idx="112">
                  <c:v>2.0083799999999998</c:v>
                </c:pt>
                <c:pt idx="113">
                  <c:v>1.93492</c:v>
                </c:pt>
                <c:pt idx="114">
                  <c:v>1.85903</c:v>
                </c:pt>
                <c:pt idx="115">
                  <c:v>1.79043</c:v>
                </c:pt>
                <c:pt idx="116">
                  <c:v>1.7196699999999938</c:v>
                </c:pt>
                <c:pt idx="117">
                  <c:v>1.64666</c:v>
                </c:pt>
                <c:pt idx="118">
                  <c:v>1.5822400000000001</c:v>
                </c:pt>
                <c:pt idx="119">
                  <c:v>1.51606</c:v>
                </c:pt>
                <c:pt idx="120">
                  <c:v>1.44807</c:v>
                </c:pt>
                <c:pt idx="121">
                  <c:v>1.3900100000000042</c:v>
                </c:pt>
                <c:pt idx="122">
                  <c:v>1.3306199999999999</c:v>
                </c:pt>
                <c:pt idx="123">
                  <c:v>1.2698799999999952</c:v>
                </c:pt>
                <c:pt idx="124">
                  <c:v>1.207709999999995</c:v>
                </c:pt>
                <c:pt idx="125">
                  <c:v>1.1569100000000001</c:v>
                </c:pt>
                <c:pt idx="126">
                  <c:v>1.1051299999999957</c:v>
                </c:pt>
                <c:pt idx="127">
                  <c:v>1.0523199999999999</c:v>
                </c:pt>
                <c:pt idx="128">
                  <c:v>0.9984139999999968</c:v>
                </c:pt>
                <c:pt idx="129">
                  <c:v>0.94336399999999765</c:v>
                </c:pt>
                <c:pt idx="130">
                  <c:v>0.90128599999999959</c:v>
                </c:pt>
                <c:pt idx="131">
                  <c:v>0.85849799999999998</c:v>
                </c:pt>
                <c:pt idx="132">
                  <c:v>0.81497399999999998</c:v>
                </c:pt>
                <c:pt idx="133">
                  <c:v>0.77068900000000318</c:v>
                </c:pt>
                <c:pt idx="134">
                  <c:v>0.72562500000000318</c:v>
                </c:pt>
                <c:pt idx="135">
                  <c:v>0.67976200000000064</c:v>
                </c:pt>
                <c:pt idx="136">
                  <c:v>0.64873300000000234</c:v>
                </c:pt>
                <c:pt idx="137">
                  <c:v>0.61733300000000002</c:v>
                </c:pt>
                <c:pt idx="138">
                  <c:v>0.58555899999999705</c:v>
                </c:pt>
                <c:pt idx="139">
                  <c:v>0.55340299999999765</c:v>
                </c:pt>
                <c:pt idx="140">
                  <c:v>0.52085999999999999</c:v>
                </c:pt>
                <c:pt idx="141">
                  <c:v>0.48792400000000141</c:v>
                </c:pt>
                <c:pt idx="142">
                  <c:v>0.45458800000000038</c:v>
                </c:pt>
                <c:pt idx="143">
                  <c:v>0.42084200000000038</c:v>
                </c:pt>
                <c:pt idx="144">
                  <c:v>0.38667600000000141</c:v>
                </c:pt>
                <c:pt idx="145">
                  <c:v>0.35208200000000117</c:v>
                </c:pt>
                <c:pt idx="146">
                  <c:v>0.33462100000000106</c:v>
                </c:pt>
                <c:pt idx="147">
                  <c:v>0.31704900000000008</c:v>
                </c:pt>
                <c:pt idx="148">
                  <c:v>0.29936500000000038</c:v>
                </c:pt>
                <c:pt idx="149">
                  <c:v>0.28156700000000001</c:v>
                </c:pt>
                <c:pt idx="150">
                  <c:v>0.26365300000000003</c:v>
                </c:pt>
                <c:pt idx="151">
                  <c:v>0.24562300000000001</c:v>
                </c:pt>
                <c:pt idx="152">
                  <c:v>0.22747500000000001</c:v>
                </c:pt>
                <c:pt idx="153">
                  <c:v>0.20920700000000059</c:v>
                </c:pt>
                <c:pt idx="154">
                  <c:v>0.19081799999999999</c:v>
                </c:pt>
                <c:pt idx="155">
                  <c:v>0.17230799999999999</c:v>
                </c:pt>
                <c:pt idx="156">
                  <c:v>0.15367400000000001</c:v>
                </c:pt>
                <c:pt idx="157">
                  <c:v>0.13491700000000062</c:v>
                </c:pt>
                <c:pt idx="158">
                  <c:v>0.11603500000000012</c:v>
                </c:pt>
                <c:pt idx="159">
                  <c:v>9.7026300000000246E-2</c:v>
                </c:pt>
                <c:pt idx="160">
                  <c:v>7.7890400000000332E-2</c:v>
                </c:pt>
                <c:pt idx="161">
                  <c:v>5.8626900000000003E-2</c:v>
                </c:pt>
                <c:pt idx="162">
                  <c:v>3.9234999999999999E-2</c:v>
                </c:pt>
              </c:numCache>
            </c:numRef>
          </c:yVal>
        </c:ser>
        <c:axId val="179881856"/>
        <c:axId val="182325632"/>
      </c:scatterChart>
      <c:valAx>
        <c:axId val="179881856"/>
        <c:scaling>
          <c:logBase val="10"/>
          <c:orientation val="minMax"/>
        </c:scaling>
        <c:axPos val="b"/>
        <c:title>
          <c:tx>
            <c:rich>
              <a:bodyPr/>
              <a:lstStyle/>
              <a:p>
                <a:pPr>
                  <a:defRPr/>
                </a:pPr>
                <a:r>
                  <a:rPr lang="en-US"/>
                  <a:t>Scale</a:t>
                </a:r>
              </a:p>
            </c:rich>
          </c:tx>
        </c:title>
        <c:numFmt formatCode="General" sourceLinked="1"/>
        <c:tickLblPos val="nextTo"/>
        <c:crossAx val="182325632"/>
        <c:crosses val="autoZero"/>
        <c:crossBetween val="midCat"/>
      </c:valAx>
      <c:valAx>
        <c:axId val="182325632"/>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title>
        <c:numFmt formatCode="General" sourceLinked="1"/>
        <c:tickLblPos val="nextTo"/>
        <c:crossAx val="179881856"/>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
      <w:docPartPr>
        <w:name w:val="9775FB335AD84438ACE924515CA711B8"/>
        <w:category>
          <w:name w:val="General"/>
          <w:gallery w:val="placeholder"/>
        </w:category>
        <w:types>
          <w:type w:val="bbPlcHdr"/>
        </w:types>
        <w:behaviors>
          <w:behavior w:val="content"/>
        </w:behaviors>
        <w:guid w:val="{F889A710-6344-44C4-B9F1-19F7EBC81670}"/>
      </w:docPartPr>
      <w:docPartBody>
        <w:p w:rsidR="00D86F53" w:rsidRDefault="00D86F53" w:rsidP="00D86F53">
          <w:pPr>
            <w:pStyle w:val="9775FB335AD84438ACE924515CA711B8"/>
          </w:pPr>
          <w: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6F53"/>
    <w:rsid w:val="000D3AEA"/>
    <w:rsid w:val="002E0148"/>
    <w:rsid w:val="0037762E"/>
    <w:rsid w:val="004B79F1"/>
    <w:rsid w:val="0084407C"/>
    <w:rsid w:val="008577D8"/>
    <w:rsid w:val="00D86F53"/>
    <w:rsid w:val="00DA7DDC"/>
    <w:rsid w:val="00EB08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054635-A21C-4D84-9736-03959D35B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35</Pages>
  <Words>8415</Words>
  <Characters>47969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Volume 2: Terrain Characterization</vt:lpstr>
    </vt:vector>
  </TitlesOfParts>
  <Company>Customer Solutions BAE Systems</Company>
  <LinksUpToDate>false</LinksUpToDate>
  <CharactersWithSpaces>56272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2: Terrain Characterization</dc:title>
  <dc:creator>pukitepa</dc:creator>
  <cp:lastModifiedBy>steven.bankes</cp:lastModifiedBy>
  <cp:revision>40</cp:revision>
  <cp:lastPrinted>2012-05-10T22:46:00Z</cp:lastPrinted>
  <dcterms:created xsi:type="dcterms:W3CDTF">2012-08-23T17:33:00Z</dcterms:created>
  <dcterms:modified xsi:type="dcterms:W3CDTF">2012-12-24T16:52:00Z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id="nTKobQGv"/&gt;&lt;style id="http://www.zotero.org/styles/chicago-fullnote-bibliography" hasBibliography="1" bibliographyStyleHasBeenSet="0"/&gt;&lt;prefs&gt;&lt;pref name="fieldType" value="Field"/&gt;&lt;pref name="stor</vt:lpwstr>
  </property>
  <property fmtid="{D5CDD505-2E9C-101B-9397-08002B2CF9AE}" pid="3" name="ZOTERO_PREF_2">
    <vt:lpwstr>eReferences" value="true"/&gt;&lt;pref name="noteType" value="2"/&gt;&lt;/prefs&gt;&lt;/data&gt;</vt:lpwstr>
  </property>
</Properties>
</file>